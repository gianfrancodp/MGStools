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96B80" w:rsidRDefault="00734CE6" w:rsidP="0089341C">
      <w:pPr>
        <w:shd w:val="clear" w:color="auto" w:fill="FFFFFF"/>
        <w:spacing w:after="280" w:line="240" w:lineRule="auto"/>
        <w:jc w:val="both"/>
        <w:rPr>
          <w:rFonts w:ascii="Times New Roman" w:eastAsia="Times New Roman" w:hAnsi="Times New Roman" w:cs="Times New Roman"/>
          <w:b/>
          <w:color w:val="1C1D1E"/>
          <w:sz w:val="21"/>
          <w:szCs w:val="21"/>
          <w:highlight w:val="yellow"/>
        </w:rPr>
      </w:pPr>
      <w:r>
        <w:rPr>
          <w:rFonts w:ascii="Times New Roman" w:eastAsia="Times New Roman" w:hAnsi="Times New Roman" w:cs="Times New Roman"/>
          <w:b/>
          <w:color w:val="1C1D1E"/>
          <w:sz w:val="21"/>
          <w:szCs w:val="21"/>
          <w:highlight w:val="yellow"/>
        </w:rPr>
        <w:t>RIVISTA: Transactions in GIS - Wiley</w:t>
      </w:r>
      <w:r>
        <w:rPr>
          <w:rFonts w:ascii="Times New Roman" w:eastAsia="Times New Roman" w:hAnsi="Times New Roman" w:cs="Times New Roman"/>
          <w:b/>
          <w:color w:val="1C1D1E"/>
          <w:sz w:val="21"/>
          <w:szCs w:val="21"/>
          <w:highlight w:val="yellow"/>
        </w:rPr>
        <w:br/>
      </w:r>
      <w:hyperlink r:id="rId12">
        <w:r>
          <w:rPr>
            <w:rFonts w:ascii="Times New Roman" w:eastAsia="Times New Roman" w:hAnsi="Times New Roman" w:cs="Times New Roman"/>
            <w:b/>
            <w:color w:val="1155CC"/>
            <w:sz w:val="21"/>
            <w:szCs w:val="21"/>
            <w:highlight w:val="yellow"/>
            <w:u w:val="single"/>
          </w:rPr>
          <w:t>https://onlinelibrary.wiley.com/journal/14679671</w:t>
        </w:r>
      </w:hyperlink>
    </w:p>
    <w:p w14:paraId="00000002" w14:textId="77777777" w:rsidR="00696B80" w:rsidRDefault="00734CE6">
      <w:pPr>
        <w:shd w:val="clear" w:color="auto" w:fill="FFFFFF"/>
        <w:spacing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color w:val="1C1D1E"/>
          <w:sz w:val="21"/>
          <w:szCs w:val="21"/>
          <w:highlight w:val="yellow"/>
        </w:rPr>
        <w:t>Title Page</w:t>
      </w:r>
      <w:r>
        <w:rPr>
          <w:rFonts w:ascii="Times New Roman" w:eastAsia="Times New Roman" w:hAnsi="Times New Roman" w:cs="Times New Roman"/>
          <w:color w:val="1C1D1E"/>
          <w:sz w:val="21"/>
          <w:szCs w:val="21"/>
          <w:highlight w:val="yellow"/>
        </w:rPr>
        <w:br/>
        <w:t>The title page should contain:</w:t>
      </w:r>
    </w:p>
    <w:p w14:paraId="00000003" w14:textId="77777777" w:rsidR="00696B80" w:rsidRDefault="00734CE6">
      <w:pPr>
        <w:numPr>
          <w:ilvl w:val="0"/>
          <w:numId w:val="8"/>
        </w:numPr>
        <w:shd w:val="clear" w:color="auto" w:fill="FFFFFF"/>
        <w:spacing w:before="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 short informative title containing the major key words. The title should not contain abbreviations (see Wiley's </w:t>
      </w:r>
      <w:hyperlink r:id="rId13">
        <w:r>
          <w:rPr>
            <w:rFonts w:ascii="Times New Roman" w:eastAsia="Times New Roman" w:hAnsi="Times New Roman" w:cs="Times New Roman"/>
            <w:color w:val="0000FF"/>
            <w:sz w:val="21"/>
            <w:szCs w:val="21"/>
            <w:highlight w:val="yellow"/>
            <w:u w:val="single"/>
          </w:rPr>
          <w:t>best practice SEO tips</w:t>
        </w:r>
      </w:hyperlink>
      <w:r>
        <w:rPr>
          <w:rFonts w:ascii="Times New Roman" w:eastAsia="Times New Roman" w:hAnsi="Times New Roman" w:cs="Times New Roman"/>
          <w:color w:val="1C1D1E"/>
          <w:sz w:val="21"/>
          <w:szCs w:val="21"/>
          <w:highlight w:val="yellow"/>
        </w:rPr>
        <w:t>);</w:t>
      </w:r>
    </w:p>
    <w:p w14:paraId="00000004"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 short running title of less than 40 characters;</w:t>
      </w:r>
    </w:p>
    <w:p w14:paraId="00000005"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The full names of the authors;</w:t>
      </w:r>
    </w:p>
    <w:p w14:paraId="00000006"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The author's institutional affiliations where the work was conducted, with a footnote for the author’s present address if different from where the work was conducted;</w:t>
      </w:r>
    </w:p>
    <w:p w14:paraId="00000007"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Conflict of Interest statement;</w:t>
      </w:r>
    </w:p>
    <w:p w14:paraId="00000008" w14:textId="77777777" w:rsidR="00696B80" w:rsidRDefault="00734CE6">
      <w:pPr>
        <w:numPr>
          <w:ilvl w:val="0"/>
          <w:numId w:val="8"/>
        </w:numPr>
        <w:shd w:val="clear" w:color="auto" w:fill="FFFFFF"/>
        <w:spacing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Acknowledgments.</w:t>
      </w:r>
    </w:p>
    <w:p w14:paraId="00000009"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i/>
          <w:color w:val="1C1D1E"/>
          <w:sz w:val="21"/>
          <w:szCs w:val="21"/>
          <w:highlight w:val="yellow"/>
        </w:rPr>
        <w:t>Authorship</w:t>
      </w:r>
      <w:r>
        <w:rPr>
          <w:rFonts w:ascii="Times New Roman" w:eastAsia="Times New Roman" w:hAnsi="Times New Roman" w:cs="Times New Roman"/>
          <w:color w:val="1C1D1E"/>
          <w:sz w:val="21"/>
          <w:szCs w:val="21"/>
          <w:highlight w:val="yellow"/>
        </w:rPr>
        <w:br/>
        <w:t>Please refer to the journal’s Authorship policy in the Editorial Policies and Ethical Considerations section for details on author listing eligibility.</w:t>
      </w:r>
    </w:p>
    <w:p w14:paraId="0000000A"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i/>
          <w:color w:val="1C1D1E"/>
          <w:sz w:val="21"/>
          <w:szCs w:val="21"/>
          <w:highlight w:val="yellow"/>
        </w:rPr>
        <w:t>Acknowledgments</w:t>
      </w:r>
      <w:r>
        <w:rPr>
          <w:rFonts w:ascii="Times New Roman" w:eastAsia="Times New Roman" w:hAnsi="Times New Roman" w:cs="Times New Roman"/>
          <w:color w:val="1C1D1E"/>
          <w:sz w:val="21"/>
          <w:szCs w:val="21"/>
          <w:highlight w:val="yellow"/>
        </w:rPr>
        <w:br/>
        <w:t>Contributions from anyone who does not meet the criteria for authorship should be listed, with permission from the contributor, in an Acknowledgments section. Financial and material support should also be mentioned. Thanks to anonymous reviewers are not appropriate.</w:t>
      </w:r>
    </w:p>
    <w:p w14:paraId="0000000B"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rPr>
      </w:pPr>
      <w:r>
        <w:rPr>
          <w:rFonts w:ascii="Times New Roman" w:eastAsia="Times New Roman" w:hAnsi="Times New Roman" w:cs="Times New Roman"/>
          <w:b/>
          <w:i/>
          <w:color w:val="1C1D1E"/>
          <w:sz w:val="21"/>
          <w:szCs w:val="21"/>
          <w:highlight w:val="yellow"/>
        </w:rPr>
        <w:t>Conflict of Interest Statement</w:t>
      </w:r>
      <w:r>
        <w:rPr>
          <w:rFonts w:ascii="Times New Roman" w:eastAsia="Times New Roman" w:hAnsi="Times New Roman" w:cs="Times New Roman"/>
          <w:b/>
          <w:i/>
          <w:color w:val="1C1D1E"/>
          <w:sz w:val="21"/>
          <w:szCs w:val="21"/>
          <w:highlight w:val="yellow"/>
        </w:rPr>
        <w:br/>
      </w:r>
      <w:r>
        <w:rPr>
          <w:rFonts w:ascii="Times New Roman" w:eastAsia="Times New Roman" w:hAnsi="Times New Roman" w:cs="Times New Roman"/>
          <w:color w:val="1C1D1E"/>
          <w:sz w:val="21"/>
          <w:szCs w:val="21"/>
          <w:highlight w:val="yellow"/>
        </w:rPr>
        <w:t>Authors will be asked to provide a conflict of interest statement during the submission process. For details on what to include in this section, see the Conflict of Interest section in the Editorial Policies and Ethical Considerations section below. Submitting authors should ensure they liaise with all co-authors to confirm agreement with the final statement.</w:t>
      </w:r>
    </w:p>
    <w:p w14:paraId="0000000C"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Title</w:t>
      </w:r>
      <w:r>
        <w:rPr>
          <w:rFonts w:ascii="Times New Roman" w:eastAsia="Times New Roman" w:hAnsi="Times New Roman" w:cs="Times New Roman"/>
          <w:color w:val="000000"/>
          <w:sz w:val="24"/>
          <w:szCs w:val="24"/>
        </w:rPr>
        <w:t xml:space="preserve"> </w:t>
      </w:r>
    </w:p>
    <w:p w14:paraId="0000000D"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commentRangeStart w:id="0"/>
      <w:r>
        <w:rPr>
          <w:rFonts w:ascii="Times New Roman" w:eastAsia="Times New Roman" w:hAnsi="Times New Roman" w:cs="Times New Roman"/>
          <w:color w:val="000000"/>
          <w:sz w:val="24"/>
          <w:szCs w:val="24"/>
        </w:rPr>
        <w:t>utomated tools for convenient packaging of local GIS multiscale geodata into a web app for online query and visualization</w:t>
      </w:r>
      <w:commentRangeEnd w:id="0"/>
      <w:r w:rsidR="0015284E">
        <w:rPr>
          <w:rStyle w:val="Rimandocommento"/>
        </w:rPr>
        <w:commentReference w:id="0"/>
      </w:r>
    </w:p>
    <w:p w14:paraId="0000000E"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0000000F"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Tools for GIS Web Packaging</w:t>
      </w:r>
    </w:p>
    <w:p w14:paraId="00000010" w14:textId="77777777" w:rsidR="00696B80" w:rsidRPr="00AD7108" w:rsidRDefault="00734CE6">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00000011" w14:textId="73F8F74E" w:rsidR="00696B80" w:rsidRPr="00AD7108" w:rsidRDefault="00734CE6">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sidR="00AD7108">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00000012" w14:textId="77777777" w:rsidR="00696B80" w:rsidRPr="00AD7108" w:rsidRDefault="00696B80">
      <w:pPr>
        <w:spacing w:line="240" w:lineRule="auto"/>
        <w:ind w:left="5" w:hanging="5"/>
        <w:rPr>
          <w:rFonts w:ascii="Times New Roman" w:eastAsia="Times New Roman" w:hAnsi="Times New Roman" w:cs="Times New Roman"/>
          <w:sz w:val="24"/>
          <w:szCs w:val="24"/>
          <w:highlight w:val="green"/>
          <w:lang w:val="it-IT"/>
        </w:rPr>
      </w:pPr>
    </w:p>
    <w:p w14:paraId="00000013"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Affiliations</w:t>
      </w:r>
    </w:p>
    <w:p w14:paraId="00000014"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 Department of Biological Geological and Environmental Sciences, University of Catania, Corso Italia, 57 - 95129 - Catania, ITALY</w:t>
      </w:r>
    </w:p>
    <w:p w14:paraId="00000015" w14:textId="1523E7FA"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Department of Civil Engineering and Architecture, University of Catania, </w:t>
      </w:r>
      <w:proofErr w:type="spellStart"/>
      <w:r>
        <w:rPr>
          <w:rFonts w:ascii="Times New Roman" w:eastAsia="Times New Roman" w:hAnsi="Times New Roman" w:cs="Times New Roman"/>
          <w:color w:val="000000"/>
          <w:sz w:val="24"/>
          <w:szCs w:val="24"/>
        </w:rPr>
        <w:t>Cittadella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universitaria</w:t>
      </w:r>
      <w:proofErr w:type="spellEnd"/>
      <w:r>
        <w:rPr>
          <w:rFonts w:ascii="Times New Roman" w:eastAsia="Times New Roman" w:hAnsi="Times New Roman" w:cs="Times New Roman"/>
          <w:color w:val="000000"/>
          <w:sz w:val="24"/>
          <w:szCs w:val="24"/>
        </w:rPr>
        <w:t xml:space="preserve"> Via Santa Sofia, 64</w:t>
      </w:r>
      <w:r w:rsidR="0083641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95123 - Catania, ITALY</w:t>
      </w:r>
    </w:p>
    <w:p w14:paraId="00000016"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Conflict of Interest</w:t>
      </w:r>
    </w:p>
    <w:p w14:paraId="00000017"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authors declare that they have no conflicts of interest.</w:t>
      </w:r>
    </w:p>
    <w:p w14:paraId="00000018"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Acknowledgments</w:t>
      </w:r>
    </w:p>
    <w:p w14:paraId="00000019" w14:textId="77777777" w:rsidR="00696B80" w:rsidRDefault="00696B80">
      <w:pPr>
        <w:rPr>
          <w:rFonts w:ascii="Times New Roman" w:eastAsia="Times New Roman" w:hAnsi="Times New Roman" w:cs="Times New Roman"/>
          <w:b/>
        </w:rPr>
      </w:pPr>
    </w:p>
    <w:p w14:paraId="0000001A" w14:textId="77777777" w:rsidR="00696B80" w:rsidRDefault="00734CE6">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lastRenderedPageBreak/>
        <w:t>Tools for packaging static webpages for Multiscale Geo-structural information System (MGS) development</w:t>
      </w:r>
    </w:p>
    <w:p w14:paraId="78BEA8DA" w14:textId="77777777" w:rsidR="005333F8" w:rsidRDefault="005333F8" w:rsidP="005333F8">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4560A935" w14:textId="77777777" w:rsidR="005333F8" w:rsidRDefault="005333F8" w:rsidP="005333F8">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Tools for GIS Web Packaging</w:t>
      </w:r>
    </w:p>
    <w:p w14:paraId="28483364" w14:textId="77777777" w:rsidR="005333F8" w:rsidRPr="00AD7108" w:rsidRDefault="005333F8" w:rsidP="005333F8">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74E854B3" w14:textId="77777777" w:rsidR="005333F8" w:rsidRPr="00AD7108" w:rsidRDefault="005333F8" w:rsidP="005333F8">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0000001B" w14:textId="77777777" w:rsidR="00696B80" w:rsidRPr="005333F8" w:rsidRDefault="00696B80">
      <w:pPr>
        <w:rPr>
          <w:rFonts w:ascii="Times New Roman" w:eastAsia="Times New Roman" w:hAnsi="Times New Roman" w:cs="Times New Roman"/>
          <w:b/>
          <w:sz w:val="52"/>
          <w:szCs w:val="52"/>
          <w:lang w:val="it-IT"/>
        </w:rPr>
      </w:pPr>
    </w:p>
    <w:p w14:paraId="62C71CCE" w14:textId="19BB2298" w:rsidR="007F26A0" w:rsidRPr="007F26A0" w:rsidRDefault="00734CE6" w:rsidP="00C443E5">
      <w:pPr>
        <w:spacing w:line="240" w:lineRule="auto"/>
        <w:jc w:val="both"/>
        <w:rPr>
          <w:rFonts w:ascii="Times New Roman" w:eastAsia="Times New Roman" w:hAnsi="Times New Roman" w:cs="Times New Roman"/>
          <w:sz w:val="24"/>
          <w:szCs w:val="24"/>
        </w:rPr>
      </w:pPr>
      <w:r w:rsidRPr="00D23197">
        <w:rPr>
          <w:rFonts w:ascii="Times New Roman" w:eastAsia="Times New Roman" w:hAnsi="Times New Roman" w:cs="Times New Roman"/>
          <w:b/>
          <w:i/>
        </w:rPr>
        <w:t>Abstract</w:t>
      </w:r>
      <w:r>
        <w:rPr>
          <w:rFonts w:ascii="Times New Roman" w:eastAsia="Times New Roman" w:hAnsi="Times New Roman" w:cs="Times New Roman"/>
          <w:b/>
          <w:i/>
          <w:highlight w:val="yellow"/>
        </w:rPr>
        <w:br/>
      </w:r>
      <w:r w:rsidR="001120AF" w:rsidRPr="001120AF">
        <w:rPr>
          <w:rFonts w:ascii="Times New Roman" w:eastAsia="Times New Roman" w:hAnsi="Times New Roman" w:cs="Times New Roman"/>
          <w:sz w:val="24"/>
          <w:szCs w:val="24"/>
        </w:rPr>
        <w:t xml:space="preserve">Continental crust evolution is mostly controlled by counterbalancing interdependence between deformation and recovery processes driven by Earth's geodynamics. </w:t>
      </w:r>
      <w:commentRangeStart w:id="1"/>
      <w:r w:rsidR="007F26A0" w:rsidRPr="007F26A0">
        <w:rPr>
          <w:rFonts w:ascii="Times New Roman" w:eastAsia="Times New Roman" w:hAnsi="Times New Roman" w:cs="Times New Roman"/>
          <w:sz w:val="24"/>
          <w:szCs w:val="24"/>
        </w:rPr>
        <w:t>When neither process takes over from the other</w:t>
      </w:r>
      <w:r w:rsidR="007F26A0">
        <w:rPr>
          <w:rFonts w:ascii="Times New Roman" w:eastAsia="Times New Roman" w:hAnsi="Times New Roman" w:cs="Times New Roman"/>
          <w:sz w:val="24"/>
          <w:szCs w:val="24"/>
        </w:rPr>
        <w:t>, mylonitic rocks occurs.</w:t>
      </w:r>
      <w:commentRangeEnd w:id="1"/>
      <w:r w:rsidR="00E12623">
        <w:rPr>
          <w:rStyle w:val="Rimandocommento"/>
        </w:rPr>
        <w:commentReference w:id="1"/>
      </w:r>
      <w:r w:rsidR="007F26A0">
        <w:rPr>
          <w:rFonts w:ascii="Times New Roman" w:eastAsia="Times New Roman" w:hAnsi="Times New Roman" w:cs="Times New Roman"/>
          <w:sz w:val="24"/>
          <w:szCs w:val="24"/>
        </w:rPr>
        <w:t xml:space="preserve"> </w:t>
      </w:r>
      <w:r w:rsidR="00C443E5">
        <w:rPr>
          <w:rFonts w:ascii="Times New Roman" w:eastAsia="Times New Roman" w:hAnsi="Times New Roman" w:cs="Times New Roman"/>
          <w:sz w:val="24"/>
          <w:szCs w:val="24"/>
        </w:rPr>
        <w:t>M</w:t>
      </w:r>
      <w:r w:rsidR="007F26A0">
        <w:rPr>
          <w:rFonts w:ascii="Times New Roman" w:eastAsia="Times New Roman" w:hAnsi="Times New Roman" w:cs="Times New Roman"/>
          <w:sz w:val="24"/>
          <w:szCs w:val="24"/>
        </w:rPr>
        <w:t xml:space="preserve">ylonites are </w:t>
      </w:r>
      <w:r w:rsidR="007F26A0" w:rsidRPr="007F26A0">
        <w:rPr>
          <w:rFonts w:ascii="Times New Roman" w:eastAsia="Times New Roman" w:hAnsi="Times New Roman" w:cs="Times New Roman"/>
          <w:sz w:val="24"/>
          <w:szCs w:val="24"/>
        </w:rPr>
        <w:t xml:space="preserve">suitable </w:t>
      </w:r>
      <w:r w:rsidR="007F26A0">
        <w:rPr>
          <w:rFonts w:ascii="Times New Roman" w:eastAsia="Times New Roman" w:hAnsi="Times New Roman" w:cs="Times New Roman"/>
          <w:sz w:val="24"/>
          <w:szCs w:val="24"/>
        </w:rPr>
        <w:t xml:space="preserve">rocks </w:t>
      </w:r>
      <w:r w:rsidR="007F26A0" w:rsidRPr="007F26A0">
        <w:rPr>
          <w:rFonts w:ascii="Times New Roman" w:eastAsia="Times New Roman" w:hAnsi="Times New Roman" w:cs="Times New Roman"/>
          <w:sz w:val="24"/>
          <w:szCs w:val="24"/>
        </w:rPr>
        <w:t xml:space="preserve">to extrapolate very useful fabric- related parameters and then to reconstruct the kinematics of the </w:t>
      </w:r>
      <w:r w:rsidR="00AB45A7">
        <w:rPr>
          <w:rFonts w:ascii="Times New Roman" w:eastAsia="Times New Roman" w:hAnsi="Times New Roman" w:cs="Times New Roman"/>
          <w:sz w:val="24"/>
          <w:szCs w:val="24"/>
        </w:rPr>
        <w:t xml:space="preserve">Earth </w:t>
      </w:r>
      <w:r w:rsidR="007F26A0" w:rsidRPr="007F26A0">
        <w:rPr>
          <w:rFonts w:ascii="Times New Roman" w:eastAsia="Times New Roman" w:hAnsi="Times New Roman" w:cs="Times New Roman"/>
          <w:sz w:val="24"/>
          <w:szCs w:val="24"/>
        </w:rPr>
        <w:t>deformational</w:t>
      </w:r>
      <w:r w:rsidR="00AB45A7">
        <w:rPr>
          <w:rFonts w:ascii="Times New Roman" w:eastAsia="Times New Roman" w:hAnsi="Times New Roman" w:cs="Times New Roman"/>
          <w:sz w:val="24"/>
          <w:szCs w:val="24"/>
        </w:rPr>
        <w:t xml:space="preserve"> processes</w:t>
      </w:r>
      <w:r w:rsidR="007F26A0" w:rsidRPr="007F26A0">
        <w:rPr>
          <w:rFonts w:ascii="Times New Roman" w:eastAsia="Times New Roman" w:hAnsi="Times New Roman" w:cs="Times New Roman"/>
          <w:sz w:val="24"/>
          <w:szCs w:val="24"/>
        </w:rPr>
        <w:t>.</w:t>
      </w:r>
      <w:r w:rsidR="00AB45A7">
        <w:rPr>
          <w:rFonts w:ascii="Times New Roman" w:eastAsia="Times New Roman" w:hAnsi="Times New Roman" w:cs="Times New Roman"/>
          <w:sz w:val="24"/>
          <w:szCs w:val="24"/>
        </w:rPr>
        <w:t xml:space="preserve"> </w:t>
      </w:r>
      <w:r w:rsidR="007F26A0" w:rsidRPr="001120AF">
        <w:rPr>
          <w:rFonts w:ascii="Times New Roman" w:eastAsia="Times New Roman" w:hAnsi="Times New Roman" w:cs="Times New Roman"/>
          <w:sz w:val="24"/>
          <w:szCs w:val="24"/>
        </w:rPr>
        <w:t xml:space="preserve">This </w:t>
      </w:r>
      <w:r w:rsidR="007F26A0">
        <w:rPr>
          <w:rFonts w:ascii="Times New Roman" w:eastAsia="Times New Roman" w:hAnsi="Times New Roman" w:cs="Times New Roman"/>
          <w:sz w:val="24"/>
          <w:szCs w:val="24"/>
        </w:rPr>
        <w:t>paper</w:t>
      </w:r>
      <w:r w:rsidR="007F26A0" w:rsidRPr="001120AF">
        <w:rPr>
          <w:rFonts w:ascii="Times New Roman" w:eastAsia="Times New Roman" w:hAnsi="Times New Roman" w:cs="Times New Roman"/>
          <w:sz w:val="24"/>
          <w:szCs w:val="24"/>
        </w:rPr>
        <w:t xml:space="preserve"> </w:t>
      </w:r>
      <w:r w:rsidR="00AB45A7">
        <w:rPr>
          <w:rFonts w:ascii="Times New Roman" w:eastAsia="Times New Roman" w:hAnsi="Times New Roman" w:cs="Times New Roman"/>
          <w:sz w:val="24"/>
          <w:szCs w:val="24"/>
        </w:rPr>
        <w:t>has</w:t>
      </w:r>
      <w:r w:rsidR="007F26A0" w:rsidRPr="001120AF">
        <w:rPr>
          <w:rFonts w:ascii="Times New Roman" w:eastAsia="Times New Roman" w:hAnsi="Times New Roman" w:cs="Times New Roman"/>
          <w:sz w:val="24"/>
          <w:szCs w:val="24"/>
        </w:rPr>
        <w:t xml:space="preserve"> engineer</w:t>
      </w:r>
      <w:r w:rsidR="00AB45A7">
        <w:rPr>
          <w:rFonts w:ascii="Times New Roman" w:eastAsia="Times New Roman" w:hAnsi="Times New Roman" w:cs="Times New Roman"/>
          <w:sz w:val="24"/>
          <w:szCs w:val="24"/>
        </w:rPr>
        <w:t>ed</w:t>
      </w:r>
      <w:r w:rsidR="007F26A0" w:rsidRPr="001120AF">
        <w:rPr>
          <w:rFonts w:ascii="Times New Roman" w:eastAsia="Times New Roman" w:hAnsi="Times New Roman" w:cs="Times New Roman"/>
          <w:sz w:val="24"/>
          <w:szCs w:val="24"/>
        </w:rPr>
        <w:t xml:space="preserve"> </w:t>
      </w:r>
      <w:r w:rsidR="007F26A0">
        <w:rPr>
          <w:rFonts w:ascii="Times New Roman" w:eastAsia="Times New Roman" w:hAnsi="Times New Roman" w:cs="Times New Roman"/>
          <w:sz w:val="24"/>
          <w:szCs w:val="24"/>
        </w:rPr>
        <w:t>several a</w:t>
      </w:r>
      <w:r w:rsidR="007F26A0" w:rsidRPr="007F26A0">
        <w:rPr>
          <w:rFonts w:ascii="Times New Roman" w:eastAsia="Times New Roman" w:hAnsi="Times New Roman" w:cs="Times New Roman"/>
          <w:sz w:val="24"/>
          <w:szCs w:val="24"/>
        </w:rPr>
        <w:t xml:space="preserve">utomated tools for packaging multiscale geodata </w:t>
      </w:r>
      <w:r w:rsidR="007F26A0">
        <w:rPr>
          <w:rFonts w:ascii="Times New Roman" w:eastAsia="Times New Roman" w:hAnsi="Times New Roman" w:cs="Times New Roman"/>
          <w:sz w:val="24"/>
          <w:szCs w:val="24"/>
        </w:rPr>
        <w:t xml:space="preserve">ready to be run </w:t>
      </w:r>
      <w:r w:rsidR="007F26A0" w:rsidRPr="007F26A0">
        <w:rPr>
          <w:rFonts w:ascii="Times New Roman" w:eastAsia="Times New Roman" w:hAnsi="Times New Roman" w:cs="Times New Roman"/>
          <w:sz w:val="24"/>
          <w:szCs w:val="24"/>
        </w:rPr>
        <w:t>into a web app for online query and visualization</w:t>
      </w:r>
      <w:r w:rsidR="00C44DA6">
        <w:rPr>
          <w:rFonts w:ascii="Times New Roman" w:eastAsia="Times New Roman" w:hAnsi="Times New Roman" w:cs="Times New Roman"/>
          <w:sz w:val="24"/>
          <w:szCs w:val="24"/>
        </w:rPr>
        <w:t xml:space="preserve"> of multiscale geological structural datasets</w:t>
      </w:r>
      <w:r w:rsidR="00C443E5">
        <w:rPr>
          <w:rFonts w:ascii="Times New Roman" w:eastAsia="Times New Roman" w:hAnsi="Times New Roman" w:cs="Times New Roman"/>
          <w:sz w:val="24"/>
          <w:szCs w:val="24"/>
        </w:rPr>
        <w:t xml:space="preserve"> suitable</w:t>
      </w:r>
      <w:r w:rsidR="00AB45A7">
        <w:rPr>
          <w:rFonts w:ascii="Times New Roman" w:eastAsia="Times New Roman" w:hAnsi="Times New Roman" w:cs="Times New Roman"/>
          <w:sz w:val="24"/>
          <w:szCs w:val="24"/>
        </w:rPr>
        <w:t>, in particular,</w:t>
      </w:r>
      <w:r w:rsidR="00C443E5">
        <w:rPr>
          <w:rFonts w:ascii="Times New Roman" w:eastAsia="Times New Roman" w:hAnsi="Times New Roman" w:cs="Times New Roman"/>
          <w:sz w:val="24"/>
          <w:szCs w:val="24"/>
        </w:rPr>
        <w:t xml:space="preserve"> for mylonitic rocks</w:t>
      </w:r>
      <w:r w:rsidR="00C44DA6">
        <w:rPr>
          <w:rFonts w:ascii="Times New Roman" w:eastAsia="Times New Roman" w:hAnsi="Times New Roman" w:cs="Times New Roman"/>
          <w:sz w:val="24"/>
          <w:szCs w:val="24"/>
        </w:rPr>
        <w:t xml:space="preserve">. The procedures have been carried out through the development of </w:t>
      </w:r>
      <w:r w:rsidR="00C443E5">
        <w:rPr>
          <w:rFonts w:ascii="Times New Roman" w:eastAsia="Times New Roman" w:hAnsi="Times New Roman" w:cs="Times New Roman"/>
          <w:sz w:val="24"/>
          <w:szCs w:val="24"/>
        </w:rPr>
        <w:t xml:space="preserve">a </w:t>
      </w:r>
      <w:r w:rsidR="007F26A0" w:rsidRPr="007F26A0">
        <w:rPr>
          <w:rFonts w:ascii="Times New Roman" w:eastAsia="Times New Roman" w:hAnsi="Times New Roman" w:cs="Times New Roman"/>
          <w:sz w:val="24"/>
          <w:szCs w:val="24"/>
        </w:rPr>
        <w:t xml:space="preserve">custom Python library “LIS_function.py” </w:t>
      </w:r>
      <w:r w:rsidR="00C44DA6">
        <w:rPr>
          <w:rFonts w:ascii="Times New Roman" w:eastAsia="Times New Roman" w:hAnsi="Times New Roman" w:cs="Times New Roman"/>
          <w:sz w:val="24"/>
          <w:szCs w:val="24"/>
        </w:rPr>
        <w:t>useful</w:t>
      </w:r>
      <w:r w:rsidR="007F26A0" w:rsidRPr="007F26A0">
        <w:rPr>
          <w:rFonts w:ascii="Times New Roman" w:eastAsia="Times New Roman" w:hAnsi="Times New Roman" w:cs="Times New Roman"/>
          <w:sz w:val="24"/>
          <w:szCs w:val="24"/>
        </w:rPr>
        <w:t xml:space="preserve"> to create static webpages </w:t>
      </w:r>
      <w:r w:rsidR="00AB45A7">
        <w:rPr>
          <w:rFonts w:ascii="Times New Roman" w:eastAsia="Times New Roman" w:hAnsi="Times New Roman" w:cs="Times New Roman"/>
          <w:sz w:val="24"/>
          <w:szCs w:val="24"/>
        </w:rPr>
        <w:t>for</w:t>
      </w:r>
      <w:r w:rsidR="007F26A0" w:rsidRPr="007F26A0">
        <w:rPr>
          <w:rFonts w:ascii="Times New Roman" w:eastAsia="Times New Roman" w:hAnsi="Times New Roman" w:cs="Times New Roman"/>
          <w:sz w:val="24"/>
          <w:szCs w:val="24"/>
        </w:rPr>
        <w:t xml:space="preserve"> </w:t>
      </w:r>
      <w:r w:rsidR="00C44DA6">
        <w:rPr>
          <w:rFonts w:ascii="Times New Roman" w:eastAsia="Times New Roman" w:hAnsi="Times New Roman" w:cs="Times New Roman"/>
          <w:sz w:val="24"/>
          <w:szCs w:val="24"/>
        </w:rPr>
        <w:t xml:space="preserve">mylonitic </w:t>
      </w:r>
      <w:r w:rsidR="00C443E5">
        <w:rPr>
          <w:rFonts w:ascii="Times New Roman" w:eastAsia="Times New Roman" w:hAnsi="Times New Roman" w:cs="Times New Roman"/>
          <w:sz w:val="24"/>
          <w:szCs w:val="24"/>
        </w:rPr>
        <w:t>rocks at the micro</w:t>
      </w:r>
      <w:r w:rsidR="00AB45A7">
        <w:rPr>
          <w:rFonts w:ascii="Times New Roman" w:eastAsia="Times New Roman" w:hAnsi="Times New Roman" w:cs="Times New Roman"/>
          <w:sz w:val="24"/>
          <w:szCs w:val="24"/>
        </w:rPr>
        <w:t>-</w:t>
      </w:r>
      <w:r w:rsidR="00C443E5">
        <w:rPr>
          <w:rFonts w:ascii="Times New Roman" w:eastAsia="Times New Roman" w:hAnsi="Times New Roman" w:cs="Times New Roman"/>
          <w:sz w:val="24"/>
          <w:szCs w:val="24"/>
        </w:rPr>
        <w:t xml:space="preserve">scale. </w:t>
      </w:r>
      <w:r w:rsidR="007F26A0" w:rsidRPr="007F26A0">
        <w:rPr>
          <w:rFonts w:ascii="Times New Roman" w:eastAsia="Times New Roman" w:hAnsi="Times New Roman" w:cs="Times New Roman"/>
          <w:sz w:val="24"/>
          <w:szCs w:val="24"/>
        </w:rPr>
        <w:t xml:space="preserve">Next </w:t>
      </w:r>
      <w:r w:rsidR="00C443E5">
        <w:rPr>
          <w:rFonts w:ascii="Times New Roman" w:eastAsia="Times New Roman" w:hAnsi="Times New Roman" w:cs="Times New Roman"/>
          <w:sz w:val="24"/>
          <w:szCs w:val="24"/>
        </w:rPr>
        <w:t xml:space="preserve">the </w:t>
      </w:r>
      <w:r w:rsidR="007F26A0" w:rsidRPr="007F26A0">
        <w:rPr>
          <w:rFonts w:ascii="Times New Roman" w:eastAsia="Times New Roman" w:hAnsi="Times New Roman" w:cs="Times New Roman"/>
          <w:sz w:val="24"/>
          <w:szCs w:val="24"/>
        </w:rPr>
        <w:t xml:space="preserve">“KMZviewers.py” library </w:t>
      </w:r>
      <w:r w:rsidR="00D23197">
        <w:rPr>
          <w:rFonts w:ascii="Times New Roman" w:eastAsia="Times New Roman" w:hAnsi="Times New Roman" w:cs="Times New Roman"/>
          <w:sz w:val="24"/>
          <w:szCs w:val="24"/>
        </w:rPr>
        <w:t>permitted</w:t>
      </w:r>
      <w:r w:rsidR="007F26A0" w:rsidRPr="007F26A0">
        <w:rPr>
          <w:rFonts w:ascii="Times New Roman" w:eastAsia="Times New Roman" w:hAnsi="Times New Roman" w:cs="Times New Roman"/>
          <w:sz w:val="24"/>
          <w:szCs w:val="24"/>
        </w:rPr>
        <w:t xml:space="preserve"> to </w:t>
      </w:r>
      <w:r w:rsidR="00C443E5">
        <w:rPr>
          <w:rFonts w:ascii="Times New Roman" w:eastAsia="Times New Roman" w:hAnsi="Times New Roman" w:cs="Times New Roman"/>
          <w:sz w:val="24"/>
          <w:szCs w:val="24"/>
        </w:rPr>
        <w:t>develop a generator</w:t>
      </w:r>
      <w:r w:rsidR="007F26A0" w:rsidRPr="007F26A0">
        <w:rPr>
          <w:rFonts w:ascii="Times New Roman" w:eastAsia="Times New Roman" w:hAnsi="Times New Roman" w:cs="Times New Roman"/>
          <w:sz w:val="24"/>
          <w:szCs w:val="24"/>
        </w:rPr>
        <w:t xml:space="preserve"> </w:t>
      </w:r>
      <w:r w:rsidR="00C443E5">
        <w:rPr>
          <w:rFonts w:ascii="Times New Roman" w:eastAsia="Times New Roman" w:hAnsi="Times New Roman" w:cs="Times New Roman"/>
          <w:sz w:val="24"/>
          <w:szCs w:val="24"/>
        </w:rPr>
        <w:t xml:space="preserve">of </w:t>
      </w:r>
      <w:r w:rsidR="007F26A0" w:rsidRPr="007F26A0">
        <w:rPr>
          <w:rFonts w:ascii="Times New Roman" w:eastAsia="Times New Roman" w:hAnsi="Times New Roman" w:cs="Times New Roman"/>
          <w:sz w:val="24"/>
          <w:szCs w:val="24"/>
        </w:rPr>
        <w:t xml:space="preserve">static webpages </w:t>
      </w:r>
      <w:r w:rsidR="00D23197">
        <w:rPr>
          <w:rFonts w:ascii="Times New Roman" w:eastAsia="Times New Roman" w:hAnsi="Times New Roman" w:cs="Times New Roman"/>
          <w:sz w:val="24"/>
          <w:szCs w:val="24"/>
        </w:rPr>
        <w:t>for</w:t>
      </w:r>
      <w:r w:rsidR="007F26A0" w:rsidRPr="007F26A0">
        <w:rPr>
          <w:rFonts w:ascii="Times New Roman" w:eastAsia="Times New Roman" w:hAnsi="Times New Roman" w:cs="Times New Roman"/>
          <w:sz w:val="24"/>
          <w:szCs w:val="24"/>
        </w:rPr>
        <w:t xml:space="preserve"> 3D model</w:t>
      </w:r>
      <w:r w:rsidR="00C443E5">
        <w:rPr>
          <w:rFonts w:ascii="Times New Roman" w:eastAsia="Times New Roman" w:hAnsi="Times New Roman" w:cs="Times New Roman"/>
          <w:sz w:val="24"/>
          <w:szCs w:val="24"/>
        </w:rPr>
        <w:t>s</w:t>
      </w:r>
      <w:r w:rsidR="00D23197">
        <w:rPr>
          <w:rFonts w:ascii="Times New Roman" w:eastAsia="Times New Roman" w:hAnsi="Times New Roman" w:cs="Times New Roman"/>
          <w:sz w:val="24"/>
          <w:szCs w:val="24"/>
        </w:rPr>
        <w:t xml:space="preserve"> interactive visualization purposes</w:t>
      </w:r>
      <w:r w:rsidR="007F26A0" w:rsidRPr="007F26A0">
        <w:rPr>
          <w:rFonts w:ascii="Times New Roman" w:eastAsia="Times New Roman" w:hAnsi="Times New Roman" w:cs="Times New Roman"/>
          <w:sz w:val="24"/>
          <w:szCs w:val="24"/>
        </w:rPr>
        <w:t>. Then with “Qgis2web” plugin it was possible to create a basic webGIS map with all geological feature and elements collected</w:t>
      </w:r>
      <w:r w:rsidR="00C443E5">
        <w:rPr>
          <w:rFonts w:ascii="Times New Roman" w:eastAsia="Times New Roman" w:hAnsi="Times New Roman" w:cs="Times New Roman"/>
          <w:sz w:val="24"/>
          <w:szCs w:val="24"/>
        </w:rPr>
        <w:t xml:space="preserve">, and, as a </w:t>
      </w:r>
      <w:r w:rsidR="007F26A0" w:rsidRPr="007F26A0">
        <w:rPr>
          <w:rFonts w:ascii="Times New Roman" w:eastAsia="Times New Roman" w:hAnsi="Times New Roman" w:cs="Times New Roman"/>
          <w:sz w:val="24"/>
          <w:szCs w:val="24"/>
        </w:rPr>
        <w:t>final step</w:t>
      </w:r>
      <w:r w:rsidR="00AB45A7">
        <w:rPr>
          <w:rFonts w:ascii="Times New Roman" w:eastAsia="Times New Roman" w:hAnsi="Times New Roman" w:cs="Times New Roman"/>
          <w:sz w:val="24"/>
          <w:szCs w:val="24"/>
        </w:rPr>
        <w:t>,</w:t>
      </w:r>
      <w:r w:rsidR="007F26A0" w:rsidRPr="007F26A0">
        <w:rPr>
          <w:rFonts w:ascii="Times New Roman" w:eastAsia="Times New Roman" w:hAnsi="Times New Roman" w:cs="Times New Roman"/>
          <w:sz w:val="24"/>
          <w:szCs w:val="24"/>
        </w:rPr>
        <w:t xml:space="preserve"> using the Bootstrap framework and &lt;iframe&gt; html tag, it was possible to create a unique website that contain </w:t>
      </w:r>
      <w:r w:rsidR="00C443E5">
        <w:rPr>
          <w:rFonts w:ascii="Times New Roman" w:eastAsia="Times New Roman" w:hAnsi="Times New Roman" w:cs="Times New Roman"/>
          <w:sz w:val="24"/>
          <w:szCs w:val="24"/>
        </w:rPr>
        <w:t>all the</w:t>
      </w:r>
      <w:r w:rsidR="007F26A0" w:rsidRPr="007F26A0">
        <w:rPr>
          <w:rFonts w:ascii="Times New Roman" w:eastAsia="Times New Roman" w:hAnsi="Times New Roman" w:cs="Times New Roman"/>
          <w:sz w:val="24"/>
          <w:szCs w:val="24"/>
        </w:rPr>
        <w:t xml:space="preserve"> Multiscale Geo-structural Information System (MGS) </w:t>
      </w:r>
      <w:r w:rsidR="00C443E5">
        <w:rPr>
          <w:rFonts w:ascii="Times New Roman" w:eastAsia="Times New Roman" w:hAnsi="Times New Roman" w:cs="Times New Roman"/>
          <w:sz w:val="24"/>
          <w:szCs w:val="24"/>
        </w:rPr>
        <w:t>here presented</w:t>
      </w:r>
      <w:r w:rsidR="007F26A0" w:rsidRPr="007F26A0">
        <w:rPr>
          <w:rFonts w:ascii="Times New Roman" w:eastAsia="Times New Roman" w:hAnsi="Times New Roman" w:cs="Times New Roman"/>
          <w:sz w:val="24"/>
          <w:szCs w:val="24"/>
        </w:rPr>
        <w:t>.</w:t>
      </w:r>
    </w:p>
    <w:p w14:paraId="0000002C" w14:textId="08763B87" w:rsidR="00696B80" w:rsidRDefault="00734CE6">
      <w:pPr>
        <w:rPr>
          <w:rFonts w:ascii="Times New Roman" w:eastAsia="Times New Roman" w:hAnsi="Times New Roman" w:cs="Times New Roman"/>
        </w:rPr>
      </w:pPr>
      <w:r>
        <w:rPr>
          <w:rFonts w:ascii="Times New Roman" w:eastAsia="Times New Roman" w:hAnsi="Times New Roman" w:cs="Times New Roman"/>
          <w:b/>
          <w:i/>
          <w:highlight w:val="yellow"/>
        </w:rPr>
        <w:t>Keywords</w:t>
      </w:r>
      <w:r>
        <w:rPr>
          <w:rFonts w:ascii="Times New Roman" w:eastAsia="Times New Roman" w:hAnsi="Times New Roman" w:cs="Times New Roman"/>
          <w:highlight w:val="yellow"/>
        </w:rPr>
        <w:br/>
      </w:r>
      <w:r w:rsidR="00D23197">
        <w:rPr>
          <w:rFonts w:ascii="Times New Roman" w:eastAsia="Times New Roman" w:hAnsi="Times New Roman" w:cs="Times New Roman"/>
          <w:highlight w:val="yellow"/>
        </w:rPr>
        <w:t xml:space="preserve">Web app generator; Open source geological app; </w:t>
      </w:r>
      <w:r w:rsidR="00C443E5">
        <w:rPr>
          <w:rFonts w:ascii="Times New Roman" w:eastAsia="Times New Roman" w:hAnsi="Times New Roman" w:cs="Times New Roman"/>
          <w:highlight w:val="yellow"/>
        </w:rPr>
        <w:t xml:space="preserve">Earth geodynamic visualization; Mylonitic rocks; Kinematic indicators; </w:t>
      </w:r>
      <w:r>
        <w:rPr>
          <w:rFonts w:ascii="Times New Roman" w:eastAsia="Times New Roman" w:hAnsi="Times New Roman" w:cs="Times New Roman"/>
          <w:highlight w:val="yellow"/>
        </w:rPr>
        <w:t>.</w:t>
      </w:r>
    </w:p>
    <w:p w14:paraId="0000002D" w14:textId="77777777" w:rsidR="00696B80" w:rsidRDefault="00696B80">
      <w:pPr>
        <w:rPr>
          <w:rFonts w:ascii="Times New Roman" w:eastAsia="Times New Roman" w:hAnsi="Times New Roman" w:cs="Times New Roman"/>
        </w:rPr>
      </w:pPr>
    </w:p>
    <w:p w14:paraId="0000002E" w14:textId="77777777" w:rsidR="00696B80" w:rsidRDefault="00734CE6">
      <w:pPr>
        <w:pStyle w:val="Titolo1"/>
        <w:spacing w:line="480" w:lineRule="auto"/>
        <w:ind w:left="1" w:hanging="3"/>
      </w:pPr>
      <w:bookmarkStart w:id="2" w:name="_heading=h.jigiuwoz6977" w:colFirst="0" w:colLast="0"/>
      <w:bookmarkEnd w:id="2"/>
      <w:commentRangeStart w:id="3"/>
      <w:r>
        <w:t>Introduction</w:t>
      </w:r>
      <w:commentRangeEnd w:id="3"/>
      <w:r w:rsidR="00957972">
        <w:rPr>
          <w:rStyle w:val="Rimandocommento"/>
          <w:rFonts w:ascii="Arial" w:eastAsia="Arial" w:hAnsi="Arial"/>
          <w:b w:val="0"/>
          <w:bCs w:val="0"/>
          <w:kern w:val="0"/>
          <w:position w:val="0"/>
          <w:lang w:val="en" w:eastAsia="it-IT"/>
        </w:rPr>
        <w:commentReference w:id="3"/>
      </w:r>
    </w:p>
    <w:p w14:paraId="0000002F" w14:textId="0243FB70"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technological landscape is dominated by digital transformation trends such as Cloud Computing, the Internet of Things, and Cyber-Physical Systems. These technologies generate, store, and process massive amounts of data. The volume and complexity of data generated by these technologies make the aspects of effective communication of data and results of scientific studies challenging. Data visualization bridges this gap by transforming raw data into visual representations that are easier to understand and interpret. This interdisciplinary field leverages visual tools and </w:t>
      </w:r>
      <w:r>
        <w:rPr>
          <w:rFonts w:ascii="Times New Roman" w:eastAsia="Times New Roman" w:hAnsi="Times New Roman" w:cs="Times New Roman"/>
          <w:sz w:val="24"/>
          <w:szCs w:val="24"/>
        </w:rPr>
        <w:lastRenderedPageBreak/>
        <w:t xml:space="preserve">techniques to effectively communicate information hidden within complex datasets </w:t>
      </w:r>
      <w:r w:rsidRPr="001671BF">
        <w:rPr>
          <w:rFonts w:ascii="Times New Roman" w:eastAsia="Times New Roman" w:hAnsi="Times New Roman" w:cs="Times New Roman"/>
          <w:sz w:val="24"/>
          <w:szCs w:val="24"/>
          <w:rPrChange w:id="4" w:author="Alberto D'Agostino" w:date="2025-02-03T09:29:00Z">
            <w:rPr>
              <w:rFonts w:ascii="Times New Roman" w:eastAsia="Times New Roman" w:hAnsi="Times New Roman" w:cs="Times New Roman"/>
              <w:sz w:val="24"/>
              <w:szCs w:val="24"/>
              <w:highlight w:val="yellow"/>
            </w:rPr>
          </w:rPrChange>
        </w:rPr>
        <w:t>(</w:t>
      </w:r>
      <w:ins w:id="5" w:author="Alberto D'Agostino" w:date="2025-02-03T09:29:00Z">
        <w:r w:rsidR="001671BF" w:rsidRPr="00802D00">
          <w:rPr>
            <w:rFonts w:ascii="Times New Roman" w:eastAsia="Times New Roman" w:hAnsi="Times New Roman" w:cs="Times New Roman"/>
            <w:sz w:val="24"/>
            <w:szCs w:val="24"/>
          </w:rPr>
          <w:t>Kirk, 2012</w:t>
        </w:r>
      </w:ins>
      <w:ins w:id="6" w:author="Alberto D'Agostino" w:date="2025-02-03T09:30:00Z">
        <w:r w:rsidR="001671BF">
          <w:rPr>
            <w:rFonts w:ascii="Times New Roman" w:eastAsia="Times New Roman" w:hAnsi="Times New Roman" w:cs="Times New Roman"/>
            <w:sz w:val="24"/>
            <w:szCs w:val="24"/>
          </w:rPr>
          <w:t xml:space="preserve">; </w:t>
        </w:r>
      </w:ins>
      <w:proofErr w:type="spellStart"/>
      <w:r w:rsidRPr="001671BF">
        <w:rPr>
          <w:rFonts w:ascii="Times New Roman" w:eastAsia="Times New Roman" w:hAnsi="Times New Roman" w:cs="Times New Roman"/>
          <w:sz w:val="24"/>
          <w:szCs w:val="24"/>
          <w:rPrChange w:id="7" w:author="Alberto D'Agostino" w:date="2025-02-03T09:29:00Z">
            <w:rPr>
              <w:rFonts w:ascii="Times New Roman" w:eastAsia="Times New Roman" w:hAnsi="Times New Roman" w:cs="Times New Roman"/>
              <w:sz w:val="24"/>
              <w:szCs w:val="24"/>
              <w:highlight w:val="yellow"/>
            </w:rPr>
          </w:rPrChange>
        </w:rPr>
        <w:t>Walny</w:t>
      </w:r>
      <w:proofErr w:type="spellEnd"/>
      <w:r w:rsidRPr="001671BF">
        <w:rPr>
          <w:rFonts w:ascii="Times New Roman" w:eastAsia="Times New Roman" w:hAnsi="Times New Roman" w:cs="Times New Roman"/>
          <w:sz w:val="24"/>
          <w:szCs w:val="24"/>
          <w:rPrChange w:id="8" w:author="Alberto D'Agostino" w:date="2025-02-03T09:29:00Z">
            <w:rPr>
              <w:rFonts w:ascii="Times New Roman" w:eastAsia="Times New Roman" w:hAnsi="Times New Roman" w:cs="Times New Roman"/>
              <w:sz w:val="24"/>
              <w:szCs w:val="24"/>
              <w:highlight w:val="yellow"/>
            </w:rPr>
          </w:rPrChange>
        </w:rPr>
        <w:t xml:space="preserve"> </w:t>
      </w:r>
      <w:del w:id="9" w:author="Alberto D'Agostino" w:date="2025-02-03T09:56:00Z">
        <w:r w:rsidRPr="001671BF" w:rsidDel="00494CC8">
          <w:rPr>
            <w:rFonts w:ascii="Times New Roman" w:eastAsia="Times New Roman" w:hAnsi="Times New Roman" w:cs="Times New Roman"/>
            <w:sz w:val="24"/>
            <w:szCs w:val="24"/>
            <w:rPrChange w:id="10" w:author="Alberto D'Agostino" w:date="2025-02-03T09:29:00Z">
              <w:rPr>
                <w:rFonts w:ascii="Times New Roman" w:eastAsia="Times New Roman" w:hAnsi="Times New Roman" w:cs="Times New Roman"/>
                <w:sz w:val="24"/>
                <w:szCs w:val="24"/>
                <w:highlight w:val="yellow"/>
              </w:rPr>
            </w:rPrChange>
          </w:rPr>
          <w:delText>et al.</w:delText>
        </w:r>
      </w:del>
      <w:ins w:id="11" w:author="Alberto D'Agostino" w:date="2025-02-03T09:56:00Z">
        <w:r w:rsidR="00494CC8" w:rsidRPr="00494CC8">
          <w:rPr>
            <w:rFonts w:ascii="Times New Roman" w:eastAsia="Times New Roman" w:hAnsi="Times New Roman" w:cs="Times New Roman"/>
            <w:i/>
            <w:sz w:val="24"/>
            <w:szCs w:val="24"/>
          </w:rPr>
          <w:t>et al.</w:t>
        </w:r>
      </w:ins>
      <w:r w:rsidRPr="001671BF">
        <w:rPr>
          <w:rFonts w:ascii="Times New Roman" w:eastAsia="Times New Roman" w:hAnsi="Times New Roman" w:cs="Times New Roman"/>
          <w:sz w:val="24"/>
          <w:szCs w:val="24"/>
          <w:rPrChange w:id="12" w:author="Alberto D'Agostino" w:date="2025-02-03T09:29:00Z">
            <w:rPr>
              <w:rFonts w:ascii="Times New Roman" w:eastAsia="Times New Roman" w:hAnsi="Times New Roman" w:cs="Times New Roman"/>
              <w:sz w:val="24"/>
              <w:szCs w:val="24"/>
              <w:highlight w:val="yellow"/>
            </w:rPr>
          </w:rPrChange>
        </w:rPr>
        <w:t>, 2020)</w:t>
      </w:r>
      <w:del w:id="13" w:author="Alberto D'Agostino" w:date="2025-02-03T09:30:00Z">
        <w:r w:rsidRPr="001671BF" w:rsidDel="001671BF">
          <w:rPr>
            <w:rFonts w:ascii="Times New Roman" w:eastAsia="Times New Roman" w:hAnsi="Times New Roman" w:cs="Times New Roman"/>
            <w:sz w:val="24"/>
            <w:szCs w:val="24"/>
            <w:rPrChange w:id="14" w:author="Alberto D'Agostino" w:date="2025-02-03T09:29:00Z">
              <w:rPr>
                <w:rFonts w:ascii="Times New Roman" w:eastAsia="Times New Roman" w:hAnsi="Times New Roman" w:cs="Times New Roman"/>
                <w:sz w:val="24"/>
                <w:szCs w:val="24"/>
                <w:highlight w:val="yellow"/>
              </w:rPr>
            </w:rPrChange>
          </w:rPr>
          <w:delText>, (</w:delText>
        </w:r>
      </w:del>
      <w:del w:id="15" w:author="Alberto D'Agostino" w:date="2025-02-03T09:29:00Z">
        <w:r w:rsidRPr="001671BF" w:rsidDel="001671BF">
          <w:rPr>
            <w:rFonts w:ascii="Times New Roman" w:eastAsia="Times New Roman" w:hAnsi="Times New Roman" w:cs="Times New Roman"/>
            <w:sz w:val="24"/>
            <w:szCs w:val="24"/>
            <w:rPrChange w:id="16" w:author="Alberto D'Agostino" w:date="2025-02-03T09:29:00Z">
              <w:rPr>
                <w:rFonts w:ascii="Times New Roman" w:eastAsia="Times New Roman" w:hAnsi="Times New Roman" w:cs="Times New Roman"/>
                <w:sz w:val="24"/>
                <w:szCs w:val="24"/>
                <w:highlight w:val="yellow"/>
              </w:rPr>
            </w:rPrChange>
          </w:rPr>
          <w:delText>Kirk, 2012</w:delText>
        </w:r>
      </w:del>
      <w:del w:id="17" w:author="Alberto D'Agostino" w:date="2025-02-03T09:30:00Z">
        <w:r w:rsidRPr="001671BF" w:rsidDel="001671BF">
          <w:rPr>
            <w:rFonts w:ascii="Times New Roman" w:eastAsia="Times New Roman" w:hAnsi="Times New Roman" w:cs="Times New Roman"/>
            <w:sz w:val="24"/>
            <w:szCs w:val="24"/>
            <w:rPrChange w:id="18" w:author="Alberto D'Agostino" w:date="2025-02-03T09:29:00Z">
              <w:rPr>
                <w:rFonts w:ascii="Times New Roman" w:eastAsia="Times New Roman" w:hAnsi="Times New Roman" w:cs="Times New Roman"/>
                <w:sz w:val="24"/>
                <w:szCs w:val="24"/>
                <w:highlight w:val="yellow"/>
              </w:rPr>
            </w:rPrChange>
          </w:rPr>
          <w:delText>)</w:delText>
        </w:r>
      </w:del>
      <w:r w:rsidRPr="001671BF">
        <w:rPr>
          <w:rFonts w:ascii="Times New Roman" w:eastAsia="Times New Roman" w:hAnsi="Times New Roman" w:cs="Times New Roman"/>
          <w:sz w:val="24"/>
          <w:szCs w:val="24"/>
          <w:rPrChange w:id="19" w:author="Alberto D'Agostino" w:date="2025-02-03T09:29:00Z">
            <w:rPr>
              <w:rFonts w:ascii="Times New Roman" w:eastAsia="Times New Roman" w:hAnsi="Times New Roman" w:cs="Times New Roman"/>
              <w:sz w:val="24"/>
              <w:szCs w:val="24"/>
              <w:highlight w:val="yellow"/>
            </w:rPr>
          </w:rPrChange>
        </w:rPr>
        <w:t>.</w:t>
      </w:r>
    </w:p>
    <w:p w14:paraId="49EADDED" w14:textId="606D5243"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ins w:id="20" w:author="Eugenio Fazio [2]" w:date="2025-01-30T16:22:00Z">
        <w:r w:rsidR="00343628">
          <w:rPr>
            <w:rFonts w:ascii="Times New Roman" w:eastAsia="Times New Roman" w:hAnsi="Times New Roman" w:cs="Times New Roman"/>
            <w:sz w:val="24"/>
            <w:szCs w:val="24"/>
          </w:rPr>
          <w:t>petro-</w:t>
        </w:r>
      </w:ins>
      <w:r w:rsidR="002A3DFC">
        <w:rPr>
          <w:rFonts w:ascii="Times New Roman" w:eastAsia="Times New Roman" w:hAnsi="Times New Roman" w:cs="Times New Roman"/>
          <w:sz w:val="24"/>
          <w:szCs w:val="24"/>
        </w:rPr>
        <w:t xml:space="preserve">structural </w:t>
      </w:r>
      <w:r w:rsidR="00B8549D">
        <w:rPr>
          <w:rFonts w:ascii="Times New Roman" w:eastAsia="Times New Roman" w:hAnsi="Times New Roman" w:cs="Times New Roman"/>
          <w:sz w:val="24"/>
          <w:szCs w:val="24"/>
        </w:rPr>
        <w:t xml:space="preserve">geology </w:t>
      </w:r>
      <w:r>
        <w:rPr>
          <w:rFonts w:ascii="Times New Roman" w:eastAsia="Times New Roman" w:hAnsi="Times New Roman" w:cs="Times New Roman"/>
          <w:sz w:val="24"/>
          <w:szCs w:val="24"/>
        </w:rPr>
        <w:t>studies</w:t>
      </w:r>
      <w:r w:rsidR="00B8549D">
        <w:rPr>
          <w:rFonts w:ascii="Times New Roman" w:eastAsia="Times New Roman" w:hAnsi="Times New Roman" w:cs="Times New Roman"/>
          <w:sz w:val="24"/>
          <w:szCs w:val="24"/>
        </w:rPr>
        <w:t xml:space="preserve"> (i.e., studies based on the extrapolation of quantitative parameters from deformed rocks by tectonic processes)</w:t>
      </w:r>
      <w:r>
        <w:rPr>
          <w:rFonts w:ascii="Times New Roman" w:eastAsia="Times New Roman" w:hAnsi="Times New Roman" w:cs="Times New Roman"/>
          <w:sz w:val="24"/>
          <w:szCs w:val="24"/>
        </w:rPr>
        <w:t xml:space="preserve">, researchers produce a wide range of </w:t>
      </w:r>
      <w:r w:rsidR="00B8549D">
        <w:rPr>
          <w:rFonts w:ascii="Times New Roman" w:eastAsia="Times New Roman" w:hAnsi="Times New Roman" w:cs="Times New Roman"/>
          <w:sz w:val="24"/>
          <w:szCs w:val="24"/>
        </w:rPr>
        <w:t xml:space="preserve">multiscale </w:t>
      </w:r>
      <w:r>
        <w:rPr>
          <w:rFonts w:ascii="Times New Roman" w:eastAsia="Times New Roman" w:hAnsi="Times New Roman" w:cs="Times New Roman"/>
          <w:sz w:val="24"/>
          <w:szCs w:val="24"/>
        </w:rPr>
        <w:t xml:space="preserve">data </w:t>
      </w:r>
      <w:r w:rsidR="00B8549D">
        <w:rPr>
          <w:rFonts w:ascii="Times New Roman" w:eastAsia="Times New Roman" w:hAnsi="Times New Roman" w:cs="Times New Roman"/>
          <w:sz w:val="24"/>
          <w:szCs w:val="24"/>
        </w:rPr>
        <w:t>(e.g.</w:t>
      </w:r>
      <w:ins w:id="21" w:author="Alberto D'Agostino" w:date="2025-02-03T10:54:00Z">
        <w:r w:rsidR="00AE3D52">
          <w:rPr>
            <w:rFonts w:ascii="Times New Roman" w:eastAsia="Times New Roman" w:hAnsi="Times New Roman" w:cs="Times New Roman"/>
            <w:sz w:val="24"/>
            <w:szCs w:val="24"/>
          </w:rPr>
          <w:t>,</w:t>
        </w:r>
      </w:ins>
      <w:r w:rsidR="00B8549D">
        <w:rPr>
          <w:rFonts w:ascii="Times New Roman" w:eastAsia="Times New Roman" w:hAnsi="Times New Roman" w:cs="Times New Roman"/>
          <w:sz w:val="24"/>
          <w:szCs w:val="24"/>
        </w:rPr>
        <w:t xml:space="preserve"> </w:t>
      </w:r>
      <w:proofErr w:type="spellStart"/>
      <w:r w:rsidR="00520E5D" w:rsidRPr="007A0665">
        <w:rPr>
          <w:rFonts w:ascii="Times New Roman" w:eastAsia="Times New Roman" w:hAnsi="Times New Roman" w:cs="Times New Roman"/>
          <w:sz w:val="24"/>
          <w:szCs w:val="24"/>
        </w:rPr>
        <w:t>Ortolano</w:t>
      </w:r>
      <w:proofErr w:type="spellEnd"/>
      <w:r w:rsidR="00520E5D" w:rsidRPr="007A0665">
        <w:rPr>
          <w:rFonts w:ascii="Times New Roman" w:eastAsia="Times New Roman" w:hAnsi="Times New Roman" w:cs="Times New Roman"/>
          <w:sz w:val="24"/>
          <w:szCs w:val="24"/>
        </w:rPr>
        <w:t xml:space="preserve"> </w:t>
      </w:r>
      <w:del w:id="22" w:author="Alberto D'Agostino" w:date="2025-02-03T09:56:00Z">
        <w:r w:rsidR="00520E5D" w:rsidRPr="007A0665" w:rsidDel="00494CC8">
          <w:rPr>
            <w:rFonts w:ascii="Times New Roman" w:eastAsia="Times New Roman" w:hAnsi="Times New Roman" w:cs="Times New Roman"/>
            <w:sz w:val="24"/>
            <w:szCs w:val="24"/>
          </w:rPr>
          <w:delText>et al.</w:delText>
        </w:r>
      </w:del>
      <w:ins w:id="23" w:author="Alberto D'Agostino" w:date="2025-02-03T09:56:00Z">
        <w:r w:rsidR="00494CC8" w:rsidRPr="00494CC8">
          <w:rPr>
            <w:rFonts w:ascii="Times New Roman" w:eastAsia="Times New Roman" w:hAnsi="Times New Roman" w:cs="Times New Roman"/>
            <w:i/>
            <w:sz w:val="24"/>
            <w:szCs w:val="24"/>
          </w:rPr>
          <w:t>et al.</w:t>
        </w:r>
      </w:ins>
      <w:r w:rsidR="00520E5D" w:rsidRPr="007A0665">
        <w:rPr>
          <w:rFonts w:ascii="Times New Roman" w:eastAsia="Times New Roman" w:hAnsi="Times New Roman" w:cs="Times New Roman"/>
          <w:sz w:val="24"/>
          <w:szCs w:val="24"/>
        </w:rPr>
        <w:t>, 2020</w:t>
      </w:r>
      <w:r w:rsidR="00520E5D" w:rsidRPr="009D5A73">
        <w:rPr>
          <w:rFonts w:ascii="Times New Roman" w:eastAsia="Times New Roman" w:hAnsi="Times New Roman" w:cs="Times New Roman"/>
          <w:sz w:val="24"/>
          <w:szCs w:val="24"/>
        </w:rPr>
        <w:t>;</w:t>
      </w:r>
      <w:r w:rsidR="00520E5D" w:rsidRPr="009E0817">
        <w:rPr>
          <w:rFonts w:ascii="Times New Roman" w:eastAsia="Times New Roman" w:hAnsi="Times New Roman" w:cs="Times New Roman"/>
          <w:sz w:val="24"/>
          <w:szCs w:val="24"/>
        </w:rPr>
        <w:t xml:space="preserve"> </w:t>
      </w:r>
      <w:r w:rsidR="00B8549D" w:rsidRPr="00512436">
        <w:rPr>
          <w:rFonts w:ascii="Times New Roman" w:eastAsia="Times New Roman" w:hAnsi="Times New Roman" w:cs="Times New Roman"/>
          <w:sz w:val="24"/>
          <w:szCs w:val="24"/>
          <w:rPrChange w:id="24" w:author="Alberto D'Agostino" w:date="2025-02-03T11:03:00Z">
            <w:rPr>
              <w:rFonts w:ascii="Times New Roman" w:eastAsia="Times New Roman" w:hAnsi="Times New Roman" w:cs="Times New Roman"/>
              <w:sz w:val="24"/>
              <w:szCs w:val="24"/>
            </w:rPr>
          </w:rPrChange>
        </w:rPr>
        <w:t xml:space="preserve">Fazio </w:t>
      </w:r>
      <w:del w:id="25" w:author="Alberto D'Agostino" w:date="2025-02-03T09:56:00Z">
        <w:r w:rsidR="00B8549D" w:rsidRPr="00512436" w:rsidDel="00494CC8">
          <w:rPr>
            <w:rFonts w:ascii="Times New Roman" w:eastAsia="Times New Roman" w:hAnsi="Times New Roman" w:cs="Times New Roman"/>
            <w:sz w:val="24"/>
            <w:szCs w:val="24"/>
            <w:rPrChange w:id="26" w:author="Alberto D'Agostino" w:date="2025-02-03T11:03:00Z">
              <w:rPr>
                <w:rFonts w:ascii="Times New Roman" w:eastAsia="Times New Roman" w:hAnsi="Times New Roman" w:cs="Times New Roman"/>
                <w:sz w:val="24"/>
                <w:szCs w:val="24"/>
              </w:rPr>
            </w:rPrChange>
          </w:rPr>
          <w:delText>et al.</w:delText>
        </w:r>
      </w:del>
      <w:ins w:id="27" w:author="Alberto D'Agostino" w:date="2025-02-03T09:56:00Z">
        <w:r w:rsidR="00494CC8" w:rsidRPr="00512436">
          <w:rPr>
            <w:rFonts w:ascii="Times New Roman" w:eastAsia="Times New Roman" w:hAnsi="Times New Roman" w:cs="Times New Roman"/>
            <w:i/>
            <w:sz w:val="24"/>
            <w:szCs w:val="24"/>
            <w:rPrChange w:id="28" w:author="Alberto D'Agostino" w:date="2025-02-03T11:03:00Z">
              <w:rPr>
                <w:rFonts w:ascii="Times New Roman" w:eastAsia="Times New Roman" w:hAnsi="Times New Roman" w:cs="Times New Roman"/>
                <w:i/>
                <w:sz w:val="24"/>
                <w:szCs w:val="24"/>
              </w:rPr>
            </w:rPrChange>
          </w:rPr>
          <w:t>et al.</w:t>
        </w:r>
      </w:ins>
      <w:r w:rsidR="00B8549D" w:rsidRPr="00512436">
        <w:rPr>
          <w:rFonts w:ascii="Times New Roman" w:eastAsia="Times New Roman" w:hAnsi="Times New Roman" w:cs="Times New Roman"/>
          <w:sz w:val="24"/>
          <w:szCs w:val="24"/>
          <w:rPrChange w:id="29" w:author="Alberto D'Agostino" w:date="2025-02-03T11:03:00Z">
            <w:rPr>
              <w:rFonts w:ascii="Times New Roman" w:eastAsia="Times New Roman" w:hAnsi="Times New Roman" w:cs="Times New Roman"/>
              <w:sz w:val="24"/>
              <w:szCs w:val="24"/>
            </w:rPr>
          </w:rPrChange>
        </w:rPr>
        <w:t>, 2024</w:t>
      </w:r>
      <w:ins w:id="30" w:author="Alberto D'Agostino" w:date="2025-02-03T11:03:00Z">
        <w:r w:rsidR="00512436" w:rsidRPr="00512436">
          <w:rPr>
            <w:rFonts w:ascii="Times New Roman" w:eastAsia="Times New Roman" w:hAnsi="Times New Roman" w:cs="Times New Roman"/>
            <w:sz w:val="24"/>
            <w:szCs w:val="24"/>
            <w:rPrChange w:id="31" w:author="Alberto D'Agostino" w:date="2025-02-03T11:03:00Z">
              <w:rPr>
                <w:rFonts w:ascii="Times New Roman" w:eastAsia="Times New Roman" w:hAnsi="Times New Roman" w:cs="Times New Roman"/>
                <w:sz w:val="24"/>
                <w:szCs w:val="24"/>
              </w:rPr>
            </w:rPrChange>
          </w:rPr>
          <w:t>a</w:t>
        </w:r>
      </w:ins>
      <w:r w:rsidR="00B854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that</w:t>
      </w:r>
      <w:r w:rsidR="00B854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8549D">
        <w:rPr>
          <w:rFonts w:ascii="Times New Roman" w:eastAsia="Times New Roman" w:hAnsi="Times New Roman" w:cs="Times New Roman"/>
          <w:sz w:val="24"/>
          <w:szCs w:val="24"/>
        </w:rPr>
        <w:t xml:space="preserve">if </w:t>
      </w:r>
      <w:r>
        <w:rPr>
          <w:rFonts w:ascii="Times New Roman" w:eastAsia="Times New Roman" w:hAnsi="Times New Roman" w:cs="Times New Roman"/>
          <w:sz w:val="24"/>
          <w:szCs w:val="24"/>
        </w:rPr>
        <w:t xml:space="preserve">represented through </w:t>
      </w:r>
      <w:r w:rsidR="00B8549D">
        <w:rPr>
          <w:rFonts w:ascii="Times New Roman" w:eastAsia="Times New Roman" w:hAnsi="Times New Roman" w:cs="Times New Roman"/>
          <w:sz w:val="24"/>
          <w:szCs w:val="24"/>
        </w:rPr>
        <w:t xml:space="preserve">suitable </w:t>
      </w:r>
      <w:r>
        <w:rPr>
          <w:rFonts w:ascii="Times New Roman" w:eastAsia="Times New Roman" w:hAnsi="Times New Roman" w:cs="Times New Roman"/>
          <w:sz w:val="24"/>
          <w:szCs w:val="24"/>
        </w:rPr>
        <w:t>web-based visualizations</w:t>
      </w:r>
      <w:r w:rsidR="00B8549D">
        <w:rPr>
          <w:rFonts w:ascii="Times New Roman" w:eastAsia="Times New Roman" w:hAnsi="Times New Roman" w:cs="Times New Roman"/>
          <w:sz w:val="24"/>
          <w:szCs w:val="24"/>
        </w:rPr>
        <w:t>, can give a more effective and interactive representation of the reality</w:t>
      </w:r>
      <w:r>
        <w:rPr>
          <w:rFonts w:ascii="Times New Roman" w:eastAsia="Times New Roman" w:hAnsi="Times New Roman" w:cs="Times New Roman"/>
          <w:sz w:val="24"/>
          <w:szCs w:val="24"/>
        </w:rPr>
        <w:t xml:space="preserve">. </w:t>
      </w:r>
    </w:p>
    <w:p w14:paraId="4867B981" w14:textId="089EA6FD"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include geographic </w:t>
      </w:r>
      <w:ins w:id="32" w:author="Eugenio Fazio [2]" w:date="2025-01-30T16:23:00Z">
        <w:r w:rsidR="00343628">
          <w:rPr>
            <w:rFonts w:ascii="Times New Roman" w:eastAsia="Times New Roman" w:hAnsi="Times New Roman" w:cs="Times New Roman"/>
            <w:sz w:val="24"/>
            <w:szCs w:val="24"/>
          </w:rPr>
          <w:t xml:space="preserve">location and spatial orientation of geological and structural data </w:t>
        </w:r>
      </w:ins>
      <w:r w:rsidR="00B8549D">
        <w:rPr>
          <w:rFonts w:ascii="Times New Roman" w:eastAsia="Times New Roman" w:hAnsi="Times New Roman" w:cs="Times New Roman"/>
          <w:sz w:val="24"/>
          <w:szCs w:val="24"/>
        </w:rPr>
        <w:t xml:space="preserve">(i.e., </w:t>
      </w:r>
      <w:r w:rsidR="005D44D4">
        <w:rPr>
          <w:rFonts w:ascii="Times New Roman" w:eastAsia="Times New Roman" w:hAnsi="Times New Roman" w:cs="Times New Roman"/>
          <w:sz w:val="24"/>
          <w:szCs w:val="24"/>
        </w:rPr>
        <w:t>f</w:t>
      </w:r>
      <w:r w:rsidR="00B8549D">
        <w:rPr>
          <w:rFonts w:ascii="Times New Roman" w:eastAsia="Times New Roman" w:hAnsi="Times New Roman" w:cs="Times New Roman"/>
          <w:sz w:val="24"/>
          <w:szCs w:val="24"/>
        </w:rPr>
        <w:t xml:space="preserve">oliation, </w:t>
      </w:r>
      <w:r w:rsidR="001A7F98">
        <w:rPr>
          <w:rFonts w:ascii="Times New Roman" w:eastAsia="Times New Roman" w:hAnsi="Times New Roman" w:cs="Times New Roman"/>
          <w:sz w:val="24"/>
          <w:szCs w:val="24"/>
        </w:rPr>
        <w:t>l</w:t>
      </w:r>
      <w:r w:rsidR="00B8549D">
        <w:rPr>
          <w:rFonts w:ascii="Times New Roman" w:eastAsia="Times New Roman" w:hAnsi="Times New Roman" w:cs="Times New Roman"/>
          <w:sz w:val="24"/>
          <w:szCs w:val="24"/>
        </w:rPr>
        <w:t xml:space="preserve">ineation, </w:t>
      </w:r>
      <w:r w:rsidR="001A7F98">
        <w:rPr>
          <w:rFonts w:ascii="Times New Roman" w:eastAsia="Times New Roman" w:hAnsi="Times New Roman" w:cs="Times New Roman"/>
          <w:sz w:val="24"/>
          <w:szCs w:val="24"/>
        </w:rPr>
        <w:t>j</w:t>
      </w:r>
      <w:r w:rsidR="00B8549D">
        <w:rPr>
          <w:rFonts w:ascii="Times New Roman" w:eastAsia="Times New Roman" w:hAnsi="Times New Roman" w:cs="Times New Roman"/>
          <w:sz w:val="24"/>
          <w:szCs w:val="24"/>
        </w:rPr>
        <w:t xml:space="preserve">oints </w:t>
      </w:r>
      <w:r w:rsidR="00B8549D" w:rsidRPr="00F11464">
        <w:rPr>
          <w:rFonts w:ascii="Times New Roman" w:eastAsia="Times New Roman" w:hAnsi="Times New Roman" w:cs="Times New Roman"/>
          <w:sz w:val="24"/>
          <w:szCs w:val="24"/>
        </w:rPr>
        <w:t xml:space="preserve">– </w:t>
      </w:r>
      <w:proofErr w:type="spellStart"/>
      <w:r w:rsidR="00B8549D" w:rsidRPr="00F11464">
        <w:rPr>
          <w:rFonts w:ascii="Times New Roman" w:eastAsia="Times New Roman" w:hAnsi="Times New Roman" w:cs="Times New Roman"/>
          <w:sz w:val="24"/>
          <w:szCs w:val="24"/>
        </w:rPr>
        <w:t>Passchier</w:t>
      </w:r>
      <w:proofErr w:type="spellEnd"/>
      <w:r w:rsidR="00B8549D" w:rsidRPr="00F11464">
        <w:rPr>
          <w:rFonts w:ascii="Times New Roman" w:eastAsia="Times New Roman" w:hAnsi="Times New Roman" w:cs="Times New Roman"/>
          <w:sz w:val="24"/>
          <w:szCs w:val="24"/>
        </w:rPr>
        <w:t xml:space="preserve"> </w:t>
      </w:r>
      <w:del w:id="33" w:author="Alberto D'Agostino" w:date="2025-02-03T10:42:00Z">
        <w:r w:rsidR="00B8549D" w:rsidRPr="00F11464" w:rsidDel="005A5B6C">
          <w:rPr>
            <w:rFonts w:ascii="Times New Roman" w:eastAsia="Times New Roman" w:hAnsi="Times New Roman" w:cs="Times New Roman"/>
            <w:sz w:val="24"/>
            <w:szCs w:val="24"/>
          </w:rPr>
          <w:delText xml:space="preserve">and </w:delText>
        </w:r>
      </w:del>
      <w:ins w:id="34" w:author="Alberto D'Agostino" w:date="2025-02-03T10:42:00Z">
        <w:r w:rsidR="005A5B6C">
          <w:rPr>
            <w:rFonts w:ascii="Times New Roman" w:eastAsia="Times New Roman" w:hAnsi="Times New Roman" w:cs="Times New Roman"/>
            <w:sz w:val="24"/>
            <w:szCs w:val="24"/>
          </w:rPr>
          <w:t>&amp;</w:t>
        </w:r>
        <w:r w:rsidR="005A5B6C" w:rsidRPr="00F11464">
          <w:rPr>
            <w:rFonts w:ascii="Times New Roman" w:eastAsia="Times New Roman" w:hAnsi="Times New Roman" w:cs="Times New Roman"/>
            <w:sz w:val="24"/>
            <w:szCs w:val="24"/>
          </w:rPr>
          <w:t xml:space="preserve"> </w:t>
        </w:r>
      </w:ins>
      <w:proofErr w:type="spellStart"/>
      <w:r w:rsidR="00B8549D" w:rsidRPr="00F11464">
        <w:rPr>
          <w:rFonts w:ascii="Times New Roman" w:eastAsia="Times New Roman" w:hAnsi="Times New Roman" w:cs="Times New Roman"/>
          <w:sz w:val="24"/>
          <w:szCs w:val="24"/>
        </w:rPr>
        <w:t>Tro</w:t>
      </w:r>
      <w:ins w:id="35" w:author="Eugenio Fazio [2]" w:date="2025-01-30T16:23:00Z">
        <w:r w:rsidR="00343628" w:rsidRPr="00AB19A9">
          <w:rPr>
            <w:rFonts w:ascii="Times New Roman" w:eastAsia="Times New Roman" w:hAnsi="Times New Roman" w:cs="Times New Roman"/>
            <w:sz w:val="24"/>
            <w:szCs w:val="24"/>
          </w:rPr>
          <w:t>u</w:t>
        </w:r>
      </w:ins>
      <w:r w:rsidR="00B8549D" w:rsidRPr="005A5B6C">
        <w:rPr>
          <w:rFonts w:ascii="Times New Roman" w:eastAsia="Times New Roman" w:hAnsi="Times New Roman" w:cs="Times New Roman"/>
          <w:sz w:val="24"/>
          <w:szCs w:val="24"/>
        </w:rPr>
        <w:t>w</w:t>
      </w:r>
      <w:proofErr w:type="spellEnd"/>
      <w:r w:rsidR="00B8549D" w:rsidRPr="005A5B6C">
        <w:rPr>
          <w:rFonts w:ascii="Times New Roman" w:eastAsia="Times New Roman" w:hAnsi="Times New Roman" w:cs="Times New Roman"/>
          <w:sz w:val="24"/>
          <w:szCs w:val="24"/>
        </w:rPr>
        <w:t xml:space="preserve">, </w:t>
      </w:r>
      <w:del w:id="36" w:author="Alberto D'Agostino" w:date="2025-02-03T09:48:00Z">
        <w:r w:rsidR="00B8549D" w:rsidRPr="00494CC8" w:rsidDel="00494CC8">
          <w:rPr>
            <w:rFonts w:ascii="Times New Roman" w:eastAsia="Times New Roman" w:hAnsi="Times New Roman" w:cs="Times New Roman"/>
            <w:sz w:val="24"/>
            <w:szCs w:val="24"/>
            <w:rPrChange w:id="37" w:author="Alberto D'Agostino" w:date="2025-02-03T09:48:00Z">
              <w:rPr>
                <w:rFonts w:ascii="Times New Roman" w:eastAsia="Times New Roman" w:hAnsi="Times New Roman" w:cs="Times New Roman"/>
                <w:sz w:val="24"/>
                <w:szCs w:val="24"/>
              </w:rPr>
            </w:rPrChange>
          </w:rPr>
          <w:delText>2006</w:delText>
        </w:r>
      </w:del>
      <w:ins w:id="38" w:author="Alberto D'Agostino" w:date="2025-02-03T09:48:00Z">
        <w:r w:rsidR="00494CC8" w:rsidRPr="00494CC8">
          <w:rPr>
            <w:rFonts w:ascii="Times New Roman" w:eastAsia="Times New Roman" w:hAnsi="Times New Roman" w:cs="Times New Roman"/>
            <w:sz w:val="24"/>
            <w:szCs w:val="24"/>
            <w:rPrChange w:id="39" w:author="Alberto D'Agostino" w:date="2025-02-03T09:48:00Z">
              <w:rPr>
                <w:rFonts w:ascii="Times New Roman" w:eastAsia="Times New Roman" w:hAnsi="Times New Roman" w:cs="Times New Roman"/>
                <w:sz w:val="24"/>
                <w:szCs w:val="24"/>
              </w:rPr>
            </w:rPrChange>
          </w:rPr>
          <w:t>200</w:t>
        </w:r>
        <w:r w:rsidR="00494CC8" w:rsidRPr="00494CC8">
          <w:rPr>
            <w:rFonts w:ascii="Times New Roman" w:eastAsia="Times New Roman" w:hAnsi="Times New Roman" w:cs="Times New Roman"/>
            <w:sz w:val="24"/>
            <w:szCs w:val="24"/>
            <w:rPrChange w:id="40" w:author="Alberto D'Agostino" w:date="2025-02-03T09:48:00Z">
              <w:rPr>
                <w:rFonts w:ascii="Times New Roman" w:eastAsia="Times New Roman" w:hAnsi="Times New Roman" w:cs="Times New Roman"/>
                <w:sz w:val="24"/>
                <w:szCs w:val="24"/>
              </w:rPr>
            </w:rPrChange>
          </w:rPr>
          <w:t>5</w:t>
        </w:r>
      </w:ins>
      <w:r w:rsidR="00B8549D" w:rsidRPr="00494CC8">
        <w:rPr>
          <w:rFonts w:ascii="Times New Roman" w:eastAsia="Times New Roman" w:hAnsi="Times New Roman" w:cs="Times New Roman"/>
          <w:sz w:val="24"/>
          <w:szCs w:val="24"/>
          <w:rPrChange w:id="41" w:author="Alberto D'Agostino" w:date="2025-02-03T09:48:00Z">
            <w:rPr>
              <w:rFonts w:ascii="Times New Roman" w:eastAsia="Times New Roman" w:hAnsi="Times New Roman" w:cs="Times New Roman"/>
              <w:sz w:val="24"/>
              <w:szCs w:val="24"/>
            </w:rPr>
          </w:rPrChange>
        </w:rPr>
        <w:t>)</w:t>
      </w:r>
      <w:r w:rsidR="00B854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quantitative petrographic data collected from image analysis of digitized rock thin sections</w:t>
      </w:r>
      <w:r w:rsidR="000E5278">
        <w:rPr>
          <w:rFonts w:ascii="Times New Roman" w:eastAsia="Times New Roman" w:hAnsi="Times New Roman" w:cs="Times New Roman"/>
          <w:sz w:val="24"/>
          <w:szCs w:val="24"/>
        </w:rPr>
        <w:t xml:space="preserve"> (</w:t>
      </w:r>
      <w:r w:rsidR="00BA25FD">
        <w:rPr>
          <w:rFonts w:ascii="Times New Roman" w:eastAsia="Times New Roman" w:hAnsi="Times New Roman" w:cs="Times New Roman"/>
          <w:sz w:val="24"/>
          <w:szCs w:val="24"/>
        </w:rPr>
        <w:t xml:space="preserve">e.g., </w:t>
      </w:r>
      <w:proofErr w:type="spellStart"/>
      <w:r w:rsidR="000E5278" w:rsidRPr="00F11464">
        <w:rPr>
          <w:rFonts w:ascii="Times New Roman" w:eastAsia="Times New Roman" w:hAnsi="Times New Roman" w:cs="Times New Roman"/>
          <w:sz w:val="24"/>
          <w:szCs w:val="24"/>
        </w:rPr>
        <w:t>Ort</w:t>
      </w:r>
      <w:r w:rsidR="00897689" w:rsidRPr="00F11464">
        <w:rPr>
          <w:rFonts w:ascii="Times New Roman" w:eastAsia="Times New Roman" w:hAnsi="Times New Roman" w:cs="Times New Roman"/>
          <w:sz w:val="24"/>
          <w:szCs w:val="24"/>
        </w:rPr>
        <w:t>o</w:t>
      </w:r>
      <w:r w:rsidR="000E5278" w:rsidRPr="00AB19A9">
        <w:rPr>
          <w:rFonts w:ascii="Times New Roman" w:eastAsia="Times New Roman" w:hAnsi="Times New Roman" w:cs="Times New Roman"/>
          <w:sz w:val="24"/>
          <w:szCs w:val="24"/>
        </w:rPr>
        <w:t>lano</w:t>
      </w:r>
      <w:proofErr w:type="spellEnd"/>
      <w:r w:rsidR="000E5278" w:rsidRPr="00AB19A9">
        <w:rPr>
          <w:rFonts w:ascii="Times New Roman" w:eastAsia="Times New Roman" w:hAnsi="Times New Roman" w:cs="Times New Roman"/>
          <w:sz w:val="24"/>
          <w:szCs w:val="24"/>
        </w:rPr>
        <w:t xml:space="preserve"> </w:t>
      </w:r>
      <w:del w:id="42" w:author="Alberto D'Agostino" w:date="2025-02-03T09:56:00Z">
        <w:r w:rsidR="000E5278" w:rsidRPr="00494CC8" w:rsidDel="00494CC8">
          <w:rPr>
            <w:rFonts w:ascii="Times New Roman" w:eastAsia="Times New Roman" w:hAnsi="Times New Roman" w:cs="Times New Roman"/>
            <w:sz w:val="24"/>
            <w:szCs w:val="24"/>
            <w:rPrChange w:id="43" w:author="Alberto D'Agostino" w:date="2025-02-03T09:51:00Z">
              <w:rPr>
                <w:rFonts w:ascii="Times New Roman" w:eastAsia="Times New Roman" w:hAnsi="Times New Roman" w:cs="Times New Roman"/>
                <w:sz w:val="24"/>
                <w:szCs w:val="24"/>
              </w:rPr>
            </w:rPrChange>
          </w:rPr>
          <w:delText>et al.</w:delText>
        </w:r>
      </w:del>
      <w:ins w:id="44" w:author="Alberto D'Agostino" w:date="2025-02-03T09:56:00Z">
        <w:r w:rsidR="00494CC8" w:rsidRPr="00494CC8">
          <w:rPr>
            <w:rFonts w:ascii="Times New Roman" w:eastAsia="Times New Roman" w:hAnsi="Times New Roman" w:cs="Times New Roman"/>
            <w:i/>
            <w:sz w:val="24"/>
            <w:szCs w:val="24"/>
          </w:rPr>
          <w:t>et al.</w:t>
        </w:r>
      </w:ins>
      <w:r w:rsidR="000E5278" w:rsidRPr="00F11464">
        <w:rPr>
          <w:rFonts w:ascii="Times New Roman" w:eastAsia="Times New Roman" w:hAnsi="Times New Roman" w:cs="Times New Roman"/>
          <w:sz w:val="24"/>
          <w:szCs w:val="24"/>
        </w:rPr>
        <w:t>, 2014</w:t>
      </w:r>
      <w:r w:rsidR="000E5278">
        <w:rPr>
          <w:rFonts w:ascii="Times New Roman" w:eastAsia="Times New Roman" w:hAnsi="Times New Roman" w:cs="Times New Roman"/>
          <w:sz w:val="24"/>
          <w:szCs w:val="24"/>
        </w:rPr>
        <w:t xml:space="preserve">, 2018, 2021; </w:t>
      </w:r>
      <w:proofErr w:type="spellStart"/>
      <w:r w:rsidR="000E5278">
        <w:rPr>
          <w:rFonts w:ascii="Times New Roman" w:eastAsia="Times New Roman" w:hAnsi="Times New Roman" w:cs="Times New Roman"/>
          <w:sz w:val="24"/>
          <w:szCs w:val="24"/>
        </w:rPr>
        <w:t>Visalli</w:t>
      </w:r>
      <w:proofErr w:type="spellEnd"/>
      <w:r w:rsidR="000E5278">
        <w:rPr>
          <w:rFonts w:ascii="Times New Roman" w:eastAsia="Times New Roman" w:hAnsi="Times New Roman" w:cs="Times New Roman"/>
          <w:sz w:val="24"/>
          <w:szCs w:val="24"/>
        </w:rPr>
        <w:t xml:space="preserve"> </w:t>
      </w:r>
      <w:del w:id="45" w:author="Alberto D'Agostino" w:date="2025-02-03T09:56:00Z">
        <w:r w:rsidR="000E5278" w:rsidDel="00494CC8">
          <w:rPr>
            <w:rFonts w:ascii="Times New Roman" w:eastAsia="Times New Roman" w:hAnsi="Times New Roman" w:cs="Times New Roman"/>
            <w:sz w:val="24"/>
            <w:szCs w:val="24"/>
          </w:rPr>
          <w:delText>et al.</w:delText>
        </w:r>
      </w:del>
      <w:ins w:id="46" w:author="Alberto D'Agostino" w:date="2025-02-03T09:56:00Z">
        <w:r w:rsidR="00494CC8" w:rsidRPr="00494CC8">
          <w:rPr>
            <w:rFonts w:ascii="Times New Roman" w:eastAsia="Times New Roman" w:hAnsi="Times New Roman" w:cs="Times New Roman"/>
            <w:i/>
            <w:sz w:val="24"/>
            <w:szCs w:val="24"/>
          </w:rPr>
          <w:t>et al.</w:t>
        </w:r>
      </w:ins>
      <w:r w:rsidR="000E5278">
        <w:rPr>
          <w:rFonts w:ascii="Times New Roman" w:eastAsia="Times New Roman" w:hAnsi="Times New Roman" w:cs="Times New Roman"/>
          <w:sz w:val="24"/>
          <w:szCs w:val="24"/>
        </w:rPr>
        <w:t>, 2021)</w:t>
      </w:r>
      <w:r>
        <w:rPr>
          <w:rFonts w:ascii="Times New Roman" w:eastAsia="Times New Roman" w:hAnsi="Times New Roman" w:cs="Times New Roman"/>
          <w:sz w:val="24"/>
          <w:szCs w:val="24"/>
        </w:rPr>
        <w:t xml:space="preserve">. </w:t>
      </w:r>
    </w:p>
    <w:p w14:paraId="00000030" w14:textId="300EAA6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data can be appropriately characterized as </w:t>
      </w:r>
      <w:proofErr w:type="spellStart"/>
      <w:r>
        <w:rPr>
          <w:rFonts w:ascii="Times New Roman" w:eastAsia="Times New Roman" w:hAnsi="Times New Roman" w:cs="Times New Roman"/>
          <w:sz w:val="24"/>
          <w:szCs w:val="24"/>
        </w:rPr>
        <w:t>multiscalar</w:t>
      </w:r>
      <w:proofErr w:type="spellEnd"/>
      <w:r>
        <w:rPr>
          <w:rFonts w:ascii="Times New Roman" w:eastAsia="Times New Roman" w:hAnsi="Times New Roman" w:cs="Times New Roman"/>
          <w:sz w:val="24"/>
          <w:szCs w:val="24"/>
        </w:rPr>
        <w:t xml:space="preserve"> </w:t>
      </w:r>
      <w:r w:rsidRPr="00494CC8">
        <w:rPr>
          <w:rFonts w:ascii="Times New Roman" w:eastAsia="Times New Roman" w:hAnsi="Times New Roman" w:cs="Times New Roman"/>
          <w:sz w:val="24"/>
          <w:szCs w:val="24"/>
          <w:rPrChange w:id="47" w:author="Alberto D'Agostino" w:date="2025-02-03T09:52:00Z">
            <w:rPr>
              <w:rFonts w:ascii="Times New Roman" w:eastAsia="Times New Roman" w:hAnsi="Times New Roman" w:cs="Times New Roman"/>
              <w:sz w:val="24"/>
              <w:szCs w:val="24"/>
              <w:highlight w:val="cyan"/>
            </w:rPr>
          </w:rPrChange>
        </w:rPr>
        <w:t>(</w:t>
      </w:r>
      <w:proofErr w:type="spellStart"/>
      <w:r w:rsidRPr="00494CC8">
        <w:rPr>
          <w:rFonts w:ascii="Times New Roman" w:eastAsia="Times New Roman" w:hAnsi="Times New Roman" w:cs="Times New Roman"/>
          <w:sz w:val="24"/>
          <w:szCs w:val="24"/>
          <w:rPrChange w:id="48" w:author="Alberto D'Agostino" w:date="2025-02-03T09:52:00Z">
            <w:rPr>
              <w:rFonts w:ascii="Times New Roman" w:eastAsia="Times New Roman" w:hAnsi="Times New Roman" w:cs="Times New Roman"/>
              <w:sz w:val="24"/>
              <w:szCs w:val="24"/>
              <w:highlight w:val="cyan"/>
            </w:rPr>
          </w:rPrChange>
        </w:rPr>
        <w:t>Melsom</w:t>
      </w:r>
      <w:proofErr w:type="spellEnd"/>
      <w:r w:rsidRPr="00494CC8">
        <w:rPr>
          <w:rFonts w:ascii="Times New Roman" w:eastAsia="Times New Roman" w:hAnsi="Times New Roman" w:cs="Times New Roman"/>
          <w:sz w:val="24"/>
          <w:szCs w:val="24"/>
          <w:rPrChange w:id="49" w:author="Alberto D'Agostino" w:date="2025-02-03T09:52:00Z">
            <w:rPr>
              <w:rFonts w:ascii="Times New Roman" w:eastAsia="Times New Roman" w:hAnsi="Times New Roman" w:cs="Times New Roman"/>
              <w:sz w:val="24"/>
              <w:szCs w:val="24"/>
              <w:highlight w:val="cyan"/>
            </w:rPr>
          </w:rPrChange>
        </w:rPr>
        <w:t>, 2020)</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since the scales at which they are generated and produced vary significantly, spanning from the kilometer scale for geographic</w:t>
      </w:r>
      <w:r w:rsidR="00B8549D">
        <w:rPr>
          <w:rFonts w:ascii="Times New Roman" w:eastAsia="Times New Roman" w:hAnsi="Times New Roman" w:cs="Times New Roman"/>
          <w:sz w:val="24"/>
          <w:szCs w:val="24"/>
        </w:rPr>
        <w:t>-related</w:t>
      </w:r>
      <w:r>
        <w:rPr>
          <w:rFonts w:ascii="Times New Roman" w:eastAsia="Times New Roman" w:hAnsi="Times New Roman" w:cs="Times New Roman"/>
          <w:sz w:val="24"/>
          <w:szCs w:val="24"/>
        </w:rPr>
        <w:t xml:space="preserve"> data to the micrometer scale for rock thin-sections data. Although seemingly unrelated, these data often require concurrent analysis to uncover specific geological insights. This, in turn, underscores the need for a strategy to efficiently represent multiple and multiscale geological data within the same Web environment. </w:t>
      </w:r>
    </w:p>
    <w:p w14:paraId="00000031" w14:textId="1647B5E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variety of geological data translates into different data types, including geographic raster data, non-geographic raster data, and vector data. Raster data consists of arrays indexed by specific coordinates within a coordinate reference system (CRS) for georeferencing </w:t>
      </w:r>
      <w:r w:rsidR="00897689" w:rsidRPr="00494CC8">
        <w:rPr>
          <w:rFonts w:ascii="Times New Roman" w:eastAsia="Times New Roman" w:hAnsi="Times New Roman" w:cs="Times New Roman"/>
          <w:sz w:val="24"/>
          <w:szCs w:val="24"/>
          <w:rPrChange w:id="50" w:author="Alberto D'Agostino" w:date="2025-02-03T09:53:00Z">
            <w:rPr>
              <w:rFonts w:ascii="Times New Roman" w:eastAsia="Times New Roman" w:hAnsi="Times New Roman" w:cs="Times New Roman"/>
              <w:sz w:val="24"/>
              <w:szCs w:val="24"/>
              <w:highlight w:val="cyan"/>
            </w:rPr>
          </w:rPrChange>
        </w:rPr>
        <w:t xml:space="preserve">(González </w:t>
      </w:r>
      <w:proofErr w:type="spellStart"/>
      <w:r w:rsidR="00897689" w:rsidRPr="00494CC8">
        <w:rPr>
          <w:rFonts w:ascii="Times New Roman" w:eastAsia="Times New Roman" w:hAnsi="Times New Roman" w:cs="Times New Roman"/>
          <w:sz w:val="24"/>
          <w:szCs w:val="24"/>
          <w:rPrChange w:id="51" w:author="Alberto D'Agostino" w:date="2025-02-03T09:53:00Z">
            <w:rPr>
              <w:rFonts w:ascii="Times New Roman" w:eastAsia="Times New Roman" w:hAnsi="Times New Roman" w:cs="Times New Roman"/>
              <w:sz w:val="24"/>
              <w:szCs w:val="24"/>
              <w:highlight w:val="cyan"/>
            </w:rPr>
          </w:rPrChange>
        </w:rPr>
        <w:t>Canché</w:t>
      </w:r>
      <w:proofErr w:type="spellEnd"/>
      <w:r w:rsidR="00897689" w:rsidRPr="00494CC8">
        <w:rPr>
          <w:rFonts w:ascii="Times New Roman" w:eastAsia="Times New Roman" w:hAnsi="Times New Roman" w:cs="Times New Roman"/>
          <w:sz w:val="24"/>
          <w:szCs w:val="24"/>
          <w:rPrChange w:id="52" w:author="Alberto D'Agostino" w:date="2025-02-03T09:53:00Z">
            <w:rPr>
              <w:rFonts w:ascii="Times New Roman" w:eastAsia="Times New Roman" w:hAnsi="Times New Roman" w:cs="Times New Roman"/>
              <w:sz w:val="24"/>
              <w:szCs w:val="24"/>
              <w:highlight w:val="cyan"/>
            </w:rPr>
          </w:rPrChange>
        </w:rPr>
        <w:t>, 2023)</w:t>
      </w:r>
      <w:r w:rsidRPr="00494CC8">
        <w:rPr>
          <w:rFonts w:ascii="Times New Roman" w:eastAsia="Times New Roman" w:hAnsi="Times New Roman" w:cs="Times New Roman"/>
          <w:sz w:val="24"/>
          <w:szCs w:val="24"/>
          <w:rPrChange w:id="53" w:author="Alberto D'Agostino" w:date="2025-02-03T09:53:00Z">
            <w:rPr>
              <w:rFonts w:ascii="Times New Roman" w:eastAsia="Times New Roman" w:hAnsi="Times New Roman" w:cs="Times New Roman"/>
              <w:sz w:val="24"/>
              <w:szCs w:val="24"/>
              <w:highlight w:val="cyan"/>
            </w:rPr>
          </w:rPrChange>
        </w:rPr>
        <w:t>.</w:t>
      </w:r>
      <w:r>
        <w:rPr>
          <w:rFonts w:ascii="Times New Roman" w:eastAsia="Times New Roman" w:hAnsi="Times New Roman" w:cs="Times New Roman"/>
          <w:sz w:val="24"/>
          <w:szCs w:val="24"/>
        </w:rPr>
        <w:t xml:space="preserve"> </w:t>
      </w:r>
      <w:r w:rsidR="00520E5D">
        <w:rPr>
          <w:rFonts w:ascii="Times New Roman" w:eastAsia="Times New Roman" w:hAnsi="Times New Roman" w:cs="Times New Roman"/>
          <w:sz w:val="24"/>
          <w:szCs w:val="24"/>
        </w:rPr>
        <w:t>G</w:t>
      </w:r>
      <w:r>
        <w:rPr>
          <w:rFonts w:ascii="Times New Roman" w:eastAsia="Times New Roman" w:hAnsi="Times New Roman" w:cs="Times New Roman"/>
          <w:sz w:val="24"/>
          <w:szCs w:val="24"/>
        </w:rPr>
        <w:t>eographical raster data requires precise location referencing, non-geographic raster data, such as optical microscope scans of rock thin sections, faces limitations in georeferencing, making it theoretically and practically infeasible to apply typical geo-cartographic paradigms. This necessitates alternative methods for linking non-geographically referenced data, often via web-based maps or 3D navigators using non-geographic systems. These considerations are equally relevant to vector data, where geometric primitives, defined by vertex coordinates and their associated structures, may be referenced within non-geographic, local Cartesian coordinate systems.</w:t>
      </w:r>
    </w:p>
    <w:p w14:paraId="00000032" w14:textId="12C6D77A" w:rsidR="00696B80" w:rsidRDefault="00734CE6">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 xml:space="preserve">In data visualization, especially for web-based geospatial applications, design must prioritize effective communication with the target audience, ensuring at the same time seamless data accessibility. This balance is particularly critical during the post-processing and representation phases, where user-friendly access and clear communication are essential features </w:t>
      </w:r>
      <w:r w:rsidRPr="00494CC8">
        <w:rPr>
          <w:rFonts w:ascii="Times New Roman" w:eastAsia="Times New Roman" w:hAnsi="Times New Roman" w:cs="Times New Roman"/>
          <w:color w:val="000000"/>
          <w:sz w:val="24"/>
          <w:szCs w:val="24"/>
          <w:rPrChange w:id="54" w:author="Alberto D'Agostino" w:date="2025-02-03T09:53:00Z">
            <w:rPr>
              <w:rFonts w:ascii="Times New Roman" w:eastAsia="Times New Roman" w:hAnsi="Times New Roman" w:cs="Times New Roman"/>
              <w:color w:val="000000"/>
              <w:sz w:val="24"/>
              <w:szCs w:val="24"/>
              <w:highlight w:val="cyan"/>
            </w:rPr>
          </w:rPrChange>
        </w:rPr>
        <w:t>(</w:t>
      </w:r>
      <w:proofErr w:type="spellStart"/>
      <w:r w:rsidRPr="00494CC8">
        <w:rPr>
          <w:rFonts w:ascii="Times New Roman" w:eastAsia="Times New Roman" w:hAnsi="Times New Roman" w:cs="Times New Roman"/>
          <w:color w:val="000000"/>
          <w:sz w:val="24"/>
          <w:szCs w:val="24"/>
          <w:rPrChange w:id="55" w:author="Alberto D'Agostino" w:date="2025-02-03T09:53:00Z">
            <w:rPr>
              <w:rFonts w:ascii="Times New Roman" w:eastAsia="Times New Roman" w:hAnsi="Times New Roman" w:cs="Times New Roman"/>
              <w:color w:val="000000"/>
              <w:sz w:val="24"/>
              <w:szCs w:val="24"/>
              <w:highlight w:val="cyan"/>
            </w:rPr>
          </w:rPrChange>
        </w:rPr>
        <w:t>Krygier</w:t>
      </w:r>
      <w:proofErr w:type="spellEnd"/>
      <w:r w:rsidRPr="00494CC8">
        <w:rPr>
          <w:rFonts w:ascii="Times New Roman" w:eastAsia="Times New Roman" w:hAnsi="Times New Roman" w:cs="Times New Roman"/>
          <w:color w:val="000000"/>
          <w:sz w:val="24"/>
          <w:szCs w:val="24"/>
          <w:rPrChange w:id="56" w:author="Alberto D'Agostino" w:date="2025-02-03T09:53:00Z">
            <w:rPr>
              <w:rFonts w:ascii="Times New Roman" w:eastAsia="Times New Roman" w:hAnsi="Times New Roman" w:cs="Times New Roman"/>
              <w:color w:val="000000"/>
              <w:sz w:val="24"/>
              <w:szCs w:val="24"/>
              <w:highlight w:val="cyan"/>
            </w:rPr>
          </w:rPrChange>
        </w:rPr>
        <w:t xml:space="preserve"> &amp; Wood, 2016)</w:t>
      </w:r>
      <w:r w:rsidR="0058397F" w:rsidRPr="00F11464">
        <w:rPr>
          <w:rFonts w:ascii="Times New Roman" w:eastAsia="Times New Roman" w:hAnsi="Times New Roman" w:cs="Times New Roman"/>
          <w:color w:val="000000"/>
          <w:sz w:val="24"/>
          <w:szCs w:val="24"/>
        </w:rPr>
        <w:t>.</w:t>
      </w:r>
    </w:p>
    <w:p w14:paraId="00000033" w14:textId="498E9EC2"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designing tools that convert geological data into visualizations, it is essential to ensure that the resulting data viewers effectively convey information to the end users. Such tools should provide flexible and controllable operators in order to fine-tune the data viewers' output for optimal communication. This is crucial for empowering geology researchers who generate data, giving them the autonomy to create web-based visualizations directly without relying on intermediaries</w:t>
      </w:r>
      <w:r>
        <w:rPr>
          <w:rFonts w:ascii="Times New Roman" w:eastAsia="Times New Roman" w:hAnsi="Times New Roman" w:cs="Times New Roman"/>
          <w:color w:val="000000"/>
          <w:sz w:val="24"/>
          <w:szCs w:val="24"/>
        </w:rPr>
        <w:t xml:space="preserve"> </w:t>
      </w:r>
      <w:r w:rsidRPr="00494CC8">
        <w:rPr>
          <w:rFonts w:ascii="Times New Roman" w:eastAsia="Times New Roman" w:hAnsi="Times New Roman" w:cs="Times New Roman"/>
          <w:color w:val="000000"/>
          <w:sz w:val="24"/>
          <w:szCs w:val="24"/>
          <w:rPrChange w:id="57" w:author="Alberto D'Agostino" w:date="2025-02-03T09:54:00Z">
            <w:rPr>
              <w:rFonts w:ascii="Times New Roman" w:eastAsia="Times New Roman" w:hAnsi="Times New Roman" w:cs="Times New Roman"/>
              <w:color w:val="000000"/>
              <w:sz w:val="24"/>
              <w:szCs w:val="24"/>
              <w:highlight w:val="cyan"/>
            </w:rPr>
          </w:rPrChange>
        </w:rPr>
        <w:t xml:space="preserve">(Foerster </w:t>
      </w:r>
      <w:r w:rsidRPr="00494CC8">
        <w:rPr>
          <w:rFonts w:ascii="Times New Roman" w:eastAsia="Times New Roman" w:hAnsi="Times New Roman" w:cs="Times New Roman"/>
          <w:i/>
          <w:color w:val="000000"/>
          <w:sz w:val="24"/>
          <w:szCs w:val="24"/>
          <w:rPrChange w:id="58" w:author="Alberto D'Agostino" w:date="2025-02-03T09:54:00Z">
            <w:rPr>
              <w:rFonts w:ascii="Times New Roman" w:eastAsia="Times New Roman" w:hAnsi="Times New Roman" w:cs="Times New Roman"/>
              <w:i/>
              <w:color w:val="000000"/>
              <w:sz w:val="24"/>
              <w:szCs w:val="24"/>
              <w:highlight w:val="cyan"/>
            </w:rPr>
          </w:rPrChange>
        </w:rPr>
        <w:t>et al.</w:t>
      </w:r>
      <w:r w:rsidRPr="00494CC8">
        <w:rPr>
          <w:rFonts w:ascii="Times New Roman" w:eastAsia="Times New Roman" w:hAnsi="Times New Roman" w:cs="Times New Roman"/>
          <w:color w:val="000000"/>
          <w:sz w:val="24"/>
          <w:szCs w:val="24"/>
          <w:rPrChange w:id="59" w:author="Alberto D'Agostino" w:date="2025-02-03T09:54:00Z">
            <w:rPr>
              <w:rFonts w:ascii="Times New Roman" w:eastAsia="Times New Roman" w:hAnsi="Times New Roman" w:cs="Times New Roman"/>
              <w:color w:val="000000"/>
              <w:sz w:val="24"/>
              <w:szCs w:val="24"/>
              <w:highlight w:val="cyan"/>
            </w:rPr>
          </w:rPrChange>
        </w:rPr>
        <w:t>, 2012).</w:t>
      </w:r>
    </w:p>
    <w:p w14:paraId="00000034" w14:textId="2A770871" w:rsidR="00696B80" w:rsidRDefault="00734CE6" w:rsidP="00520E5D">
      <w:pPr>
        <w:spacing w:line="480" w:lineRule="auto"/>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 xml:space="preserve">It might be difficult to display data and graphics online while referencing several scales and representations. Thematic maps linked to analysis results, 3D, VR, or augmented reality models in combination with spatial statistics are only the simplest use cases of a multiscale approach. In all these cases, it is necessary to contend with different paradigms of graphical representation and the use of different and well-differentiated information technologies for the visualization and interrogation of data by users on the World Wide Web. 3D or Virtual Reality applications,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and more complex query systems must coexist in unique web environments. Data scientists who make multiscale datasets often must turn to web providers for visualization on the web of the results of their analyses </w:t>
      </w:r>
      <w:r w:rsidRPr="00494CC8">
        <w:rPr>
          <w:rFonts w:ascii="Times New Roman" w:eastAsia="Times New Roman" w:hAnsi="Times New Roman" w:cs="Times New Roman"/>
          <w:sz w:val="24"/>
          <w:szCs w:val="24"/>
          <w:rPrChange w:id="60" w:author="Alberto D'Agostino" w:date="2025-02-03T09:56:00Z">
            <w:rPr>
              <w:rFonts w:ascii="Times New Roman" w:eastAsia="Times New Roman" w:hAnsi="Times New Roman" w:cs="Times New Roman"/>
              <w:sz w:val="24"/>
              <w:szCs w:val="24"/>
              <w:highlight w:val="cyan"/>
            </w:rPr>
          </w:rPrChange>
        </w:rPr>
        <w:t>(Romero-</w:t>
      </w:r>
      <w:proofErr w:type="spellStart"/>
      <w:r w:rsidRPr="00494CC8">
        <w:rPr>
          <w:rFonts w:ascii="Times New Roman" w:eastAsia="Times New Roman" w:hAnsi="Times New Roman" w:cs="Times New Roman"/>
          <w:sz w:val="24"/>
          <w:szCs w:val="24"/>
          <w:rPrChange w:id="61" w:author="Alberto D'Agostino" w:date="2025-02-03T09:56:00Z">
            <w:rPr>
              <w:rFonts w:ascii="Times New Roman" w:eastAsia="Times New Roman" w:hAnsi="Times New Roman" w:cs="Times New Roman"/>
              <w:sz w:val="24"/>
              <w:szCs w:val="24"/>
              <w:highlight w:val="cyan"/>
            </w:rPr>
          </w:rPrChange>
        </w:rPr>
        <w:t>Organvidez</w:t>
      </w:r>
      <w:proofErr w:type="spellEnd"/>
      <w:r w:rsidRPr="00494CC8">
        <w:rPr>
          <w:rFonts w:ascii="Times New Roman" w:eastAsia="Times New Roman" w:hAnsi="Times New Roman" w:cs="Times New Roman"/>
          <w:sz w:val="24"/>
          <w:szCs w:val="24"/>
          <w:rPrChange w:id="62" w:author="Alberto D'Agostino" w:date="2025-02-03T09:56:00Z">
            <w:rPr>
              <w:rFonts w:ascii="Times New Roman" w:eastAsia="Times New Roman" w:hAnsi="Times New Roman" w:cs="Times New Roman"/>
              <w:sz w:val="24"/>
              <w:szCs w:val="24"/>
              <w:highlight w:val="cyan"/>
            </w:rPr>
          </w:rPrChange>
        </w:rPr>
        <w:t xml:space="preserve"> </w:t>
      </w:r>
      <w:del w:id="63" w:author="Alberto D'Agostino" w:date="2025-02-03T09:55:00Z">
        <w:r w:rsidRPr="00494CC8" w:rsidDel="00494CC8">
          <w:rPr>
            <w:rFonts w:ascii="Times New Roman" w:eastAsia="Times New Roman" w:hAnsi="Times New Roman" w:cs="Times New Roman"/>
            <w:sz w:val="24"/>
            <w:szCs w:val="24"/>
            <w:rPrChange w:id="64" w:author="Alberto D'Agostino" w:date="2025-02-03T09:56:00Z">
              <w:rPr>
                <w:rFonts w:ascii="Times New Roman" w:eastAsia="Times New Roman" w:hAnsi="Times New Roman" w:cs="Times New Roman"/>
                <w:sz w:val="24"/>
                <w:szCs w:val="24"/>
                <w:highlight w:val="cyan"/>
              </w:rPr>
            </w:rPrChange>
          </w:rPr>
          <w:delText>et al.</w:delText>
        </w:r>
      </w:del>
      <w:ins w:id="65" w:author="Alberto D'Agostino" w:date="2025-02-03T09:55:00Z">
        <w:r w:rsidR="00494CC8" w:rsidRPr="00F11464">
          <w:rPr>
            <w:rFonts w:ascii="Times New Roman" w:eastAsia="Times New Roman" w:hAnsi="Times New Roman" w:cs="Times New Roman"/>
            <w:i/>
            <w:sz w:val="24"/>
            <w:szCs w:val="24"/>
          </w:rPr>
          <w:t>et al.</w:t>
        </w:r>
      </w:ins>
      <w:r w:rsidRPr="00494CC8">
        <w:rPr>
          <w:rFonts w:ascii="Times New Roman" w:eastAsia="Times New Roman" w:hAnsi="Times New Roman" w:cs="Times New Roman"/>
          <w:sz w:val="24"/>
          <w:szCs w:val="24"/>
          <w:rPrChange w:id="66" w:author="Alberto D'Agostino" w:date="2025-02-03T09:56:00Z">
            <w:rPr>
              <w:rFonts w:ascii="Times New Roman" w:eastAsia="Times New Roman" w:hAnsi="Times New Roman" w:cs="Times New Roman"/>
              <w:sz w:val="24"/>
              <w:szCs w:val="24"/>
              <w:highlight w:val="cyan"/>
            </w:rPr>
          </w:rPrChange>
        </w:rPr>
        <w:t>, 2024).</w:t>
      </w:r>
    </w:p>
    <w:p w14:paraId="00000035" w14:textId="581B306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proposes a methodology facilitating the autonomous publication of multiscale data to a static website, obviating the necessity for reliance on external service providers </w:t>
      </w:r>
      <w:r w:rsidRPr="00494CC8">
        <w:rPr>
          <w:rFonts w:ascii="Times New Roman" w:eastAsia="Times New Roman" w:hAnsi="Times New Roman" w:cs="Times New Roman"/>
          <w:sz w:val="24"/>
          <w:szCs w:val="24"/>
          <w:rPrChange w:id="67" w:author="Alberto D'Agostino" w:date="2025-02-03T09:57:00Z">
            <w:rPr>
              <w:rFonts w:ascii="Times New Roman" w:eastAsia="Times New Roman" w:hAnsi="Times New Roman" w:cs="Times New Roman"/>
              <w:sz w:val="24"/>
              <w:szCs w:val="24"/>
              <w:highlight w:val="cyan"/>
            </w:rPr>
          </w:rPrChange>
        </w:rPr>
        <w:t xml:space="preserve">(Mete &amp; </w:t>
      </w:r>
      <w:proofErr w:type="spellStart"/>
      <w:r w:rsidRPr="00494CC8">
        <w:rPr>
          <w:rFonts w:ascii="Times New Roman" w:eastAsia="Times New Roman" w:hAnsi="Times New Roman" w:cs="Times New Roman"/>
          <w:sz w:val="24"/>
          <w:szCs w:val="24"/>
          <w:rPrChange w:id="68" w:author="Alberto D'Agostino" w:date="2025-02-03T09:57:00Z">
            <w:rPr>
              <w:rFonts w:ascii="Times New Roman" w:eastAsia="Times New Roman" w:hAnsi="Times New Roman" w:cs="Times New Roman"/>
              <w:sz w:val="24"/>
              <w:szCs w:val="24"/>
              <w:highlight w:val="cyan"/>
            </w:rPr>
          </w:rPrChange>
        </w:rPr>
        <w:t>Yomralioglu</w:t>
      </w:r>
      <w:proofErr w:type="spellEnd"/>
      <w:r w:rsidRPr="00494CC8">
        <w:rPr>
          <w:rFonts w:ascii="Times New Roman" w:eastAsia="Times New Roman" w:hAnsi="Times New Roman" w:cs="Times New Roman"/>
          <w:sz w:val="24"/>
          <w:szCs w:val="24"/>
          <w:rPrChange w:id="69" w:author="Alberto D'Agostino" w:date="2025-02-03T09:57:00Z">
            <w:rPr>
              <w:rFonts w:ascii="Times New Roman" w:eastAsia="Times New Roman" w:hAnsi="Times New Roman" w:cs="Times New Roman"/>
              <w:sz w:val="24"/>
              <w:szCs w:val="24"/>
              <w:highlight w:val="cyan"/>
            </w:rPr>
          </w:rPrChange>
        </w:rPr>
        <w:t>, 2021)</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By capitalizing on the capabilities afforded by open-source libraries for web development, the potential of crafting tools that facilitate the publication of </w:t>
      </w:r>
      <w:proofErr w:type="spellStart"/>
      <w:r>
        <w:rPr>
          <w:rFonts w:ascii="Times New Roman" w:eastAsia="Times New Roman" w:hAnsi="Times New Roman" w:cs="Times New Roman"/>
          <w:sz w:val="24"/>
          <w:szCs w:val="24"/>
        </w:rPr>
        <w:t>multiscalar</w:t>
      </w:r>
      <w:proofErr w:type="spellEnd"/>
      <w:r>
        <w:rPr>
          <w:rFonts w:ascii="Times New Roman" w:eastAsia="Times New Roman" w:hAnsi="Times New Roman" w:cs="Times New Roman"/>
          <w:sz w:val="24"/>
          <w:szCs w:val="24"/>
        </w:rPr>
        <w:t xml:space="preserve"> data on the Web is explored, encompassing both geographic</w:t>
      </w:r>
      <w:r w:rsidR="009B642B">
        <w:rPr>
          <w:rFonts w:ascii="Times New Roman" w:eastAsia="Times New Roman" w:hAnsi="Times New Roman" w:cs="Times New Roman"/>
          <w:sz w:val="24"/>
          <w:szCs w:val="24"/>
        </w:rPr>
        <w:t xml:space="preserve"> related (i.e. macroscale structural data)</w:t>
      </w:r>
      <w:r>
        <w:rPr>
          <w:rFonts w:ascii="Times New Roman" w:eastAsia="Times New Roman" w:hAnsi="Times New Roman" w:cs="Times New Roman"/>
          <w:sz w:val="24"/>
          <w:szCs w:val="24"/>
        </w:rPr>
        <w:t xml:space="preserve"> and non-geographic</w:t>
      </w:r>
      <w:r w:rsidR="009B642B">
        <w:rPr>
          <w:rFonts w:ascii="Times New Roman" w:eastAsia="Times New Roman" w:hAnsi="Times New Roman" w:cs="Times New Roman"/>
          <w:sz w:val="24"/>
          <w:szCs w:val="24"/>
        </w:rPr>
        <w:t xml:space="preserve"> related</w:t>
      </w:r>
      <w:r>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 xml:space="preserve">(i.e. </w:t>
      </w:r>
      <w:r>
        <w:rPr>
          <w:rFonts w:ascii="Times New Roman" w:eastAsia="Times New Roman" w:hAnsi="Times New Roman" w:cs="Times New Roman"/>
          <w:sz w:val="24"/>
          <w:szCs w:val="24"/>
        </w:rPr>
        <w:t>microscale</w:t>
      </w:r>
      <w:r w:rsidR="009B642B" w:rsidRPr="009B642B">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structural data)</w:t>
      </w:r>
      <w:r>
        <w:rPr>
          <w:rFonts w:ascii="Times New Roman" w:eastAsia="Times New Roman" w:hAnsi="Times New Roman" w:cs="Times New Roman"/>
          <w:sz w:val="24"/>
          <w:szCs w:val="24"/>
        </w:rPr>
        <w:t xml:space="preserve"> information. These tools are not meant to automate </w:t>
      </w:r>
      <w:r>
        <w:rPr>
          <w:rFonts w:ascii="Times New Roman" w:eastAsia="Times New Roman" w:hAnsi="Times New Roman" w:cs="Times New Roman"/>
          <w:sz w:val="24"/>
          <w:szCs w:val="24"/>
        </w:rPr>
        <w:lastRenderedPageBreak/>
        <w:t xml:space="preserve">the full process of building an entire web environment or web-based application from scratch. They rather provide easy and ready-to-use instruments to quickly convert typical geological and GIS data types, such as rasters, vectors and 3D models, into a web-friendly format, using a </w:t>
      </w:r>
      <w:proofErr w:type="spellStart"/>
      <w:r>
        <w:rPr>
          <w:rFonts w:ascii="Times New Roman" w:eastAsia="Times New Roman" w:hAnsi="Times New Roman" w:cs="Times New Roman"/>
          <w:sz w:val="24"/>
          <w:szCs w:val="24"/>
        </w:rPr>
        <w:t>multiscalar</w:t>
      </w:r>
      <w:proofErr w:type="spellEnd"/>
      <w:r>
        <w:rPr>
          <w:rFonts w:ascii="Times New Roman" w:eastAsia="Times New Roman" w:hAnsi="Times New Roman" w:cs="Times New Roman"/>
          <w:sz w:val="24"/>
          <w:szCs w:val="24"/>
        </w:rPr>
        <w:t xml:space="preserve"> approach.</w:t>
      </w:r>
    </w:p>
    <w:p w14:paraId="00000036" w14:textId="2ECE8582" w:rsidR="00696B80" w:rsidRPr="00520E5D" w:rsidRDefault="00734CE6">
      <w:pPr>
        <w:spacing w:line="480" w:lineRule="auto"/>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By the implementation of a “static-website” generator, a fast and efficient process for </w:t>
      </w:r>
      <w:r w:rsidR="00F627D1" w:rsidRPr="00F627D1">
        <w:rPr>
          <w:rFonts w:ascii="Times New Roman" w:eastAsia="Times New Roman" w:hAnsi="Times New Roman" w:cs="Times New Roman"/>
          <w:sz w:val="24"/>
          <w:szCs w:val="24"/>
        </w:rPr>
        <w:t xml:space="preserve">a Multiscale Geo-Structural (MGS) </w:t>
      </w:r>
      <w:r w:rsidR="00F627D1">
        <w:rPr>
          <w:rFonts w:ascii="Times New Roman" w:eastAsia="Times New Roman" w:hAnsi="Times New Roman" w:cs="Times New Roman"/>
          <w:sz w:val="24"/>
          <w:szCs w:val="24"/>
        </w:rPr>
        <w:t>W</w:t>
      </w:r>
      <w:r w:rsidR="00F627D1" w:rsidRPr="00F627D1">
        <w:rPr>
          <w:rFonts w:ascii="Times New Roman" w:eastAsia="Times New Roman" w:hAnsi="Times New Roman" w:cs="Times New Roman"/>
          <w:sz w:val="24"/>
          <w:szCs w:val="24"/>
        </w:rPr>
        <w:t>eb</w:t>
      </w:r>
      <w:r w:rsidR="00F627D1">
        <w:rPr>
          <w:rFonts w:ascii="Times New Roman" w:eastAsia="Times New Roman" w:hAnsi="Times New Roman" w:cs="Times New Roman"/>
          <w:sz w:val="24"/>
          <w:szCs w:val="24"/>
        </w:rPr>
        <w:t>-</w:t>
      </w:r>
      <w:r w:rsidR="00F627D1" w:rsidRPr="00F627D1">
        <w:rPr>
          <w:rFonts w:ascii="Times New Roman" w:eastAsia="Times New Roman" w:hAnsi="Times New Roman" w:cs="Times New Roman"/>
          <w:sz w:val="24"/>
          <w:szCs w:val="24"/>
        </w:rPr>
        <w:t>GIS</w:t>
      </w:r>
      <w:r w:rsidR="00F627D1" w:rsidRPr="00F627D1" w:rsidDel="00F62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development has been formulated. This ensures the resultant website is rapid and facilitates the seamless publication and dissemination of </w:t>
      </w:r>
      <w:r w:rsidR="00F627D1">
        <w:rPr>
          <w:rFonts w:ascii="Times New Roman" w:eastAsia="Times New Roman" w:hAnsi="Times New Roman" w:cs="Times New Roman"/>
          <w:sz w:val="24"/>
          <w:szCs w:val="24"/>
        </w:rPr>
        <w:t>geo</w:t>
      </w:r>
      <w:r>
        <w:rPr>
          <w:rFonts w:ascii="Times New Roman" w:eastAsia="Times New Roman" w:hAnsi="Times New Roman" w:cs="Times New Roman"/>
          <w:sz w:val="24"/>
          <w:szCs w:val="24"/>
        </w:rPr>
        <w:t xml:space="preserve">data visualizations. Static websites are a simple and efficient way to present content online; unlike dynamic websites, which rely on server-side processing, static websites are pre-built and deliver content directly to the user's browser. This makes them a good choice for businesses and individuals who want a fast and easy way to get their information online </w:t>
      </w:r>
      <w:r w:rsidRPr="00F11464">
        <w:rPr>
          <w:rFonts w:ascii="Times New Roman" w:eastAsia="Times New Roman" w:hAnsi="Times New Roman" w:cs="Times New Roman"/>
          <w:sz w:val="24"/>
          <w:szCs w:val="24"/>
          <w:rPrChange w:id="70" w:author="Alberto D'Agostino" w:date="2025-02-03T09:57:00Z">
            <w:rPr>
              <w:rFonts w:ascii="Times New Roman" w:eastAsia="Times New Roman" w:hAnsi="Times New Roman" w:cs="Times New Roman"/>
              <w:sz w:val="24"/>
              <w:szCs w:val="24"/>
              <w:highlight w:val="cyan"/>
            </w:rPr>
          </w:rPrChange>
        </w:rPr>
        <w:t>(e.g.</w:t>
      </w:r>
      <w:ins w:id="71" w:author="Alberto D'Agostino" w:date="2025-02-03T09:57:00Z">
        <w:r w:rsidR="00F11464" w:rsidRPr="00F11464">
          <w:rPr>
            <w:rFonts w:ascii="Times New Roman" w:eastAsia="Times New Roman" w:hAnsi="Times New Roman" w:cs="Times New Roman"/>
            <w:sz w:val="24"/>
            <w:szCs w:val="24"/>
            <w:rPrChange w:id="72" w:author="Alberto D'Agostino" w:date="2025-02-03T09:57:00Z">
              <w:rPr>
                <w:rFonts w:ascii="Times New Roman" w:eastAsia="Times New Roman" w:hAnsi="Times New Roman" w:cs="Times New Roman"/>
                <w:sz w:val="24"/>
                <w:szCs w:val="24"/>
                <w:highlight w:val="cyan"/>
              </w:rPr>
            </w:rPrChange>
          </w:rPr>
          <w:t>,</w:t>
        </w:r>
      </w:ins>
      <w:r w:rsidRPr="00F11464">
        <w:rPr>
          <w:rFonts w:ascii="Times New Roman" w:eastAsia="Times New Roman" w:hAnsi="Times New Roman" w:cs="Times New Roman"/>
          <w:sz w:val="24"/>
          <w:szCs w:val="24"/>
          <w:rPrChange w:id="73" w:author="Alberto D'Agostino" w:date="2025-02-03T09:57:00Z">
            <w:rPr>
              <w:rFonts w:ascii="Times New Roman" w:eastAsia="Times New Roman" w:hAnsi="Times New Roman" w:cs="Times New Roman"/>
              <w:sz w:val="24"/>
              <w:szCs w:val="24"/>
              <w:highlight w:val="cyan"/>
            </w:rPr>
          </w:rPrChange>
        </w:rPr>
        <w:t xml:space="preserve"> Kumari &amp; Kumari, 2023)</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schema of the “static webpage” approach in the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environment is illustrated</w:t>
      </w:r>
      <w:r w:rsidR="00640472">
        <w:rPr>
          <w:rFonts w:ascii="Times New Roman" w:eastAsia="Times New Roman" w:hAnsi="Times New Roman" w:cs="Times New Roman"/>
          <w:sz w:val="24"/>
          <w:szCs w:val="24"/>
        </w:rPr>
        <w:t xml:space="preserve"> </w:t>
      </w:r>
      <w:r w:rsidR="00195201">
        <w:rPr>
          <w:rFonts w:ascii="Times New Roman" w:eastAsia="Times New Roman" w:hAnsi="Times New Roman" w:cs="Times New Roman"/>
          <w:sz w:val="24"/>
          <w:szCs w:val="24"/>
        </w:rPr>
        <w:t xml:space="preserve">in </w:t>
      </w:r>
      <w:r w:rsidR="00195201" w:rsidRPr="00E94C8A">
        <w:rPr>
          <w:rFonts w:ascii="Times New Roman" w:eastAsia="Times New Roman" w:hAnsi="Times New Roman" w:cs="Times New Roman"/>
          <w:sz w:val="24"/>
          <w:szCs w:val="24"/>
          <w:highlight w:val="green"/>
        </w:rPr>
        <w:fldChar w:fldCharType="begin"/>
      </w:r>
      <w:r w:rsidR="00195201" w:rsidRPr="00F627D1">
        <w:rPr>
          <w:rFonts w:ascii="Times New Roman" w:eastAsia="Times New Roman" w:hAnsi="Times New Roman" w:cs="Times New Roman"/>
          <w:sz w:val="24"/>
          <w:szCs w:val="24"/>
        </w:rPr>
        <w:instrText xml:space="preserve"> REF _Ref186526230 \h </w:instrText>
      </w:r>
      <w:r w:rsidR="00F627D1" w:rsidRPr="00F627D1">
        <w:rPr>
          <w:rFonts w:ascii="Times New Roman" w:eastAsia="Times New Roman" w:hAnsi="Times New Roman" w:cs="Times New Roman"/>
          <w:sz w:val="24"/>
          <w:szCs w:val="24"/>
          <w:highlight w:val="green"/>
        </w:rPr>
        <w:instrText xml:space="preserve"> \* MERGEFORMAT </w:instrText>
      </w:r>
      <w:r w:rsidR="00195201" w:rsidRPr="00E94C8A">
        <w:rPr>
          <w:rFonts w:ascii="Times New Roman" w:eastAsia="Times New Roman" w:hAnsi="Times New Roman" w:cs="Times New Roman"/>
          <w:sz w:val="24"/>
          <w:szCs w:val="24"/>
          <w:highlight w:val="green"/>
        </w:rPr>
      </w:r>
      <w:r w:rsidR="00195201" w:rsidRPr="00E94C8A">
        <w:rPr>
          <w:rFonts w:ascii="Times New Roman" w:eastAsia="Times New Roman" w:hAnsi="Times New Roman" w:cs="Times New Roman"/>
          <w:sz w:val="24"/>
          <w:szCs w:val="24"/>
          <w:highlight w:val="green"/>
        </w:rPr>
        <w:fldChar w:fldCharType="separate"/>
      </w:r>
      <w:r w:rsidR="00195201" w:rsidRPr="00520E5D">
        <w:rPr>
          <w:rFonts w:ascii="Times New Roman" w:hAnsi="Times New Roman" w:cs="Times New Roman"/>
          <w:sz w:val="24"/>
          <w:szCs w:val="24"/>
        </w:rPr>
        <w:t xml:space="preserve">Figure </w:t>
      </w:r>
      <w:r w:rsidR="00195201" w:rsidRPr="00520E5D">
        <w:rPr>
          <w:rFonts w:ascii="Times New Roman" w:hAnsi="Times New Roman" w:cs="Times New Roman"/>
          <w:noProof/>
          <w:sz w:val="24"/>
          <w:szCs w:val="24"/>
        </w:rPr>
        <w:t>1</w:t>
      </w:r>
      <w:r w:rsidR="00195201" w:rsidRPr="00E94C8A">
        <w:rPr>
          <w:rFonts w:ascii="Times New Roman" w:eastAsia="Times New Roman" w:hAnsi="Times New Roman" w:cs="Times New Roman"/>
          <w:sz w:val="24"/>
          <w:szCs w:val="24"/>
          <w:highlight w:val="green"/>
        </w:rPr>
        <w:fldChar w:fldCharType="end"/>
      </w:r>
      <w:r w:rsidR="00F627D1">
        <w:rPr>
          <w:rFonts w:ascii="Times New Roman" w:eastAsia="Times New Roman" w:hAnsi="Times New Roman" w:cs="Times New Roman"/>
          <w:sz w:val="24"/>
          <w:szCs w:val="24"/>
        </w:rPr>
        <w:t>.</w:t>
      </w:r>
    </w:p>
    <w:p w14:paraId="30B8706B" w14:textId="77777777" w:rsidR="00195201" w:rsidRDefault="003C34A6" w:rsidP="00195201">
      <w:pPr>
        <w:keepNext/>
        <w:spacing w:line="480" w:lineRule="auto"/>
        <w:jc w:val="center"/>
      </w:pPr>
      <w:r>
        <w:rPr>
          <w:rFonts w:ascii="Times New Roman" w:eastAsia="Times New Roman" w:hAnsi="Times New Roman" w:cs="Times New Roman"/>
          <w:noProof/>
          <w:sz w:val="24"/>
          <w:szCs w:val="24"/>
        </w:rPr>
        <w:drawing>
          <wp:inline distT="0" distB="0" distL="0" distR="0" wp14:anchorId="24B5EB16" wp14:editId="374932AD">
            <wp:extent cx="5233402" cy="3645535"/>
            <wp:effectExtent l="0" t="0" r="0" b="0"/>
            <wp:docPr id="1761720250" name="Immagine 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0250" name="Immagine 7" descr="Immagine che contiene testo, schermata, diagramma, Carattere&#10;&#10;Descrizione generata automaticamente"/>
                    <pic:cNvPicPr/>
                  </pic:nvPicPr>
                  <pic:blipFill rotWithShape="1">
                    <a:blip r:embed="rId18" cstate="print">
                      <a:extLst>
                        <a:ext uri="{28A0092B-C50C-407E-A947-70E740481C1C}">
                          <a14:useLocalDpi xmlns:a14="http://schemas.microsoft.com/office/drawing/2010/main" val="0"/>
                        </a:ext>
                      </a:extLst>
                    </a:blip>
                    <a:srcRect t="1645"/>
                    <a:stretch/>
                  </pic:blipFill>
                  <pic:spPr bwMode="auto">
                    <a:xfrm>
                      <a:off x="0" y="0"/>
                      <a:ext cx="5239218" cy="3649586"/>
                    </a:xfrm>
                    <a:prstGeom prst="rect">
                      <a:avLst/>
                    </a:prstGeom>
                    <a:ln>
                      <a:noFill/>
                    </a:ln>
                    <a:extLst>
                      <a:ext uri="{53640926-AAD7-44D8-BBD7-CCE9431645EC}">
                        <a14:shadowObscured xmlns:a14="http://schemas.microsoft.com/office/drawing/2010/main"/>
                      </a:ext>
                    </a:extLst>
                  </pic:spPr>
                </pic:pic>
              </a:graphicData>
            </a:graphic>
          </wp:inline>
        </w:drawing>
      </w:r>
    </w:p>
    <w:p w14:paraId="00000037" w14:textId="2AB88CE4" w:rsidR="00696B80" w:rsidRPr="00195201" w:rsidRDefault="00195201" w:rsidP="00195201">
      <w:pPr>
        <w:pStyle w:val="Didascalia"/>
      </w:pPr>
      <w:bookmarkStart w:id="74" w:name="_Ref186526230"/>
      <w:r w:rsidRPr="00195201">
        <w:t xml:space="preserve">Figure </w:t>
      </w:r>
      <w:r w:rsidR="0067076A">
        <w:fldChar w:fldCharType="begin"/>
      </w:r>
      <w:r w:rsidR="0067076A">
        <w:instrText xml:space="preserve"> SEQ Figure \* ARABIC </w:instrText>
      </w:r>
      <w:r w:rsidR="0067076A">
        <w:fldChar w:fldCharType="separate"/>
      </w:r>
      <w:r w:rsidR="00151579">
        <w:rPr>
          <w:noProof/>
        </w:rPr>
        <w:t>1</w:t>
      </w:r>
      <w:r w:rsidR="0067076A">
        <w:rPr>
          <w:noProof/>
        </w:rPr>
        <w:fldChar w:fldCharType="end"/>
      </w:r>
      <w:bookmarkEnd w:id="74"/>
      <w:r w:rsidRPr="00195201">
        <w:t xml:space="preserve"> - Static webpage approach in webGIS </w:t>
      </w:r>
      <w:commentRangeStart w:id="75"/>
      <w:r w:rsidRPr="00195201">
        <w:t>environment</w:t>
      </w:r>
      <w:commentRangeEnd w:id="75"/>
      <w:r w:rsidR="00D84436">
        <w:rPr>
          <w:rStyle w:val="Rimandocommento"/>
          <w:i w:val="0"/>
          <w:iCs w:val="0"/>
          <w:color w:val="auto"/>
        </w:rPr>
        <w:commentReference w:id="75"/>
      </w:r>
    </w:p>
    <w:p w14:paraId="57340431" w14:textId="77777777" w:rsidR="00195201" w:rsidRDefault="00195201" w:rsidP="00640472">
      <w:pPr>
        <w:spacing w:line="480" w:lineRule="auto"/>
        <w:jc w:val="both"/>
        <w:rPr>
          <w:rFonts w:ascii="Times New Roman" w:eastAsia="Times New Roman" w:hAnsi="Times New Roman" w:cs="Times New Roman"/>
          <w:sz w:val="24"/>
          <w:szCs w:val="24"/>
        </w:rPr>
      </w:pPr>
    </w:p>
    <w:p w14:paraId="35740E4C" w14:textId="2E2B3E6C" w:rsidR="00640472" w:rsidRDefault="009B642B"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order to better highlight the potentiality of the </w:t>
      </w:r>
      <w:r w:rsidR="000E2E0B">
        <w:rPr>
          <w:rFonts w:ascii="Times New Roman" w:eastAsia="Times New Roman" w:hAnsi="Times New Roman" w:cs="Times New Roman"/>
          <w:sz w:val="24"/>
          <w:szCs w:val="24"/>
        </w:rPr>
        <w:t>proposed work</w:t>
      </w:r>
      <w:r>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we focused</w:t>
      </w:r>
      <w:r w:rsidR="00640472">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our at</w:t>
      </w:r>
      <w:r w:rsidR="000E2E0B">
        <w:rPr>
          <w:rFonts w:ascii="Times New Roman" w:eastAsia="Times New Roman" w:hAnsi="Times New Roman" w:cs="Times New Roman"/>
          <w:sz w:val="24"/>
          <w:szCs w:val="24"/>
        </w:rPr>
        <w:t>t</w:t>
      </w:r>
      <w:r w:rsidR="000211C4">
        <w:rPr>
          <w:rFonts w:ascii="Times New Roman" w:eastAsia="Times New Roman" w:hAnsi="Times New Roman" w:cs="Times New Roman"/>
          <w:sz w:val="24"/>
          <w:szCs w:val="24"/>
        </w:rPr>
        <w:t>ention</w:t>
      </w:r>
      <w:r w:rsidR="00640472">
        <w:rPr>
          <w:rFonts w:ascii="Times New Roman" w:eastAsia="Times New Roman" w:hAnsi="Times New Roman" w:cs="Times New Roman"/>
          <w:sz w:val="24"/>
          <w:szCs w:val="24"/>
        </w:rPr>
        <w:t xml:space="preserve"> </w:t>
      </w:r>
      <w:r w:rsidR="000E2E0B">
        <w:rPr>
          <w:rFonts w:ascii="Times New Roman" w:eastAsia="Times New Roman" w:hAnsi="Times New Roman" w:cs="Times New Roman"/>
          <w:sz w:val="24"/>
          <w:szCs w:val="24"/>
        </w:rPr>
        <w:t>on</w:t>
      </w:r>
      <w:r w:rsidR="000211C4">
        <w:rPr>
          <w:rFonts w:ascii="Times New Roman" w:eastAsia="Times New Roman" w:hAnsi="Times New Roman" w:cs="Times New Roman"/>
          <w:sz w:val="24"/>
          <w:szCs w:val="24"/>
        </w:rPr>
        <w:t xml:space="preserve"> the study of</w:t>
      </w:r>
      <w:r w:rsidR="00640472">
        <w:rPr>
          <w:rFonts w:ascii="Times New Roman" w:eastAsia="Times New Roman" w:hAnsi="Times New Roman" w:cs="Times New Roman"/>
          <w:sz w:val="24"/>
          <w:szCs w:val="24"/>
        </w:rPr>
        <w:t xml:space="preserve"> mylonitic rocks</w:t>
      </w:r>
      <w:r>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tectonic related rocks, indeed, </w:t>
      </w:r>
      <w:r w:rsidR="00640472">
        <w:rPr>
          <w:rFonts w:ascii="Times New Roman" w:eastAsia="Times New Roman" w:hAnsi="Times New Roman" w:cs="Times New Roman"/>
          <w:sz w:val="24"/>
          <w:szCs w:val="24"/>
        </w:rPr>
        <w:t xml:space="preserve">are of particular interest due to their capacity to </w:t>
      </w:r>
      <w:r>
        <w:rPr>
          <w:rFonts w:ascii="Times New Roman" w:eastAsia="Times New Roman" w:hAnsi="Times New Roman" w:cs="Times New Roman"/>
          <w:sz w:val="24"/>
          <w:szCs w:val="24"/>
        </w:rPr>
        <w:t xml:space="preserve">preserve fabric-related </w:t>
      </w:r>
      <w:r w:rsidR="00640472">
        <w:rPr>
          <w:rFonts w:ascii="Times New Roman" w:eastAsia="Times New Roman" w:hAnsi="Times New Roman" w:cs="Times New Roman"/>
          <w:sz w:val="24"/>
          <w:szCs w:val="24"/>
        </w:rPr>
        <w:t>record</w:t>
      </w:r>
      <w:r>
        <w:rPr>
          <w:rFonts w:ascii="Times New Roman" w:eastAsia="Times New Roman" w:hAnsi="Times New Roman" w:cs="Times New Roman"/>
          <w:sz w:val="24"/>
          <w:szCs w:val="24"/>
        </w:rPr>
        <w:t>s</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linked to </w:t>
      </w:r>
      <w:r w:rsidR="00640472">
        <w:rPr>
          <w:rFonts w:ascii="Times New Roman" w:eastAsia="Times New Roman" w:hAnsi="Times New Roman" w:cs="Times New Roman"/>
          <w:sz w:val="24"/>
          <w:szCs w:val="24"/>
        </w:rPr>
        <w:t xml:space="preserve">specific conditions of temperature, pressure and strain rate </w:t>
      </w:r>
      <w:r w:rsidR="00640472" w:rsidRPr="005A5B6C">
        <w:rPr>
          <w:rFonts w:ascii="Times New Roman" w:eastAsia="Times New Roman" w:hAnsi="Times New Roman" w:cs="Times New Roman"/>
          <w:sz w:val="24"/>
          <w:szCs w:val="24"/>
        </w:rPr>
        <w:t xml:space="preserve">(e.g., </w:t>
      </w:r>
      <w:proofErr w:type="spellStart"/>
      <w:r w:rsidR="00640472" w:rsidRPr="005A5B6C">
        <w:rPr>
          <w:rFonts w:ascii="Times New Roman" w:eastAsia="Times New Roman" w:hAnsi="Times New Roman" w:cs="Times New Roman"/>
          <w:sz w:val="24"/>
          <w:szCs w:val="24"/>
          <w:rPrChange w:id="76" w:author="Alberto D'Agostino" w:date="2025-02-03T10:43:00Z">
            <w:rPr>
              <w:rFonts w:ascii="Times New Roman" w:eastAsia="Times New Roman" w:hAnsi="Times New Roman" w:cs="Times New Roman"/>
              <w:sz w:val="24"/>
              <w:szCs w:val="24"/>
              <w:highlight w:val="yellow"/>
            </w:rPr>
          </w:rPrChange>
        </w:rPr>
        <w:t>Passchier</w:t>
      </w:r>
      <w:proofErr w:type="spellEnd"/>
      <w:r w:rsidR="00640472" w:rsidRPr="005A5B6C">
        <w:rPr>
          <w:rFonts w:ascii="Times New Roman" w:eastAsia="Times New Roman" w:hAnsi="Times New Roman" w:cs="Times New Roman"/>
          <w:sz w:val="24"/>
          <w:szCs w:val="24"/>
          <w:rPrChange w:id="77" w:author="Alberto D'Agostino" w:date="2025-02-03T10:43:00Z">
            <w:rPr>
              <w:rFonts w:ascii="Times New Roman" w:eastAsia="Times New Roman" w:hAnsi="Times New Roman" w:cs="Times New Roman"/>
              <w:sz w:val="24"/>
              <w:szCs w:val="24"/>
              <w:highlight w:val="yellow"/>
            </w:rPr>
          </w:rPrChange>
        </w:rPr>
        <w:t xml:space="preserve"> </w:t>
      </w:r>
      <w:del w:id="78" w:author="Alberto D'Agostino" w:date="2025-02-03T10:42:00Z">
        <w:r w:rsidR="00640472" w:rsidRPr="005A5B6C" w:rsidDel="005A5B6C">
          <w:rPr>
            <w:rFonts w:ascii="Times New Roman" w:eastAsia="Times New Roman" w:hAnsi="Times New Roman" w:cs="Times New Roman"/>
            <w:sz w:val="24"/>
            <w:szCs w:val="24"/>
            <w:rPrChange w:id="79" w:author="Alberto D'Agostino" w:date="2025-02-03T10:43:00Z">
              <w:rPr>
                <w:rFonts w:ascii="Times New Roman" w:eastAsia="Times New Roman" w:hAnsi="Times New Roman" w:cs="Times New Roman"/>
                <w:sz w:val="24"/>
                <w:szCs w:val="24"/>
                <w:highlight w:val="yellow"/>
              </w:rPr>
            </w:rPrChange>
          </w:rPr>
          <w:delText xml:space="preserve">and </w:delText>
        </w:r>
      </w:del>
      <w:ins w:id="80" w:author="Alberto D'Agostino" w:date="2025-02-03T10:42:00Z">
        <w:r w:rsidR="005A5B6C" w:rsidRPr="005A5B6C">
          <w:rPr>
            <w:rFonts w:ascii="Times New Roman" w:eastAsia="Times New Roman" w:hAnsi="Times New Roman" w:cs="Times New Roman"/>
            <w:sz w:val="24"/>
            <w:szCs w:val="24"/>
            <w:rPrChange w:id="81" w:author="Alberto D'Agostino" w:date="2025-02-03T10:43:00Z">
              <w:rPr>
                <w:rFonts w:ascii="Times New Roman" w:eastAsia="Times New Roman" w:hAnsi="Times New Roman" w:cs="Times New Roman"/>
                <w:sz w:val="24"/>
                <w:szCs w:val="24"/>
                <w:highlight w:val="cyan"/>
              </w:rPr>
            </w:rPrChange>
          </w:rPr>
          <w:t>&amp;</w:t>
        </w:r>
        <w:r w:rsidR="005A5B6C" w:rsidRPr="005A5B6C">
          <w:rPr>
            <w:rFonts w:ascii="Times New Roman" w:eastAsia="Times New Roman" w:hAnsi="Times New Roman" w:cs="Times New Roman"/>
            <w:sz w:val="24"/>
            <w:szCs w:val="24"/>
            <w:rPrChange w:id="82" w:author="Alberto D'Agostino" w:date="2025-02-03T10:43:00Z">
              <w:rPr>
                <w:rFonts w:ascii="Times New Roman" w:eastAsia="Times New Roman" w:hAnsi="Times New Roman" w:cs="Times New Roman"/>
                <w:sz w:val="24"/>
                <w:szCs w:val="24"/>
                <w:highlight w:val="yellow"/>
              </w:rPr>
            </w:rPrChange>
          </w:rPr>
          <w:t xml:space="preserve"> </w:t>
        </w:r>
      </w:ins>
      <w:proofErr w:type="spellStart"/>
      <w:r w:rsidR="00640472" w:rsidRPr="005A5B6C">
        <w:rPr>
          <w:rFonts w:ascii="Times New Roman" w:eastAsia="Times New Roman" w:hAnsi="Times New Roman" w:cs="Times New Roman"/>
          <w:sz w:val="24"/>
          <w:szCs w:val="24"/>
          <w:rPrChange w:id="83" w:author="Alberto D'Agostino" w:date="2025-02-03T10:43:00Z">
            <w:rPr>
              <w:rFonts w:ascii="Times New Roman" w:eastAsia="Times New Roman" w:hAnsi="Times New Roman" w:cs="Times New Roman"/>
              <w:sz w:val="24"/>
              <w:szCs w:val="24"/>
              <w:highlight w:val="yellow"/>
            </w:rPr>
          </w:rPrChange>
        </w:rPr>
        <w:t>Tro</w:t>
      </w:r>
      <w:ins w:id="84" w:author="Eugenio Fazio [2]" w:date="2025-01-30T16:22:00Z">
        <w:r w:rsidR="00CA324C" w:rsidRPr="005A5B6C">
          <w:rPr>
            <w:rFonts w:ascii="Times New Roman" w:eastAsia="Times New Roman" w:hAnsi="Times New Roman" w:cs="Times New Roman"/>
            <w:sz w:val="24"/>
            <w:szCs w:val="24"/>
            <w:rPrChange w:id="85" w:author="Alberto D'Agostino" w:date="2025-02-03T10:43:00Z">
              <w:rPr>
                <w:rFonts w:ascii="Times New Roman" w:eastAsia="Times New Roman" w:hAnsi="Times New Roman" w:cs="Times New Roman"/>
                <w:sz w:val="24"/>
                <w:szCs w:val="24"/>
                <w:highlight w:val="yellow"/>
              </w:rPr>
            </w:rPrChange>
          </w:rPr>
          <w:t>u</w:t>
        </w:r>
      </w:ins>
      <w:r w:rsidR="00640472" w:rsidRPr="005A5B6C">
        <w:rPr>
          <w:rFonts w:ascii="Times New Roman" w:eastAsia="Times New Roman" w:hAnsi="Times New Roman" w:cs="Times New Roman"/>
          <w:sz w:val="24"/>
          <w:szCs w:val="24"/>
          <w:rPrChange w:id="86" w:author="Alberto D'Agostino" w:date="2025-02-03T10:43:00Z">
            <w:rPr>
              <w:rFonts w:ascii="Times New Roman" w:eastAsia="Times New Roman" w:hAnsi="Times New Roman" w:cs="Times New Roman"/>
              <w:sz w:val="24"/>
              <w:szCs w:val="24"/>
              <w:highlight w:val="yellow"/>
            </w:rPr>
          </w:rPrChange>
        </w:rPr>
        <w:t>w</w:t>
      </w:r>
      <w:proofErr w:type="spellEnd"/>
      <w:r w:rsidR="00640472" w:rsidRPr="005A5B6C">
        <w:rPr>
          <w:rFonts w:ascii="Times New Roman" w:eastAsia="Times New Roman" w:hAnsi="Times New Roman" w:cs="Times New Roman"/>
          <w:sz w:val="24"/>
          <w:szCs w:val="24"/>
          <w:rPrChange w:id="87" w:author="Alberto D'Agostino" w:date="2025-02-03T10:43:00Z">
            <w:rPr>
              <w:rFonts w:ascii="Times New Roman" w:eastAsia="Times New Roman" w:hAnsi="Times New Roman" w:cs="Times New Roman"/>
              <w:sz w:val="24"/>
              <w:szCs w:val="24"/>
              <w:highlight w:val="yellow"/>
            </w:rPr>
          </w:rPrChange>
        </w:rPr>
        <w:t xml:space="preserve">, </w:t>
      </w:r>
      <w:del w:id="88" w:author="Alberto D'Agostino" w:date="2025-02-03T10:42:00Z">
        <w:r w:rsidR="00640472" w:rsidRPr="005A5B6C" w:rsidDel="005A5B6C">
          <w:rPr>
            <w:rFonts w:ascii="Times New Roman" w:eastAsia="Times New Roman" w:hAnsi="Times New Roman" w:cs="Times New Roman"/>
            <w:sz w:val="24"/>
            <w:szCs w:val="24"/>
            <w:rPrChange w:id="89" w:author="Alberto D'Agostino" w:date="2025-02-03T10:43:00Z">
              <w:rPr>
                <w:rFonts w:ascii="Times New Roman" w:eastAsia="Times New Roman" w:hAnsi="Times New Roman" w:cs="Times New Roman"/>
                <w:sz w:val="24"/>
                <w:szCs w:val="24"/>
                <w:highlight w:val="yellow"/>
              </w:rPr>
            </w:rPrChange>
          </w:rPr>
          <w:delText>1996</w:delText>
        </w:r>
      </w:del>
      <w:ins w:id="90" w:author="Alberto D'Agostino" w:date="2025-02-03T10:42:00Z">
        <w:r w:rsidR="005A5B6C" w:rsidRPr="005A5B6C">
          <w:rPr>
            <w:rFonts w:ascii="Times New Roman" w:eastAsia="Times New Roman" w:hAnsi="Times New Roman" w:cs="Times New Roman"/>
            <w:sz w:val="24"/>
            <w:szCs w:val="24"/>
            <w:rPrChange w:id="91" w:author="Alberto D'Agostino" w:date="2025-02-03T10:43:00Z">
              <w:rPr>
                <w:rFonts w:ascii="Times New Roman" w:eastAsia="Times New Roman" w:hAnsi="Times New Roman" w:cs="Times New Roman"/>
                <w:sz w:val="24"/>
                <w:szCs w:val="24"/>
                <w:highlight w:val="cyan"/>
              </w:rPr>
            </w:rPrChange>
          </w:rPr>
          <w:t>2005</w:t>
        </w:r>
      </w:ins>
      <w:r w:rsidR="00640472" w:rsidRPr="00AE3D52">
        <w:rPr>
          <w:rFonts w:ascii="Times New Roman" w:eastAsia="Times New Roman" w:hAnsi="Times New Roman" w:cs="Times New Roman"/>
          <w:sz w:val="24"/>
          <w:szCs w:val="24"/>
          <w:rPrChange w:id="92" w:author="Alberto D'Agostino" w:date="2025-02-03T10:54:00Z">
            <w:rPr>
              <w:rFonts w:ascii="Times New Roman" w:eastAsia="Times New Roman" w:hAnsi="Times New Roman" w:cs="Times New Roman"/>
              <w:sz w:val="24"/>
              <w:szCs w:val="24"/>
              <w:highlight w:val="yellow"/>
            </w:rPr>
          </w:rPrChange>
        </w:rPr>
        <w:t xml:space="preserve">; </w:t>
      </w:r>
      <w:proofErr w:type="spellStart"/>
      <w:r w:rsidR="00640472" w:rsidRPr="00AE3D52">
        <w:rPr>
          <w:rFonts w:ascii="Times New Roman" w:eastAsia="Times New Roman" w:hAnsi="Times New Roman" w:cs="Times New Roman"/>
          <w:sz w:val="24"/>
          <w:szCs w:val="24"/>
          <w:rPrChange w:id="93" w:author="Alberto D'Agostino" w:date="2025-02-03T10:54:00Z">
            <w:rPr>
              <w:rFonts w:ascii="Times New Roman" w:eastAsia="Times New Roman" w:hAnsi="Times New Roman" w:cs="Times New Roman"/>
              <w:sz w:val="24"/>
              <w:szCs w:val="24"/>
              <w:highlight w:val="yellow"/>
            </w:rPr>
          </w:rPrChange>
        </w:rPr>
        <w:t>Xypolias</w:t>
      </w:r>
      <w:proofErr w:type="spellEnd"/>
      <w:r w:rsidR="00640472" w:rsidRPr="00AE3D52">
        <w:rPr>
          <w:rFonts w:ascii="Times New Roman" w:eastAsia="Times New Roman" w:hAnsi="Times New Roman" w:cs="Times New Roman"/>
          <w:sz w:val="24"/>
          <w:szCs w:val="24"/>
          <w:rPrChange w:id="94" w:author="Alberto D'Agostino" w:date="2025-02-03T10:54:00Z">
            <w:rPr>
              <w:rFonts w:ascii="Times New Roman" w:eastAsia="Times New Roman" w:hAnsi="Times New Roman" w:cs="Times New Roman"/>
              <w:sz w:val="24"/>
              <w:szCs w:val="24"/>
              <w:highlight w:val="yellow"/>
            </w:rPr>
          </w:rPrChange>
        </w:rPr>
        <w:t xml:space="preserve"> </w:t>
      </w:r>
      <w:del w:id="95" w:author="Alberto D'Agostino" w:date="2025-02-03T09:55:00Z">
        <w:r w:rsidR="00640472" w:rsidRPr="00AE3D52" w:rsidDel="00494CC8">
          <w:rPr>
            <w:rFonts w:ascii="Times New Roman" w:eastAsia="Times New Roman" w:hAnsi="Times New Roman" w:cs="Times New Roman"/>
            <w:sz w:val="24"/>
            <w:szCs w:val="24"/>
            <w:rPrChange w:id="96" w:author="Alberto D'Agostino" w:date="2025-02-03T10:54:00Z">
              <w:rPr>
                <w:rFonts w:ascii="Times New Roman" w:eastAsia="Times New Roman" w:hAnsi="Times New Roman" w:cs="Times New Roman"/>
                <w:sz w:val="24"/>
                <w:szCs w:val="24"/>
                <w:highlight w:val="yellow"/>
              </w:rPr>
            </w:rPrChange>
          </w:rPr>
          <w:delText>et al.</w:delText>
        </w:r>
      </w:del>
      <w:ins w:id="97" w:author="Alberto D'Agostino" w:date="2025-02-03T09:55:00Z">
        <w:r w:rsidR="00494CC8" w:rsidRPr="009D5A73">
          <w:rPr>
            <w:rFonts w:ascii="Times New Roman" w:eastAsia="Times New Roman" w:hAnsi="Times New Roman" w:cs="Times New Roman"/>
            <w:i/>
            <w:sz w:val="24"/>
            <w:szCs w:val="24"/>
          </w:rPr>
          <w:t>et al.</w:t>
        </w:r>
      </w:ins>
      <w:r w:rsidR="00640472" w:rsidRPr="00AE3D52">
        <w:rPr>
          <w:rFonts w:ascii="Times New Roman" w:eastAsia="Times New Roman" w:hAnsi="Times New Roman" w:cs="Times New Roman"/>
          <w:sz w:val="24"/>
          <w:szCs w:val="24"/>
          <w:rPrChange w:id="98" w:author="Alberto D'Agostino" w:date="2025-02-03T10:54:00Z">
            <w:rPr>
              <w:rFonts w:ascii="Times New Roman" w:eastAsia="Times New Roman" w:hAnsi="Times New Roman" w:cs="Times New Roman"/>
              <w:sz w:val="24"/>
              <w:szCs w:val="24"/>
              <w:highlight w:val="yellow"/>
            </w:rPr>
          </w:rPrChange>
        </w:rPr>
        <w:t>, 201</w:t>
      </w:r>
      <w:r w:rsidR="00DD4238" w:rsidRPr="00AE3D52">
        <w:rPr>
          <w:rFonts w:ascii="Times New Roman" w:eastAsia="Times New Roman" w:hAnsi="Times New Roman" w:cs="Times New Roman"/>
          <w:sz w:val="24"/>
          <w:szCs w:val="24"/>
          <w:rPrChange w:id="99" w:author="Alberto D'Agostino" w:date="2025-02-03T10:54:00Z">
            <w:rPr>
              <w:rFonts w:ascii="Times New Roman" w:eastAsia="Times New Roman" w:hAnsi="Times New Roman" w:cs="Times New Roman"/>
              <w:sz w:val="24"/>
              <w:szCs w:val="24"/>
              <w:highlight w:val="yellow"/>
            </w:rPr>
          </w:rPrChange>
        </w:rPr>
        <w:t>0</w:t>
      </w:r>
      <w:r w:rsidR="00640472" w:rsidRPr="00AE3D52">
        <w:rPr>
          <w:rFonts w:ascii="Times New Roman" w:eastAsia="Times New Roman" w:hAnsi="Times New Roman" w:cs="Times New Roman"/>
          <w:sz w:val="24"/>
          <w:szCs w:val="24"/>
          <w:rPrChange w:id="100" w:author="Alberto D'Agostino" w:date="2025-02-03T10:54:00Z">
            <w:rPr>
              <w:rFonts w:ascii="Times New Roman" w:eastAsia="Times New Roman" w:hAnsi="Times New Roman" w:cs="Times New Roman"/>
              <w:sz w:val="24"/>
              <w:szCs w:val="24"/>
              <w:highlight w:val="yellow"/>
            </w:rPr>
          </w:rPrChange>
        </w:rPr>
        <w:t>)</w:t>
      </w:r>
      <w:r w:rsidR="00640472" w:rsidRPr="009D5A73">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More in particular</w:t>
      </w:r>
      <w:r w:rsidR="00DD4238">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these rocks </w:t>
      </w:r>
      <w:r w:rsidR="000E2E0B">
        <w:rPr>
          <w:rFonts w:ascii="Times New Roman" w:eastAsia="Times New Roman" w:hAnsi="Times New Roman" w:cs="Times New Roman"/>
          <w:sz w:val="24"/>
          <w:szCs w:val="24"/>
        </w:rPr>
        <w:t xml:space="preserve">may </w:t>
      </w:r>
      <w:r w:rsidR="00640472">
        <w:rPr>
          <w:rFonts w:ascii="Times New Roman" w:eastAsia="Times New Roman" w:hAnsi="Times New Roman" w:cs="Times New Roman"/>
          <w:sz w:val="24"/>
          <w:szCs w:val="24"/>
        </w:rPr>
        <w:t>develop structural-</w:t>
      </w:r>
      <w:del w:id="101" w:author="Eugenio Fazio [2]" w:date="2025-01-30T16:28:00Z">
        <w:r w:rsidR="00640472" w:rsidDel="006A1ABA">
          <w:rPr>
            <w:rFonts w:ascii="Times New Roman" w:eastAsia="Times New Roman" w:hAnsi="Times New Roman" w:cs="Times New Roman"/>
            <w:sz w:val="24"/>
            <w:szCs w:val="24"/>
          </w:rPr>
          <w:delText>related</w:delText>
        </w:r>
      </w:del>
      <w:r w:rsidR="00640472">
        <w:rPr>
          <w:rFonts w:ascii="Times New Roman" w:eastAsia="Times New Roman" w:hAnsi="Times New Roman" w:cs="Times New Roman"/>
          <w:sz w:val="24"/>
          <w:szCs w:val="24"/>
        </w:rPr>
        <w:t xml:space="preserve"> features at different scales of observation, which are routinely used to trace the kinematics of the mutually interacting geologic bodies subjected to the Earth's geodynamics (e.g.</w:t>
      </w:r>
      <w:r w:rsidR="000E2E0B">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proofErr w:type="spellStart"/>
      <w:r w:rsidR="00640472">
        <w:rPr>
          <w:rFonts w:ascii="Times New Roman" w:eastAsia="Times New Roman" w:hAnsi="Times New Roman" w:cs="Times New Roman"/>
          <w:sz w:val="24"/>
          <w:szCs w:val="24"/>
        </w:rPr>
        <w:t>Cirrincione</w:t>
      </w:r>
      <w:proofErr w:type="spellEnd"/>
      <w:r w:rsidR="00640472">
        <w:rPr>
          <w:rFonts w:ascii="Times New Roman" w:eastAsia="Times New Roman" w:hAnsi="Times New Roman" w:cs="Times New Roman"/>
          <w:sz w:val="24"/>
          <w:szCs w:val="24"/>
        </w:rPr>
        <w:t xml:space="preserve"> </w:t>
      </w:r>
      <w:del w:id="102" w:author="Alberto D'Agostino" w:date="2025-02-03T09:55:00Z">
        <w:r w:rsidR="00640472" w:rsidDel="00494CC8">
          <w:rPr>
            <w:rFonts w:ascii="Times New Roman" w:eastAsia="Times New Roman" w:hAnsi="Times New Roman" w:cs="Times New Roman"/>
            <w:sz w:val="24"/>
            <w:szCs w:val="24"/>
          </w:rPr>
          <w:delText>et al.</w:delText>
        </w:r>
      </w:del>
      <w:ins w:id="103" w:author="Alberto D'Agostino" w:date="2025-02-03T09:55:00Z">
        <w:r w:rsidR="00494CC8" w:rsidRPr="00494CC8">
          <w:rPr>
            <w:rFonts w:ascii="Times New Roman" w:eastAsia="Times New Roman" w:hAnsi="Times New Roman" w:cs="Times New Roman"/>
            <w:i/>
            <w:sz w:val="24"/>
            <w:szCs w:val="24"/>
          </w:rPr>
          <w:t>et al.</w:t>
        </w:r>
      </w:ins>
      <w:r w:rsidR="00640472">
        <w:rPr>
          <w:rFonts w:ascii="Times New Roman" w:eastAsia="Times New Roman" w:hAnsi="Times New Roman" w:cs="Times New Roman"/>
          <w:sz w:val="24"/>
          <w:szCs w:val="24"/>
        </w:rPr>
        <w:t xml:space="preserve">, 2012; </w:t>
      </w:r>
      <w:proofErr w:type="spellStart"/>
      <w:r w:rsidR="00640472">
        <w:rPr>
          <w:rFonts w:ascii="Times New Roman" w:eastAsia="Times New Roman" w:hAnsi="Times New Roman" w:cs="Times New Roman"/>
          <w:sz w:val="24"/>
          <w:szCs w:val="24"/>
        </w:rPr>
        <w:t>Ortolano</w:t>
      </w:r>
      <w:proofErr w:type="spellEnd"/>
      <w:r w:rsidR="00640472">
        <w:rPr>
          <w:rFonts w:ascii="Times New Roman" w:eastAsia="Times New Roman" w:hAnsi="Times New Roman" w:cs="Times New Roman"/>
          <w:sz w:val="24"/>
          <w:szCs w:val="24"/>
        </w:rPr>
        <w:t xml:space="preserve"> </w:t>
      </w:r>
      <w:del w:id="104" w:author="Alberto D'Agostino" w:date="2025-02-03T09:55:00Z">
        <w:r w:rsidR="00640472" w:rsidDel="00494CC8">
          <w:rPr>
            <w:rFonts w:ascii="Times New Roman" w:eastAsia="Times New Roman" w:hAnsi="Times New Roman" w:cs="Times New Roman"/>
            <w:sz w:val="24"/>
            <w:szCs w:val="24"/>
          </w:rPr>
          <w:delText>et al.</w:delText>
        </w:r>
      </w:del>
      <w:ins w:id="105" w:author="Alberto D'Agostino" w:date="2025-02-03T09:55:00Z">
        <w:r w:rsidR="00494CC8" w:rsidRPr="00494CC8">
          <w:rPr>
            <w:rFonts w:ascii="Times New Roman" w:eastAsia="Times New Roman" w:hAnsi="Times New Roman" w:cs="Times New Roman"/>
            <w:i/>
            <w:sz w:val="24"/>
            <w:szCs w:val="24"/>
          </w:rPr>
          <w:t>et al.</w:t>
        </w:r>
      </w:ins>
      <w:r w:rsidR="00640472">
        <w:rPr>
          <w:rFonts w:ascii="Times New Roman" w:eastAsia="Times New Roman" w:hAnsi="Times New Roman" w:cs="Times New Roman"/>
          <w:sz w:val="24"/>
          <w:szCs w:val="24"/>
        </w:rPr>
        <w:t xml:space="preserve">, 2013; 2020; 2022; </w:t>
      </w:r>
      <w:r w:rsidR="00640472" w:rsidRPr="009D5A73">
        <w:rPr>
          <w:rFonts w:ascii="Times New Roman" w:eastAsia="Times New Roman" w:hAnsi="Times New Roman" w:cs="Times New Roman"/>
          <w:sz w:val="24"/>
          <w:szCs w:val="24"/>
        </w:rPr>
        <w:t xml:space="preserve">Fazio </w:t>
      </w:r>
      <w:del w:id="106" w:author="Alberto D'Agostino" w:date="2025-02-03T09:55:00Z">
        <w:r w:rsidR="00640472" w:rsidRPr="00512436" w:rsidDel="00494CC8">
          <w:rPr>
            <w:rFonts w:ascii="Times New Roman" w:eastAsia="Times New Roman" w:hAnsi="Times New Roman" w:cs="Times New Roman"/>
            <w:sz w:val="24"/>
            <w:szCs w:val="24"/>
            <w:rPrChange w:id="107" w:author="Alberto D'Agostino" w:date="2025-02-03T11:00:00Z">
              <w:rPr>
                <w:rFonts w:ascii="Times New Roman" w:eastAsia="Times New Roman" w:hAnsi="Times New Roman" w:cs="Times New Roman"/>
                <w:sz w:val="24"/>
                <w:szCs w:val="24"/>
              </w:rPr>
            </w:rPrChange>
          </w:rPr>
          <w:delText>et al.</w:delText>
        </w:r>
      </w:del>
      <w:ins w:id="108" w:author="Alberto D'Agostino" w:date="2025-02-03T09:55:00Z">
        <w:r w:rsidR="00494CC8" w:rsidRPr="00512436">
          <w:rPr>
            <w:rFonts w:ascii="Times New Roman" w:eastAsia="Times New Roman" w:hAnsi="Times New Roman" w:cs="Times New Roman"/>
            <w:i/>
            <w:sz w:val="24"/>
            <w:szCs w:val="24"/>
            <w:rPrChange w:id="109" w:author="Alberto D'Agostino" w:date="2025-02-03T11:00:00Z">
              <w:rPr>
                <w:rFonts w:ascii="Times New Roman" w:eastAsia="Times New Roman" w:hAnsi="Times New Roman" w:cs="Times New Roman"/>
                <w:i/>
                <w:sz w:val="24"/>
                <w:szCs w:val="24"/>
              </w:rPr>
            </w:rPrChange>
          </w:rPr>
          <w:t>et al.</w:t>
        </w:r>
      </w:ins>
      <w:r w:rsidR="00640472" w:rsidRPr="00512436">
        <w:rPr>
          <w:rFonts w:ascii="Times New Roman" w:eastAsia="Times New Roman" w:hAnsi="Times New Roman" w:cs="Times New Roman"/>
          <w:sz w:val="24"/>
          <w:szCs w:val="24"/>
          <w:rPrChange w:id="110" w:author="Alberto D'Agostino" w:date="2025-02-03T11:00:00Z">
            <w:rPr>
              <w:rFonts w:ascii="Times New Roman" w:eastAsia="Times New Roman" w:hAnsi="Times New Roman" w:cs="Times New Roman"/>
              <w:sz w:val="24"/>
              <w:szCs w:val="24"/>
            </w:rPr>
          </w:rPrChange>
        </w:rPr>
        <w:t>, 2018a; 2018b</w:t>
      </w:r>
      <w:r w:rsidR="00640472" w:rsidRPr="00512436">
        <w:rPr>
          <w:rFonts w:ascii="Times New Roman" w:eastAsia="Times New Roman" w:hAnsi="Times New Roman" w:cs="Times New Roman"/>
          <w:sz w:val="24"/>
          <w:szCs w:val="24"/>
          <w:rPrChange w:id="111" w:author="Alberto D'Agostino" w:date="2025-02-03T11:02:00Z">
            <w:rPr>
              <w:rFonts w:ascii="Times New Roman" w:eastAsia="Times New Roman" w:hAnsi="Times New Roman" w:cs="Times New Roman"/>
              <w:sz w:val="24"/>
              <w:szCs w:val="24"/>
            </w:rPr>
          </w:rPrChange>
        </w:rPr>
        <w:t>; 2024a; 2024b).</w:t>
      </w:r>
    </w:p>
    <w:p w14:paraId="405549B5" w14:textId="5F16BE2A"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1984, Wise and other geologists have categorized mylonitic rocks as an intermediate zone, positioned between cataclasites </w:t>
      </w:r>
      <w:r w:rsidR="00DD4238">
        <w:rPr>
          <w:rFonts w:ascii="Times New Roman" w:eastAsia="Times New Roman" w:hAnsi="Times New Roman" w:cs="Times New Roman"/>
          <w:sz w:val="24"/>
          <w:szCs w:val="24"/>
        </w:rPr>
        <w:t xml:space="preserve">(i.e., tectonic-related rock types developed at low temperature and very high strain-rate) </w:t>
      </w:r>
      <w:r>
        <w:rPr>
          <w:rFonts w:ascii="Times New Roman" w:eastAsia="Times New Roman" w:hAnsi="Times New Roman" w:cs="Times New Roman"/>
          <w:sz w:val="24"/>
          <w:szCs w:val="24"/>
        </w:rPr>
        <w:t xml:space="preserve">and the </w:t>
      </w:r>
      <w:ins w:id="112" w:author="Eugenio Fazio [2]" w:date="2025-01-30T16:29:00Z">
        <w:r w:rsidR="00A07FC8">
          <w:rPr>
            <w:rFonts w:ascii="Times New Roman" w:eastAsia="Times New Roman" w:hAnsi="Times New Roman" w:cs="Times New Roman"/>
            <w:sz w:val="24"/>
            <w:szCs w:val="24"/>
          </w:rPr>
          <w:t>‘</w:t>
        </w:r>
      </w:ins>
      <w:r>
        <w:rPr>
          <w:rFonts w:ascii="Times New Roman" w:eastAsia="Times New Roman" w:hAnsi="Times New Roman" w:cs="Times New Roman"/>
          <w:sz w:val="24"/>
          <w:szCs w:val="24"/>
        </w:rPr>
        <w:t>ordinary</w:t>
      </w:r>
      <w:ins w:id="113" w:author="Eugenio Fazio [2]" w:date="2025-01-30T16:29:00Z">
        <w:r w:rsidR="00A07FC8">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metamorphic rocks</w:t>
      </w:r>
      <w:r w:rsidR="00DD4238">
        <w:rPr>
          <w:rFonts w:ascii="Times New Roman" w:eastAsia="Times New Roman" w:hAnsi="Times New Roman" w:cs="Times New Roman"/>
          <w:sz w:val="24"/>
          <w:szCs w:val="24"/>
        </w:rPr>
        <w:t xml:space="preserve"> (i.e., tectonic-related rock types developed at high temperature and </w:t>
      </w:r>
      <w:ins w:id="114" w:author="Eugenio Fazio [2]" w:date="2025-01-30T16:29:00Z">
        <w:r w:rsidR="00910303">
          <w:rPr>
            <w:rFonts w:ascii="Times New Roman" w:eastAsia="Times New Roman" w:hAnsi="Times New Roman" w:cs="Times New Roman"/>
            <w:sz w:val="24"/>
            <w:szCs w:val="24"/>
          </w:rPr>
          <w:t xml:space="preserve">at intermediate to </w:t>
        </w:r>
      </w:ins>
      <w:r w:rsidR="00DD4238">
        <w:rPr>
          <w:rFonts w:ascii="Times New Roman" w:eastAsia="Times New Roman" w:hAnsi="Times New Roman" w:cs="Times New Roman"/>
          <w:sz w:val="24"/>
          <w:szCs w:val="24"/>
        </w:rPr>
        <w:t>very low strain-rate)</w:t>
      </w:r>
      <w:r>
        <w:rPr>
          <w:rFonts w:ascii="Times New Roman" w:eastAsia="Times New Roman" w:hAnsi="Times New Roman" w:cs="Times New Roman"/>
          <w:sz w:val="24"/>
          <w:szCs w:val="24"/>
        </w:rPr>
        <w:t xml:space="preserve">. This classification is based on their strain </w:t>
      </w:r>
      <w:del w:id="115" w:author="Eugenio Fazio [2]" w:date="2025-01-30T16:30:00Z">
        <w:r w:rsidDel="00881555">
          <w:rPr>
            <w:rFonts w:ascii="Times New Roman" w:eastAsia="Times New Roman" w:hAnsi="Times New Roman" w:cs="Times New Roman"/>
            <w:sz w:val="24"/>
            <w:szCs w:val="24"/>
          </w:rPr>
          <w:delText xml:space="preserve">and </w:delText>
        </w:r>
      </w:del>
      <w:ins w:id="116" w:author="Eugenio Fazio [2]" w:date="2025-01-30T16:30:00Z">
        <w:r w:rsidR="00881555">
          <w:rPr>
            <w:rFonts w:ascii="Times New Roman" w:eastAsia="Times New Roman" w:hAnsi="Times New Roman" w:cs="Times New Roman"/>
            <w:sz w:val="24"/>
            <w:szCs w:val="24"/>
          </w:rPr>
          <w:t xml:space="preserve">vs </w:t>
        </w:r>
      </w:ins>
      <w:r>
        <w:rPr>
          <w:rFonts w:ascii="Times New Roman" w:eastAsia="Times New Roman" w:hAnsi="Times New Roman" w:cs="Times New Roman"/>
          <w:sz w:val="24"/>
          <w:szCs w:val="24"/>
        </w:rPr>
        <w:t>recovery rates, which are moderate compared to other tectonites (</w:t>
      </w:r>
      <w:bookmarkStart w:id="117" w:name="_Hlk185339334"/>
      <w:r>
        <w:rPr>
          <w:rFonts w:ascii="Times New Roman" w:eastAsia="Times New Roman" w:hAnsi="Times New Roman" w:cs="Times New Roman"/>
          <w:sz w:val="24"/>
          <w:szCs w:val="24"/>
        </w:rPr>
        <w:t xml:space="preserve">i.e., rock types </w:t>
      </w:r>
      <w:del w:id="118" w:author="Eugenio Fazio [2]" w:date="2025-01-30T16:30:00Z">
        <w:r w:rsidDel="00881555">
          <w:rPr>
            <w:rFonts w:ascii="Times New Roman" w:eastAsia="Times New Roman" w:hAnsi="Times New Roman" w:cs="Times New Roman"/>
            <w:sz w:val="24"/>
            <w:szCs w:val="24"/>
          </w:rPr>
          <w:delText xml:space="preserve">penetratively and pervasively </w:delText>
        </w:r>
      </w:del>
      <w:r>
        <w:rPr>
          <w:rFonts w:ascii="Times New Roman" w:eastAsia="Times New Roman" w:hAnsi="Times New Roman" w:cs="Times New Roman"/>
          <w:sz w:val="24"/>
          <w:szCs w:val="24"/>
        </w:rPr>
        <w:t xml:space="preserve">characterized by </w:t>
      </w:r>
      <w:proofErr w:type="spellStart"/>
      <w:ins w:id="119" w:author="Eugenio Fazio [2]" w:date="2025-01-30T16:30:00Z">
        <w:r w:rsidR="00881555">
          <w:rPr>
            <w:rFonts w:ascii="Times New Roman" w:eastAsia="Times New Roman" w:hAnsi="Times New Roman" w:cs="Times New Roman"/>
            <w:sz w:val="24"/>
            <w:szCs w:val="24"/>
          </w:rPr>
          <w:t>penetratively</w:t>
        </w:r>
        <w:proofErr w:type="spellEnd"/>
        <w:r w:rsidR="00881555">
          <w:rPr>
            <w:rFonts w:ascii="Times New Roman" w:eastAsia="Times New Roman" w:hAnsi="Times New Roman" w:cs="Times New Roman"/>
            <w:sz w:val="24"/>
            <w:szCs w:val="24"/>
          </w:rPr>
          <w:t xml:space="preserve"> and pervasively </w:t>
        </w:r>
      </w:ins>
      <w:r>
        <w:rPr>
          <w:rFonts w:ascii="Times New Roman" w:eastAsia="Times New Roman" w:hAnsi="Times New Roman" w:cs="Times New Roman"/>
          <w:sz w:val="24"/>
          <w:szCs w:val="24"/>
        </w:rPr>
        <w:t>tectonic-related structural features</w:t>
      </w:r>
      <w:bookmarkEnd w:id="117"/>
      <w:r>
        <w:rPr>
          <w:rFonts w:ascii="Times New Roman" w:eastAsia="Times New Roman" w:hAnsi="Times New Roman" w:cs="Times New Roman"/>
          <w:sz w:val="24"/>
          <w:szCs w:val="24"/>
        </w:rPr>
        <w:t>). As such, mylonitic rock</w:t>
      </w:r>
      <w:r w:rsidR="000E2E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investigations </w:t>
      </w:r>
      <w:r w:rsidR="000E2E0B">
        <w:rPr>
          <w:rFonts w:ascii="Times New Roman" w:eastAsia="Times New Roman" w:hAnsi="Times New Roman" w:cs="Times New Roman"/>
          <w:sz w:val="24"/>
          <w:szCs w:val="24"/>
        </w:rPr>
        <w:t>allows for</w:t>
      </w:r>
      <w:r>
        <w:rPr>
          <w:rFonts w:ascii="Times New Roman" w:eastAsia="Times New Roman" w:hAnsi="Times New Roman" w:cs="Times New Roman"/>
          <w:sz w:val="24"/>
          <w:szCs w:val="24"/>
        </w:rPr>
        <w:t xml:space="preserve"> t</w:t>
      </w:r>
      <w:r w:rsidR="000E2E0B">
        <w:rPr>
          <w:rFonts w:ascii="Times New Roman" w:eastAsia="Times New Roman" w:hAnsi="Times New Roman" w:cs="Times New Roman"/>
          <w:sz w:val="24"/>
          <w:szCs w:val="24"/>
        </w:rPr>
        <w:t>he</w:t>
      </w:r>
      <w:r>
        <w:rPr>
          <w:rFonts w:ascii="Times New Roman" w:eastAsia="Times New Roman" w:hAnsi="Times New Roman" w:cs="Times New Roman"/>
          <w:sz w:val="24"/>
          <w:szCs w:val="24"/>
        </w:rPr>
        <w:t xml:space="preserve"> unravel</w:t>
      </w:r>
      <w:r w:rsidR="000E2E0B">
        <w:rPr>
          <w:rFonts w:ascii="Times New Roman" w:eastAsia="Times New Roman" w:hAnsi="Times New Roman" w:cs="Times New Roman"/>
          <w:sz w:val="24"/>
          <w:szCs w:val="24"/>
        </w:rPr>
        <w:t>ling of</w:t>
      </w:r>
      <w:r>
        <w:rPr>
          <w:rFonts w:ascii="Times New Roman" w:eastAsia="Times New Roman" w:hAnsi="Times New Roman" w:cs="Times New Roman"/>
          <w:sz w:val="24"/>
          <w:szCs w:val="24"/>
        </w:rPr>
        <w:t xml:space="preserve"> Earth's geodynamics, representing, where well preserved, a "moving picture of the Earth."</w:t>
      </w:r>
    </w:p>
    <w:p w14:paraId="22F98543" w14:textId="4388D307"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we use</w:t>
      </w:r>
      <w:r w:rsidR="000E2E0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mylonitic rocks derived from the activity of the Palmi Shear Zone (</w:t>
      </w:r>
      <w:proofErr w:type="spellStart"/>
      <w:r>
        <w:rPr>
          <w:rFonts w:ascii="Times New Roman" w:eastAsia="Times New Roman" w:hAnsi="Times New Roman" w:cs="Times New Roman"/>
          <w:sz w:val="24"/>
          <w:szCs w:val="24"/>
        </w:rPr>
        <w:t>Ortolano</w:t>
      </w:r>
      <w:proofErr w:type="spellEnd"/>
      <w:r>
        <w:rPr>
          <w:rFonts w:ascii="Times New Roman" w:eastAsia="Times New Roman" w:hAnsi="Times New Roman" w:cs="Times New Roman"/>
          <w:sz w:val="24"/>
          <w:szCs w:val="24"/>
        </w:rPr>
        <w:t xml:space="preserve"> </w:t>
      </w:r>
      <w:del w:id="120" w:author="Alberto D'Agostino" w:date="2025-02-03T09:55:00Z">
        <w:r w:rsidDel="00494CC8">
          <w:rPr>
            <w:rFonts w:ascii="Times New Roman" w:eastAsia="Times New Roman" w:hAnsi="Times New Roman" w:cs="Times New Roman"/>
            <w:sz w:val="24"/>
            <w:szCs w:val="24"/>
          </w:rPr>
          <w:delText>et al.</w:delText>
        </w:r>
      </w:del>
      <w:ins w:id="121"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2020</w:t>
      </w:r>
      <w:r w:rsidRPr="009D5A73">
        <w:rPr>
          <w:rFonts w:ascii="Times New Roman" w:eastAsia="Times New Roman" w:hAnsi="Times New Roman" w:cs="Times New Roman"/>
          <w:sz w:val="24"/>
          <w:szCs w:val="24"/>
        </w:rPr>
        <w:t xml:space="preserve">; </w:t>
      </w:r>
      <w:r w:rsidRPr="009E0817">
        <w:rPr>
          <w:rFonts w:ascii="Times New Roman" w:eastAsia="Times New Roman" w:hAnsi="Times New Roman" w:cs="Times New Roman"/>
          <w:sz w:val="24"/>
          <w:szCs w:val="24"/>
        </w:rPr>
        <w:t xml:space="preserve">Fazio </w:t>
      </w:r>
      <w:del w:id="122" w:author="Alberto D'Agostino" w:date="2025-02-03T09:55:00Z">
        <w:r w:rsidRPr="00512436" w:rsidDel="00494CC8">
          <w:rPr>
            <w:rFonts w:ascii="Times New Roman" w:eastAsia="Times New Roman" w:hAnsi="Times New Roman" w:cs="Times New Roman"/>
            <w:sz w:val="24"/>
            <w:szCs w:val="24"/>
            <w:rPrChange w:id="123" w:author="Alberto D'Agostino" w:date="2025-02-03T11:02:00Z">
              <w:rPr>
                <w:rFonts w:ascii="Times New Roman" w:eastAsia="Times New Roman" w:hAnsi="Times New Roman" w:cs="Times New Roman"/>
                <w:sz w:val="24"/>
                <w:szCs w:val="24"/>
              </w:rPr>
            </w:rPrChange>
          </w:rPr>
          <w:delText>et al.</w:delText>
        </w:r>
      </w:del>
      <w:ins w:id="124" w:author="Alberto D'Agostino" w:date="2025-02-03T09:55:00Z">
        <w:r w:rsidR="00494CC8" w:rsidRPr="00512436">
          <w:rPr>
            <w:rFonts w:ascii="Times New Roman" w:eastAsia="Times New Roman" w:hAnsi="Times New Roman" w:cs="Times New Roman"/>
            <w:i/>
            <w:sz w:val="24"/>
            <w:szCs w:val="24"/>
            <w:rPrChange w:id="125" w:author="Alberto D'Agostino" w:date="2025-02-03T11:02:00Z">
              <w:rPr>
                <w:rFonts w:ascii="Times New Roman" w:eastAsia="Times New Roman" w:hAnsi="Times New Roman" w:cs="Times New Roman"/>
                <w:i/>
                <w:sz w:val="24"/>
                <w:szCs w:val="24"/>
              </w:rPr>
            </w:rPrChange>
          </w:rPr>
          <w:t>et al.</w:t>
        </w:r>
      </w:ins>
      <w:r w:rsidRPr="00512436">
        <w:rPr>
          <w:rFonts w:ascii="Times New Roman" w:eastAsia="Times New Roman" w:hAnsi="Times New Roman" w:cs="Times New Roman"/>
          <w:sz w:val="24"/>
          <w:szCs w:val="24"/>
          <w:rPrChange w:id="126" w:author="Alberto D'Agostino" w:date="2025-02-03T11:02:00Z">
            <w:rPr>
              <w:rFonts w:ascii="Times New Roman" w:eastAsia="Times New Roman" w:hAnsi="Times New Roman" w:cs="Times New Roman"/>
              <w:sz w:val="24"/>
              <w:szCs w:val="24"/>
            </w:rPr>
          </w:rPrChange>
        </w:rPr>
        <w:t>, 2024</w:t>
      </w:r>
      <w:ins w:id="127" w:author="Alberto D'Agostino" w:date="2025-02-03T11:02:00Z">
        <w:r w:rsidR="00512436" w:rsidRPr="00512436">
          <w:rPr>
            <w:rFonts w:ascii="Times New Roman" w:eastAsia="Times New Roman" w:hAnsi="Times New Roman" w:cs="Times New Roman"/>
            <w:sz w:val="24"/>
            <w:szCs w:val="24"/>
            <w:rPrChange w:id="128" w:author="Alberto D'Agostino" w:date="2025-02-03T11:02:00Z">
              <w:rPr>
                <w:rFonts w:ascii="Times New Roman" w:eastAsia="Times New Roman" w:hAnsi="Times New Roman" w:cs="Times New Roman"/>
                <w:sz w:val="24"/>
                <w:szCs w:val="24"/>
              </w:rPr>
            </w:rPrChange>
          </w:rPr>
          <w:t>a</w:t>
        </w:r>
      </w:ins>
      <w:r w:rsidRPr="00512436">
        <w:rPr>
          <w:rFonts w:ascii="Times New Roman" w:eastAsia="Times New Roman" w:hAnsi="Times New Roman" w:cs="Times New Roman"/>
          <w:sz w:val="24"/>
          <w:szCs w:val="24"/>
          <w:rPrChange w:id="129" w:author="Alberto D'Agostino" w:date="2025-02-03T11:02:00Z">
            <w:rPr>
              <w:rFonts w:ascii="Times New Roman" w:eastAsia="Times New Roman" w:hAnsi="Times New Roman" w:cs="Times New Roman"/>
              <w:sz w:val="24"/>
              <w:szCs w:val="24"/>
            </w:rPr>
          </w:rPrChange>
        </w:rPr>
        <w:t>) as</w:t>
      </w:r>
      <w:r>
        <w:rPr>
          <w:rFonts w:ascii="Times New Roman" w:eastAsia="Times New Roman" w:hAnsi="Times New Roman" w:cs="Times New Roman"/>
          <w:sz w:val="24"/>
          <w:szCs w:val="24"/>
        </w:rPr>
        <w:t xml:space="preserve"> an example for </w:t>
      </w:r>
      <w:ins w:id="130" w:author="Eugenio Fazio [2]" w:date="2025-01-30T16:31:00Z">
        <w:r w:rsidR="001E6BEA">
          <w:rPr>
            <w:rFonts w:ascii="Times New Roman" w:eastAsia="Times New Roman" w:hAnsi="Times New Roman" w:cs="Times New Roman"/>
            <w:sz w:val="24"/>
            <w:szCs w:val="24"/>
          </w:rPr>
          <w:t xml:space="preserve">testing </w:t>
        </w:r>
      </w:ins>
      <w:r>
        <w:rPr>
          <w:rFonts w:ascii="Times New Roman" w:eastAsia="Times New Roman" w:hAnsi="Times New Roman" w:cs="Times New Roman"/>
          <w:sz w:val="24"/>
          <w:szCs w:val="24"/>
        </w:rPr>
        <w:t xml:space="preserve">the workflow </w:t>
      </w:r>
      <w:del w:id="131" w:author="Eugenio Fazio [2]" w:date="2025-01-30T16:31:00Z">
        <w:r w:rsidDel="001E6BEA">
          <w:rPr>
            <w:rFonts w:ascii="Times New Roman" w:eastAsia="Times New Roman" w:hAnsi="Times New Roman" w:cs="Times New Roman"/>
            <w:sz w:val="24"/>
            <w:szCs w:val="24"/>
          </w:rPr>
          <w:delText xml:space="preserve">testing </w:delText>
        </w:r>
      </w:del>
      <w:r>
        <w:rPr>
          <w:rFonts w:ascii="Times New Roman" w:eastAsia="Times New Roman" w:hAnsi="Times New Roman" w:cs="Times New Roman"/>
          <w:sz w:val="24"/>
          <w:szCs w:val="24"/>
        </w:rPr>
        <w:t xml:space="preserve">of the proposed </w:t>
      </w:r>
      <w:r w:rsidR="00F627D1">
        <w:rPr>
          <w:rFonts w:ascii="Times New Roman" w:eastAsia="Times New Roman" w:hAnsi="Times New Roman" w:cs="Times New Roman"/>
          <w:sz w:val="24"/>
          <w:szCs w:val="24"/>
        </w:rPr>
        <w:t>MGS</w:t>
      </w:r>
      <w:r>
        <w:rPr>
          <w:rFonts w:ascii="Times New Roman" w:eastAsia="Times New Roman" w:hAnsi="Times New Roman" w:cs="Times New Roman"/>
          <w:sz w:val="24"/>
          <w:szCs w:val="24"/>
        </w:rPr>
        <w:t xml:space="preserv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project. </w:t>
      </w:r>
    </w:p>
    <w:p w14:paraId="0000003A" w14:textId="77777777" w:rsidR="00696B80" w:rsidRDefault="00734CE6">
      <w:pPr>
        <w:pStyle w:val="Titolo1"/>
        <w:spacing w:line="480" w:lineRule="auto"/>
        <w:ind w:left="1" w:hanging="3"/>
      </w:pPr>
      <w:bookmarkStart w:id="132" w:name="_heading=h.okuocxtxbb8i" w:colFirst="0" w:colLast="0"/>
      <w:bookmarkEnd w:id="132"/>
      <w:r>
        <w:t>Methodology</w:t>
      </w:r>
    </w:p>
    <w:p w14:paraId="0000003F" w14:textId="09E520C3" w:rsidR="00696B80" w:rsidRDefault="00195201" w:rsidP="00520E5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34CE6">
        <w:rPr>
          <w:rFonts w:ascii="Times New Roman" w:eastAsia="Times New Roman" w:hAnsi="Times New Roman" w:cs="Times New Roman"/>
          <w:sz w:val="24"/>
          <w:szCs w:val="24"/>
        </w:rPr>
        <w:t>The challenges faced during the implementation of a “static-website” generator primarily revolved around the need to represent multitype and multiscale geological data simultaneously within the same web view, providing at the same time non-expert users with a friendly way of generating HTML codes. The complexity of handling multi</w:t>
      </w:r>
      <w:ins w:id="133" w:author="Eugenio Fazio [2]" w:date="2025-01-30T16:32:00Z">
        <w:r w:rsidR="007E7C6F">
          <w:rPr>
            <w:rFonts w:ascii="Times New Roman" w:eastAsia="Times New Roman" w:hAnsi="Times New Roman" w:cs="Times New Roman"/>
            <w:sz w:val="24"/>
            <w:szCs w:val="24"/>
          </w:rPr>
          <w:t>-</w:t>
        </w:r>
      </w:ins>
      <w:r w:rsidR="00734CE6">
        <w:rPr>
          <w:rFonts w:ascii="Times New Roman" w:eastAsia="Times New Roman" w:hAnsi="Times New Roman" w:cs="Times New Roman"/>
          <w:sz w:val="24"/>
          <w:szCs w:val="24"/>
        </w:rPr>
        <w:t>type and multi</w:t>
      </w:r>
      <w:ins w:id="134" w:author="Eugenio Fazio [2]" w:date="2025-01-30T16:32:00Z">
        <w:r w:rsidR="007E7C6F">
          <w:rPr>
            <w:rFonts w:ascii="Times New Roman" w:eastAsia="Times New Roman" w:hAnsi="Times New Roman" w:cs="Times New Roman"/>
            <w:sz w:val="24"/>
            <w:szCs w:val="24"/>
          </w:rPr>
          <w:t>-</w:t>
        </w:r>
      </w:ins>
      <w:r w:rsidR="00734CE6">
        <w:rPr>
          <w:rFonts w:ascii="Times New Roman" w:eastAsia="Times New Roman" w:hAnsi="Times New Roman" w:cs="Times New Roman"/>
          <w:sz w:val="24"/>
          <w:szCs w:val="24"/>
        </w:rPr>
        <w:t>scale geological data is determined by different types of data, structures</w:t>
      </w:r>
      <w:ins w:id="135" w:author="Eugenio Fazio [2]" w:date="2025-01-30T16:32:00Z">
        <w:r w:rsidR="000154E5">
          <w:rPr>
            <w:rFonts w:ascii="Times New Roman" w:eastAsia="Times New Roman" w:hAnsi="Times New Roman" w:cs="Times New Roman"/>
            <w:sz w:val="24"/>
            <w:szCs w:val="24"/>
          </w:rPr>
          <w:t>,</w:t>
        </w:r>
      </w:ins>
      <w:r w:rsidR="00734CE6">
        <w:rPr>
          <w:rFonts w:ascii="Times New Roman" w:eastAsia="Times New Roman" w:hAnsi="Times New Roman" w:cs="Times New Roman"/>
          <w:sz w:val="24"/>
          <w:szCs w:val="24"/>
        </w:rPr>
        <w:t xml:space="preserve"> and queries.</w:t>
      </w:r>
    </w:p>
    <w:p w14:paraId="00000040" w14:textId="0D266ECE"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Raster data-type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contains information referring to a single cell</w:t>
      </w:r>
      <w:ins w:id="136" w:author="Eugenio Fazio [2]" w:date="2025-01-30T16:33:00Z">
        <w:r w:rsidR="00531929">
          <w:rPr>
            <w:rFonts w:ascii="Times New Roman" w:eastAsia="Times New Roman" w:hAnsi="Times New Roman" w:cs="Times New Roman"/>
            <w:sz w:val="24"/>
            <w:szCs w:val="24"/>
          </w:rPr>
          <w:t xml:space="preserve"> (pixel)</w:t>
        </w:r>
      </w:ins>
      <w:r>
        <w:rPr>
          <w:rFonts w:ascii="Times New Roman" w:eastAsia="Times New Roman" w:hAnsi="Times New Roman" w:cs="Times New Roman"/>
          <w:sz w:val="24"/>
          <w:szCs w:val="24"/>
        </w:rPr>
        <w:t xml:space="preserve"> defined by specific coordinates</w:t>
      </w:r>
      <w:ins w:id="137" w:author="Eugenio Fazio [2]" w:date="2025-01-30T16:33:00Z">
        <w:r w:rsidR="009C5303">
          <w:rPr>
            <w:rFonts w:ascii="Times New Roman" w:eastAsia="Times New Roman" w:hAnsi="Times New Roman" w:cs="Times New Roman"/>
            <w:sz w:val="24"/>
            <w:szCs w:val="24"/>
          </w:rPr>
          <w:t xml:space="preserve"> and value</w:t>
        </w:r>
      </w:ins>
      <w:r>
        <w:rPr>
          <w:rFonts w:ascii="Times New Roman" w:eastAsia="Times New Roman" w:hAnsi="Times New Roman" w:cs="Times New Roman"/>
          <w:sz w:val="24"/>
          <w:szCs w:val="24"/>
        </w:rPr>
        <w:t xml:space="preserve">. It consists of an array that assigns one (or more) values following a precise and continuous 2D type indexing. Defining the location of the array at a precise point in real space is an integral part of the data itself. Indeed, within the geographical domain, it is standard practice to </w:t>
      </w:r>
      <w:proofErr w:type="spellStart"/>
      <w:r>
        <w:rPr>
          <w:rFonts w:ascii="Times New Roman" w:eastAsia="Times New Roman" w:hAnsi="Times New Roman" w:cs="Times New Roman"/>
          <w:sz w:val="24"/>
          <w:szCs w:val="24"/>
        </w:rPr>
        <w:t>georeference</w:t>
      </w:r>
      <w:proofErr w:type="spellEnd"/>
      <w:r>
        <w:rPr>
          <w:rFonts w:ascii="Times New Roman" w:eastAsia="Times New Roman" w:hAnsi="Times New Roman" w:cs="Times New Roman"/>
          <w:sz w:val="24"/>
          <w:szCs w:val="24"/>
        </w:rPr>
        <w:t xml:space="preserve"> raster data by utilizing parameters contained within a coordinate reference system (CRS) definition file or metadata associated with the specific datum (e.g., GeoTIFF). For geographical raster data, a precise and unique location on a reference datum must be referenced for each cell within the dataset. Several widely used tools also allow coordinate conversion between datums, by considering validity ranges and unavoidable deformations </w:t>
      </w:r>
      <w:r w:rsidRPr="0011490B">
        <w:rPr>
          <w:rFonts w:ascii="Times New Roman" w:eastAsia="Times New Roman" w:hAnsi="Times New Roman" w:cs="Times New Roman"/>
          <w:sz w:val="24"/>
          <w:szCs w:val="24"/>
          <w:rPrChange w:id="138" w:author="Alberto D'Agostino" w:date="2025-02-03T10:16:00Z">
            <w:rPr>
              <w:rFonts w:ascii="Times New Roman" w:eastAsia="Times New Roman" w:hAnsi="Times New Roman" w:cs="Times New Roman"/>
              <w:sz w:val="24"/>
              <w:szCs w:val="24"/>
              <w:highlight w:val="cyan"/>
            </w:rPr>
          </w:rPrChange>
        </w:rPr>
        <w:t>(Snyder, 1997)</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non-geographic raster data (e.g., optical microscope scans of rocks thin sections), </w:t>
      </w:r>
      <w:commentRangeStart w:id="139"/>
      <w:r>
        <w:rPr>
          <w:rFonts w:ascii="Times New Roman" w:eastAsia="Times New Roman" w:hAnsi="Times New Roman" w:cs="Times New Roman"/>
          <w:sz w:val="24"/>
          <w:szCs w:val="24"/>
        </w:rPr>
        <w:t>although georeferencing the image into an oriented 3D datum by meticulously acquiring topographic information during sample extraction would be theoretically feasible, the operational complexities and the limited utility of high-accuracy information for geological purposes make such process impractical. It would be possible to assign a precise geographic location like, for example, the exact placement and orientation at the original scale of the rock sample from which a thin section is extracted. However, apart from being usually unreasonable, this is not practically possible due to the extreme scale difference between minerals displayed in a thin section (usually 10</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xml:space="preserve"> meters scale) and rock outcrops (up to 10</w:t>
      </w:r>
      <w:r>
        <w:rPr>
          <w:rFonts w:ascii="Times New Roman" w:eastAsia="Times New Roman" w:hAnsi="Times New Roman" w:cs="Times New Roman"/>
          <w:sz w:val="24"/>
          <w:szCs w:val="24"/>
          <w:vertAlign w:val="superscript"/>
        </w:rPr>
        <w:t xml:space="preserve">3 </w:t>
      </w:r>
      <w:r>
        <w:rPr>
          <w:rFonts w:ascii="Times New Roman" w:eastAsia="Times New Roman" w:hAnsi="Times New Roman" w:cs="Times New Roman"/>
          <w:sz w:val="24"/>
          <w:szCs w:val="24"/>
        </w:rPr>
        <w:t xml:space="preserve">metric scale). Finally, attempting to define microscale raster data using the same paradigms employed for cartographic rasters or sensor/satellite image datasets lacks both theoretical and practical justification. Consequently, the need arises to move beyond the standard paradigm that uses two-way correspondences between internal coordinates in a raster and coordinates in a geo-cartographic reference system. </w:t>
      </w:r>
    </w:p>
    <w:p w14:paraId="00000041"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paradigm assumes a bidirectional correspondence between a pixel in the raster with a physically existing point in space; for the reasons stated above, it may not always be applicable or have meaningful results. It must therefore be recognized that there is a threshold of detail beyond which, for the purpose of communicative effectiveness, the notion of a digital twin of a georeferenced </w:t>
      </w:r>
      <w:r>
        <w:rPr>
          <w:rFonts w:ascii="Times New Roman" w:eastAsia="Times New Roman" w:hAnsi="Times New Roman" w:cs="Times New Roman"/>
          <w:sz w:val="24"/>
          <w:szCs w:val="24"/>
        </w:rPr>
        <w:lastRenderedPageBreak/>
        <w:t>object in space is no longer applicable. Consequently, links between information and non-geographically referenced data need to be established. This goal must also be achieved by continuing to use web representations akin to maps or 3D navigators while employing non-geographic reference systems.</w:t>
      </w:r>
      <w:commentRangeEnd w:id="139"/>
      <w:r w:rsidR="00991C46">
        <w:rPr>
          <w:rStyle w:val="Rimandocommento"/>
        </w:rPr>
        <w:commentReference w:id="139"/>
      </w:r>
    </w:p>
    <w:p w14:paraId="00000042"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considerations can also be deemed pertinent in the context of vector-type data. Geometric primitives, defined by the coordinates of vertices and their inherent structures, can be referenced to non-geographic, local Cartesian coordinate systems. As a consequence, in a multi-scalar model the approach of having a single reference system for all data must be bypassed. While the convenience of a unified representation system is sacrificed, there is a distinct communicative advantage in leveraging the diverse array of geometric data representation systems available today. These </w:t>
      </w:r>
      <w:commentRangeStart w:id="140"/>
      <w:r>
        <w:rPr>
          <w:rFonts w:ascii="Times New Roman" w:eastAsia="Times New Roman" w:hAnsi="Times New Roman" w:cs="Times New Roman"/>
          <w:sz w:val="24"/>
          <w:szCs w:val="24"/>
        </w:rPr>
        <w:t>include 3D models</w:t>
      </w:r>
      <w:commentRangeEnd w:id="140"/>
      <w:r w:rsidR="002067AB">
        <w:rPr>
          <w:rStyle w:val="Rimandocommento"/>
        </w:rPr>
        <w:commentReference w:id="140"/>
      </w:r>
      <w:r>
        <w:rPr>
          <w:rFonts w:ascii="Times New Roman" w:eastAsia="Times New Roman" w:hAnsi="Times New Roman" w:cs="Times New Roman"/>
          <w:sz w:val="24"/>
          <w:szCs w:val="24"/>
        </w:rPr>
        <w:t>, traditional geographic information systems (GIS), and 2D maps tailored for microscopic or small-scale features. The web development landscape offers numerous open-source libraries that empower data scientists to readily create web viewers with minimal resources and technical expertise.</w:t>
      </w:r>
    </w:p>
    <w:p w14:paraId="00000043" w14:textId="7F5C8469"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geographic datasets from geological surveys, 3D models from topographic surveys, and image-sensing analyses conducted on thin sections, it is possible to generate easy-to-publish data visualization and query interfaces with a few steps and basic web development skills. Using some of the most popular JavaScript libraries that are freely available under an open-source license, it is possible to configure a complete framework that contains it.  </w:t>
      </w:r>
    </w:p>
    <w:p w14:paraId="00000044"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Bootstrap and </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 xml:space="preserve"> libraries for graphics and general layout of the website. </w:t>
      </w:r>
    </w:p>
    <w:p w14:paraId="00000045" w14:textId="2E8774E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OpenLayers and LeafLet libraries for the geographic data and </w:t>
      </w:r>
      <w:r w:rsidR="00F20AFC">
        <w:rPr>
          <w:rFonts w:ascii="Times New Roman" w:eastAsia="Times New Roman" w:hAnsi="Times New Roman" w:cs="Times New Roman"/>
          <w:color w:val="000000"/>
          <w:sz w:val="24"/>
          <w:szCs w:val="24"/>
        </w:rPr>
        <w:t>Web-GIS</w:t>
      </w:r>
      <w:r>
        <w:rPr>
          <w:rFonts w:ascii="Times New Roman" w:eastAsia="Times New Roman" w:hAnsi="Times New Roman" w:cs="Times New Roman"/>
          <w:color w:val="000000"/>
          <w:sz w:val="24"/>
          <w:szCs w:val="24"/>
        </w:rPr>
        <w:t xml:space="preserve"> </w:t>
      </w:r>
    </w:p>
    <w:p w14:paraId="00000046"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THREE.Js library for the representation of 3D models </w:t>
      </w:r>
    </w:p>
    <w:p w14:paraId="00000048" w14:textId="53D59712"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some purpose-built algorithms </w:t>
      </w:r>
      <w:r w:rsidR="009329F9">
        <w:rPr>
          <w:rFonts w:ascii="Times New Roman" w:eastAsia="Times New Roman" w:hAnsi="Times New Roman" w:cs="Times New Roman"/>
          <w:sz w:val="24"/>
          <w:szCs w:val="24"/>
        </w:rPr>
        <w:t xml:space="preserve">developed </w:t>
      </w:r>
      <w:r>
        <w:rPr>
          <w:rFonts w:ascii="Times New Roman" w:eastAsia="Times New Roman" w:hAnsi="Times New Roman" w:cs="Times New Roman"/>
          <w:sz w:val="24"/>
          <w:szCs w:val="24"/>
        </w:rPr>
        <w:t xml:space="preserve">in Python, which can also be embedded in QGIS, ArcGIS and other software, it is possible to generate pre-configured HTML files for quick publication on a blog or website. To take advantage of the communication capabilities offered by Web tools, it is necessary to expose the results in Web sites by using the capability offered by </w:t>
      </w:r>
      <w:r w:rsidR="00F20AFC">
        <w:rPr>
          <w:rFonts w:ascii="Times New Roman" w:eastAsia="Times New Roman" w:hAnsi="Times New Roman" w:cs="Times New Roman"/>
          <w:sz w:val="24"/>
          <w:szCs w:val="24"/>
        </w:rPr>
        <w:t>Web-</w:t>
      </w:r>
      <w:r w:rsidR="00F20AFC">
        <w:rPr>
          <w:rFonts w:ascii="Times New Roman" w:eastAsia="Times New Roman" w:hAnsi="Times New Roman" w:cs="Times New Roman"/>
          <w:sz w:val="24"/>
          <w:szCs w:val="24"/>
        </w:rPr>
        <w:lastRenderedPageBreak/>
        <w:t>GIS</w:t>
      </w:r>
      <w:r>
        <w:rPr>
          <w:rFonts w:ascii="Times New Roman" w:eastAsia="Times New Roman" w:hAnsi="Times New Roman" w:cs="Times New Roman"/>
          <w:sz w:val="24"/>
          <w:szCs w:val="24"/>
        </w:rPr>
        <w:t xml:space="preserve"> and front-end systems developed in HTML5. Numerous possibilities exist for a user not skilled in web development to easily export a map project to a website or </w:t>
      </w:r>
      <w:r w:rsidR="00F20AFC">
        <w:rPr>
          <w:rFonts w:ascii="Times New Roman" w:eastAsia="Times New Roman" w:hAnsi="Times New Roman" w:cs="Times New Roman"/>
          <w:i/>
          <w:sz w:val="24"/>
          <w:szCs w:val="24"/>
        </w:rPr>
        <w:t>Web-GIS</w:t>
      </w:r>
      <w:r>
        <w:rPr>
          <w:rFonts w:ascii="Times New Roman" w:eastAsia="Times New Roman" w:hAnsi="Times New Roman" w:cs="Times New Roman"/>
          <w:sz w:val="24"/>
          <w:szCs w:val="24"/>
        </w:rPr>
        <w:t xml:space="preserve"> service, either by taking advantage of paid APIs or open-source JavaScript libraries </w:t>
      </w:r>
      <w:r w:rsidRPr="00AB19A9">
        <w:rPr>
          <w:rFonts w:ascii="Times New Roman" w:eastAsia="Times New Roman" w:hAnsi="Times New Roman" w:cs="Times New Roman"/>
          <w:sz w:val="24"/>
          <w:szCs w:val="24"/>
          <w:rPrChange w:id="141" w:author="Alberto D'Agostino" w:date="2025-02-03T10:18:00Z">
            <w:rPr>
              <w:rFonts w:ascii="Times New Roman" w:eastAsia="Times New Roman" w:hAnsi="Times New Roman" w:cs="Times New Roman"/>
              <w:sz w:val="24"/>
              <w:szCs w:val="24"/>
              <w:highlight w:val="cyan"/>
            </w:rPr>
          </w:rPrChange>
        </w:rPr>
        <w:t>(Mason, 202</w:t>
      </w:r>
      <w:ins w:id="142" w:author="Alberto D'Agostino" w:date="2025-02-03T10:18:00Z">
        <w:r w:rsidR="0011490B" w:rsidRPr="00AB19A9">
          <w:rPr>
            <w:rFonts w:ascii="Times New Roman" w:eastAsia="Times New Roman" w:hAnsi="Times New Roman" w:cs="Times New Roman"/>
            <w:sz w:val="24"/>
            <w:szCs w:val="24"/>
            <w:rPrChange w:id="143" w:author="Alberto D'Agostino" w:date="2025-02-03T10:18:00Z">
              <w:rPr>
                <w:rFonts w:ascii="Times New Roman" w:eastAsia="Times New Roman" w:hAnsi="Times New Roman" w:cs="Times New Roman"/>
                <w:sz w:val="24"/>
                <w:szCs w:val="24"/>
                <w:highlight w:val="cyan"/>
              </w:rPr>
            </w:rPrChange>
          </w:rPr>
          <w:t>0</w:t>
        </w:r>
      </w:ins>
      <w:del w:id="144" w:author="Alberto D'Agostino" w:date="2025-02-03T10:18:00Z">
        <w:r w:rsidRPr="00AB19A9" w:rsidDel="0011490B">
          <w:rPr>
            <w:rFonts w:ascii="Times New Roman" w:eastAsia="Times New Roman" w:hAnsi="Times New Roman" w:cs="Times New Roman"/>
            <w:sz w:val="24"/>
            <w:szCs w:val="24"/>
            <w:rPrChange w:id="145" w:author="Alberto D'Agostino" w:date="2025-02-03T10:18:00Z">
              <w:rPr>
                <w:rFonts w:ascii="Times New Roman" w:eastAsia="Times New Roman" w:hAnsi="Times New Roman" w:cs="Times New Roman"/>
                <w:sz w:val="24"/>
                <w:szCs w:val="24"/>
                <w:highlight w:val="cyan"/>
              </w:rPr>
            </w:rPrChange>
          </w:rPr>
          <w:delText>2</w:delText>
        </w:r>
      </w:del>
      <w:r w:rsidRPr="00AB19A9">
        <w:rPr>
          <w:rFonts w:ascii="Times New Roman" w:eastAsia="Times New Roman" w:hAnsi="Times New Roman" w:cs="Times New Roman"/>
          <w:sz w:val="24"/>
          <w:szCs w:val="24"/>
          <w:rPrChange w:id="146" w:author="Alberto D'Agostino" w:date="2025-02-03T10:18:00Z">
            <w:rPr>
              <w:rFonts w:ascii="Times New Roman" w:eastAsia="Times New Roman" w:hAnsi="Times New Roman" w:cs="Times New Roman"/>
              <w:sz w:val="24"/>
              <w:szCs w:val="24"/>
              <w:highlight w:val="cyan"/>
            </w:rPr>
          </w:rPrChange>
        </w:rPr>
        <w:t>).</w:t>
      </w:r>
      <w:r>
        <w:rPr>
          <w:rFonts w:ascii="Times New Roman" w:eastAsia="Times New Roman" w:hAnsi="Times New Roman" w:cs="Times New Roman"/>
          <w:sz w:val="24"/>
          <w:szCs w:val="24"/>
        </w:rPr>
        <w:t xml:space="preserve"> </w:t>
      </w:r>
    </w:p>
    <w:p w14:paraId="00000049" w14:textId="39BF6154"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Thanks to some open-source projects, it is possible to configure a web service for visualizing 3D data and/or 2D vector elements overlaid on images. In specific, the JavaScript library Three.js </w:t>
      </w:r>
      <w:r w:rsidRPr="00AB19A9">
        <w:rPr>
          <w:rFonts w:ascii="Times New Roman" w:eastAsia="Times New Roman" w:hAnsi="Times New Roman" w:cs="Times New Roman"/>
          <w:sz w:val="24"/>
          <w:szCs w:val="24"/>
          <w:rPrChange w:id="147" w:author="Alberto D'Agostino" w:date="2025-02-03T10:18: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148" w:author="Alberto D'Agostino" w:date="2025-02-03T10:18:00Z">
            <w:rPr>
              <w:rFonts w:ascii="Times New Roman" w:eastAsia="Times New Roman" w:hAnsi="Times New Roman" w:cs="Times New Roman"/>
              <w:sz w:val="24"/>
              <w:szCs w:val="24"/>
              <w:highlight w:val="cyan"/>
            </w:rPr>
          </w:rPrChange>
        </w:rPr>
        <w:t>Danchilla</w:t>
      </w:r>
      <w:proofErr w:type="spellEnd"/>
      <w:r w:rsidRPr="00AB19A9">
        <w:rPr>
          <w:rFonts w:ascii="Times New Roman" w:eastAsia="Times New Roman" w:hAnsi="Times New Roman" w:cs="Times New Roman"/>
          <w:sz w:val="24"/>
          <w:szCs w:val="24"/>
          <w:rPrChange w:id="149" w:author="Alberto D'Agostino" w:date="2025-02-03T10:18:00Z">
            <w:rPr>
              <w:rFonts w:ascii="Times New Roman" w:eastAsia="Times New Roman" w:hAnsi="Times New Roman" w:cs="Times New Roman"/>
              <w:sz w:val="24"/>
              <w:szCs w:val="24"/>
              <w:highlight w:val="cyan"/>
            </w:rPr>
          </w:rPrChange>
        </w:rPr>
        <w:t>, 2012)</w:t>
      </w:r>
      <w:r>
        <w:rPr>
          <w:rFonts w:ascii="Times New Roman" w:eastAsia="Times New Roman" w:hAnsi="Times New Roman" w:cs="Times New Roman"/>
          <w:sz w:val="24"/>
          <w:szCs w:val="24"/>
        </w:rPr>
        <w:t xml:space="preserve"> allows the visualization of 3D models within web pages</w:t>
      </w:r>
      <w:r w:rsidR="009329F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329F9">
        <w:rPr>
          <w:rFonts w:ascii="Times New Roman" w:eastAsia="Times New Roman" w:hAnsi="Times New Roman" w:cs="Times New Roman"/>
          <w:sz w:val="24"/>
          <w:szCs w:val="24"/>
        </w:rPr>
        <w:t xml:space="preserve">while the </w:t>
      </w:r>
      <w:r>
        <w:rPr>
          <w:rFonts w:ascii="Times New Roman" w:eastAsia="Times New Roman" w:hAnsi="Times New Roman" w:cs="Times New Roman"/>
          <w:sz w:val="24"/>
          <w:szCs w:val="24"/>
        </w:rPr>
        <w:t xml:space="preserve">libraries </w:t>
      </w:r>
      <w:proofErr w:type="spellStart"/>
      <w:r>
        <w:rPr>
          <w:rFonts w:ascii="Times New Roman" w:eastAsia="Times New Roman" w:hAnsi="Times New Roman" w:cs="Times New Roman"/>
          <w:sz w:val="24"/>
          <w:szCs w:val="24"/>
        </w:rPr>
        <w:t>LeafLet</w:t>
      </w:r>
      <w:proofErr w:type="spellEnd"/>
      <w:r>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150" w:author="Alberto D'Agostino" w:date="2025-02-03T10:20: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151" w:author="Alberto D'Agostino" w:date="2025-02-03T10:20:00Z">
            <w:rPr>
              <w:rFonts w:ascii="Times New Roman" w:eastAsia="Times New Roman" w:hAnsi="Times New Roman" w:cs="Times New Roman"/>
              <w:sz w:val="24"/>
              <w:szCs w:val="24"/>
              <w:highlight w:val="cyan"/>
            </w:rPr>
          </w:rPrChange>
        </w:rPr>
        <w:t>Gede</w:t>
      </w:r>
      <w:proofErr w:type="spellEnd"/>
      <w:r w:rsidRPr="00AB19A9">
        <w:rPr>
          <w:rFonts w:ascii="Times New Roman" w:eastAsia="Times New Roman" w:hAnsi="Times New Roman" w:cs="Times New Roman"/>
          <w:sz w:val="24"/>
          <w:szCs w:val="24"/>
          <w:rPrChange w:id="152" w:author="Alberto D'Agostino" w:date="2025-02-03T10:20:00Z">
            <w:rPr>
              <w:rFonts w:ascii="Times New Roman" w:eastAsia="Times New Roman" w:hAnsi="Times New Roman" w:cs="Times New Roman"/>
              <w:sz w:val="24"/>
              <w:szCs w:val="24"/>
              <w:highlight w:val="cyan"/>
            </w:rPr>
          </w:rPrChange>
        </w:rPr>
        <w:t>, 2023</w:t>
      </w:r>
      <w:ins w:id="153" w:author="Alberto D'Agostino" w:date="2025-02-03T10:20:00Z">
        <w:r w:rsidR="00AB19A9" w:rsidRPr="00AB19A9">
          <w:rPr>
            <w:rFonts w:ascii="Times New Roman" w:eastAsia="Times New Roman" w:hAnsi="Times New Roman" w:cs="Times New Roman"/>
            <w:sz w:val="24"/>
            <w:szCs w:val="24"/>
            <w:rPrChange w:id="154" w:author="Alberto D'Agostino" w:date="2025-02-03T10:20:00Z">
              <w:rPr>
                <w:rFonts w:ascii="Times New Roman" w:eastAsia="Times New Roman" w:hAnsi="Times New Roman" w:cs="Times New Roman"/>
                <w:sz w:val="24"/>
                <w:szCs w:val="24"/>
                <w:highlight w:val="cyan"/>
              </w:rPr>
            </w:rPrChange>
          </w:rPr>
          <w:t xml:space="preserve">; </w:t>
        </w:r>
      </w:ins>
      <w:del w:id="155" w:author="Alberto D'Agostino" w:date="2025-02-03T10:20:00Z">
        <w:r w:rsidRPr="00AB19A9" w:rsidDel="00AB19A9">
          <w:rPr>
            <w:rFonts w:ascii="Times New Roman" w:eastAsia="Times New Roman" w:hAnsi="Times New Roman" w:cs="Times New Roman"/>
            <w:sz w:val="24"/>
            <w:szCs w:val="24"/>
            <w:rPrChange w:id="156" w:author="Alberto D'Agostino" w:date="2025-02-03T10:20:00Z">
              <w:rPr>
                <w:rFonts w:ascii="Times New Roman" w:eastAsia="Times New Roman" w:hAnsi="Times New Roman" w:cs="Times New Roman"/>
                <w:sz w:val="24"/>
                <w:szCs w:val="24"/>
                <w:highlight w:val="cyan"/>
              </w:rPr>
            </w:rPrChange>
          </w:rPr>
          <w:delText>), (</w:delText>
        </w:r>
      </w:del>
      <w:proofErr w:type="spellStart"/>
      <w:r w:rsidRPr="00AB19A9">
        <w:rPr>
          <w:rFonts w:ascii="Times New Roman" w:eastAsia="Times New Roman" w:hAnsi="Times New Roman" w:cs="Times New Roman"/>
          <w:sz w:val="24"/>
          <w:szCs w:val="24"/>
          <w:rPrChange w:id="157" w:author="Alberto D'Agostino" w:date="2025-02-03T10:20:00Z">
            <w:rPr>
              <w:rFonts w:ascii="Times New Roman" w:eastAsia="Times New Roman" w:hAnsi="Times New Roman" w:cs="Times New Roman"/>
              <w:sz w:val="24"/>
              <w:szCs w:val="24"/>
              <w:highlight w:val="cyan"/>
            </w:rPr>
          </w:rPrChange>
        </w:rPr>
        <w:t>Balla</w:t>
      </w:r>
      <w:proofErr w:type="spellEnd"/>
      <w:r w:rsidRPr="00AB19A9">
        <w:rPr>
          <w:rFonts w:ascii="Times New Roman" w:eastAsia="Times New Roman" w:hAnsi="Times New Roman" w:cs="Times New Roman"/>
          <w:sz w:val="24"/>
          <w:szCs w:val="24"/>
          <w:rPrChange w:id="158" w:author="Alberto D'Agostino" w:date="2025-02-03T10:20:00Z">
            <w:rPr>
              <w:rFonts w:ascii="Times New Roman" w:eastAsia="Times New Roman" w:hAnsi="Times New Roman" w:cs="Times New Roman"/>
              <w:sz w:val="24"/>
              <w:szCs w:val="24"/>
              <w:highlight w:val="cyan"/>
            </w:rPr>
          </w:rPrChange>
        </w:rPr>
        <w:t xml:space="preserve"> &amp; </w:t>
      </w:r>
      <w:proofErr w:type="spellStart"/>
      <w:r w:rsidRPr="00AB19A9">
        <w:rPr>
          <w:rFonts w:ascii="Times New Roman" w:eastAsia="Times New Roman" w:hAnsi="Times New Roman" w:cs="Times New Roman"/>
          <w:sz w:val="24"/>
          <w:szCs w:val="24"/>
          <w:rPrChange w:id="159" w:author="Alberto D'Agostino" w:date="2025-02-03T10:20:00Z">
            <w:rPr>
              <w:rFonts w:ascii="Times New Roman" w:eastAsia="Times New Roman" w:hAnsi="Times New Roman" w:cs="Times New Roman"/>
              <w:sz w:val="24"/>
              <w:szCs w:val="24"/>
              <w:highlight w:val="cyan"/>
            </w:rPr>
          </w:rPrChange>
        </w:rPr>
        <w:t>Gede</w:t>
      </w:r>
      <w:proofErr w:type="spellEnd"/>
      <w:r w:rsidRPr="00AB19A9">
        <w:rPr>
          <w:rFonts w:ascii="Times New Roman" w:eastAsia="Times New Roman" w:hAnsi="Times New Roman" w:cs="Times New Roman"/>
          <w:sz w:val="24"/>
          <w:szCs w:val="24"/>
          <w:rPrChange w:id="160" w:author="Alberto D'Agostino" w:date="2025-02-03T10:20:00Z">
            <w:rPr>
              <w:rFonts w:ascii="Times New Roman" w:eastAsia="Times New Roman" w:hAnsi="Times New Roman" w:cs="Times New Roman"/>
              <w:sz w:val="24"/>
              <w:szCs w:val="24"/>
              <w:highlight w:val="cyan"/>
            </w:rPr>
          </w:rPrChange>
        </w:rPr>
        <w:t>,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allow the visualization and customization of raster and vector data </w:t>
      </w:r>
      <w:r w:rsidRPr="00AB19A9">
        <w:rPr>
          <w:rFonts w:ascii="Times New Roman" w:eastAsia="Times New Roman" w:hAnsi="Times New Roman" w:cs="Times New Roman"/>
          <w:sz w:val="24"/>
          <w:szCs w:val="24"/>
          <w:rPrChange w:id="161" w:author="Alberto D'Agostino" w:date="2025-02-03T10:20: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162" w:author="Alberto D'Agostino" w:date="2025-02-03T10:20:00Z">
            <w:rPr>
              <w:rFonts w:ascii="Times New Roman" w:eastAsia="Times New Roman" w:hAnsi="Times New Roman" w:cs="Times New Roman"/>
              <w:sz w:val="24"/>
              <w:szCs w:val="24"/>
              <w:highlight w:val="cyan"/>
            </w:rPr>
          </w:rPrChange>
        </w:rPr>
        <w:t>Wohlmann</w:t>
      </w:r>
      <w:proofErr w:type="spellEnd"/>
      <w:r w:rsidRPr="00AB19A9">
        <w:rPr>
          <w:rFonts w:ascii="Times New Roman" w:eastAsia="Times New Roman" w:hAnsi="Times New Roman" w:cs="Times New Roman"/>
          <w:sz w:val="24"/>
          <w:szCs w:val="24"/>
          <w:rPrChange w:id="163" w:author="Alberto D'Agostino" w:date="2025-02-03T10:20:00Z">
            <w:rPr>
              <w:rFonts w:ascii="Times New Roman" w:eastAsia="Times New Roman" w:hAnsi="Times New Roman" w:cs="Times New Roman"/>
              <w:sz w:val="24"/>
              <w:szCs w:val="24"/>
              <w:highlight w:val="cyan"/>
            </w:rPr>
          </w:rPrChange>
        </w:rPr>
        <w:t>, 2024)</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Completing the overview of open-source libraries that can be used for the layout and overall design of a website are the Bootstrap </w:t>
      </w:r>
      <w:r w:rsidRPr="00AB19A9">
        <w:rPr>
          <w:rFonts w:ascii="Times New Roman" w:eastAsia="Times New Roman" w:hAnsi="Times New Roman" w:cs="Times New Roman"/>
          <w:sz w:val="24"/>
          <w:szCs w:val="24"/>
          <w:rPrChange w:id="164" w:author="Alberto D'Agostino" w:date="2025-02-03T10:20:00Z">
            <w:rPr>
              <w:rFonts w:ascii="Times New Roman" w:eastAsia="Times New Roman" w:hAnsi="Times New Roman" w:cs="Times New Roman"/>
              <w:sz w:val="24"/>
              <w:szCs w:val="24"/>
              <w:highlight w:val="cyan"/>
            </w:rPr>
          </w:rPrChange>
        </w:rPr>
        <w:t>(Cheng,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165" w:author="Alberto D'Agostino" w:date="2025-02-03T10:20: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166" w:author="Alberto D'Agostino" w:date="2025-02-03T10:20:00Z">
            <w:rPr>
              <w:rFonts w:ascii="Times New Roman" w:eastAsia="Times New Roman" w:hAnsi="Times New Roman" w:cs="Times New Roman"/>
              <w:sz w:val="24"/>
              <w:szCs w:val="24"/>
              <w:highlight w:val="cyan"/>
            </w:rPr>
          </w:rPrChange>
        </w:rPr>
        <w:t>Teodorovici</w:t>
      </w:r>
      <w:proofErr w:type="spellEnd"/>
      <w:r w:rsidRPr="00AB19A9">
        <w:rPr>
          <w:rFonts w:ascii="Times New Roman" w:eastAsia="Times New Roman" w:hAnsi="Times New Roman" w:cs="Times New Roman"/>
          <w:sz w:val="24"/>
          <w:szCs w:val="24"/>
          <w:rPrChange w:id="167" w:author="Alberto D'Agostino" w:date="2025-02-03T10:20:00Z">
            <w:rPr>
              <w:rFonts w:ascii="Times New Roman" w:eastAsia="Times New Roman" w:hAnsi="Times New Roman" w:cs="Times New Roman"/>
              <w:sz w:val="24"/>
              <w:szCs w:val="24"/>
              <w:highlight w:val="cyan"/>
            </w:rPr>
          </w:rPrChange>
        </w:rPr>
        <w:t>, 2013)</w:t>
      </w:r>
      <w:r w:rsidRPr="00AB19A9">
        <w:rPr>
          <w:rFonts w:ascii="Times New Roman" w:eastAsia="Times New Roman" w:hAnsi="Times New Roman" w:cs="Times New Roman"/>
          <w:sz w:val="24"/>
          <w:szCs w:val="24"/>
        </w:rPr>
        <w:t xml:space="preserve"> frameworks</w:t>
      </w:r>
      <w:r>
        <w:rPr>
          <w:rFonts w:ascii="Times New Roman" w:eastAsia="Times New Roman" w:hAnsi="Times New Roman" w:cs="Times New Roman"/>
          <w:sz w:val="24"/>
          <w:szCs w:val="24"/>
        </w:rPr>
        <w:t xml:space="preserve">. </w:t>
      </w:r>
    </w:p>
    <w:p w14:paraId="0EB52C86" w14:textId="0D587D7C" w:rsidR="003E1287" w:rsidRDefault="00124C37" w:rsidP="003E1287">
      <w:pPr>
        <w:keepNext/>
        <w:spacing w:line="480" w:lineRule="auto"/>
        <w:jc w:val="both"/>
      </w:pPr>
      <w:r>
        <w:rPr>
          <w:noProof/>
        </w:rPr>
        <w:lastRenderedPageBreak/>
        <w:drawing>
          <wp:inline distT="0" distB="0" distL="0" distR="0" wp14:anchorId="0F37AE60" wp14:editId="31ED83FD">
            <wp:extent cx="6120130" cy="5812790"/>
            <wp:effectExtent l="0" t="0" r="1270" b="3810"/>
            <wp:docPr id="1983997163" name="Immagine 10"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163" name="Immagine 10" descr="Immagine che contiene testo, schermata, diagramma, Caratter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5812790"/>
                    </a:xfrm>
                    <a:prstGeom prst="rect">
                      <a:avLst/>
                    </a:prstGeom>
                  </pic:spPr>
                </pic:pic>
              </a:graphicData>
            </a:graphic>
          </wp:inline>
        </w:drawing>
      </w:r>
    </w:p>
    <w:p w14:paraId="6F3DD3C8" w14:textId="36277956" w:rsidR="00195201" w:rsidRDefault="003E1287" w:rsidP="003E1287">
      <w:pPr>
        <w:pStyle w:val="Didascalia"/>
        <w:jc w:val="both"/>
        <w:rPr>
          <w:rFonts w:ascii="Times New Roman" w:eastAsia="Times New Roman" w:hAnsi="Times New Roman" w:cs="Times New Roman"/>
          <w:sz w:val="24"/>
          <w:szCs w:val="24"/>
        </w:rPr>
      </w:pPr>
      <w:bookmarkStart w:id="168" w:name="_Ref186527742"/>
      <w:r>
        <w:t xml:space="preserve">Figure </w:t>
      </w:r>
      <w:r w:rsidR="0067076A">
        <w:fldChar w:fldCharType="begin"/>
      </w:r>
      <w:r w:rsidR="0067076A">
        <w:instrText xml:space="preserve"> SEQ Figure \* ARABIC </w:instrText>
      </w:r>
      <w:r w:rsidR="0067076A">
        <w:fldChar w:fldCharType="separate"/>
      </w:r>
      <w:r w:rsidR="00151579">
        <w:rPr>
          <w:noProof/>
        </w:rPr>
        <w:t>2</w:t>
      </w:r>
      <w:r w:rsidR="0067076A">
        <w:rPr>
          <w:noProof/>
        </w:rPr>
        <w:fldChar w:fldCharType="end"/>
      </w:r>
      <w:bookmarkEnd w:id="168"/>
      <w:r>
        <w:t xml:space="preserve"> </w:t>
      </w:r>
      <w:r w:rsidRPr="00DC7132">
        <w:t xml:space="preserve">Tools </w:t>
      </w:r>
      <w:r>
        <w:t xml:space="preserve">and process diagram </w:t>
      </w:r>
      <w:r w:rsidRPr="00DC7132">
        <w:t>for packaging static webpages for Multiscale Geo-structural information System (MGS)</w:t>
      </w:r>
    </w:p>
    <w:p w14:paraId="402E4724" w14:textId="77777777" w:rsidR="00142D2D" w:rsidRDefault="00142D2D" w:rsidP="006E3B76">
      <w:pPr>
        <w:spacing w:line="480" w:lineRule="auto"/>
        <w:jc w:val="both"/>
        <w:rPr>
          <w:ins w:id="169" w:author="Eugenio Fazio [2]" w:date="2025-01-31T08:53:00Z"/>
          <w:rFonts w:ascii="Times New Roman" w:eastAsia="Times New Roman" w:hAnsi="Times New Roman" w:cs="Times New Roman"/>
          <w:sz w:val="24"/>
          <w:szCs w:val="24"/>
          <w:lang w:val="en-US"/>
        </w:rPr>
      </w:pPr>
    </w:p>
    <w:p w14:paraId="410A3704" w14:textId="6D61134C" w:rsidR="006E3B76" w:rsidRPr="00F6028E" w:rsidRDefault="006E3B76" w:rsidP="006E3B76">
      <w:pPr>
        <w:spacing w:line="480" w:lineRule="auto"/>
        <w:jc w:val="both"/>
        <w:rPr>
          <w:rFonts w:ascii="Times New Roman" w:hAnsi="Times New Roman" w:cs="Times New Roman"/>
          <w:sz w:val="24"/>
          <w:szCs w:val="24"/>
          <w:lang w:val="en-US"/>
        </w:rPr>
      </w:pPr>
      <w:r w:rsidRPr="00F6028E">
        <w:rPr>
          <w:rFonts w:ascii="Times New Roman" w:eastAsia="Times New Roman" w:hAnsi="Times New Roman" w:cs="Times New Roman"/>
          <w:sz w:val="24"/>
          <w:szCs w:val="24"/>
          <w:lang w:val="en-US"/>
        </w:rPr>
        <w:t xml:space="preserve">Using all the above considerations, it is possible to propose a unique methodology for the </w:t>
      </w:r>
      <w:r w:rsidR="009329F9" w:rsidRPr="00E94C8A">
        <w:rPr>
          <w:rFonts w:ascii="Times New Roman" w:eastAsia="Times New Roman" w:hAnsi="Times New Roman" w:cs="Times New Roman"/>
          <w:sz w:val="24"/>
          <w:szCs w:val="24"/>
          <w:lang w:val="en-US"/>
        </w:rPr>
        <w:t>realization</w:t>
      </w:r>
      <w:r w:rsidRPr="00F6028E">
        <w:rPr>
          <w:rFonts w:ascii="Times New Roman" w:eastAsia="Times New Roman" w:hAnsi="Times New Roman" w:cs="Times New Roman"/>
          <w:sz w:val="24"/>
          <w:szCs w:val="24"/>
          <w:lang w:val="en-US"/>
        </w:rPr>
        <w:t xml:space="preserve"> of a Multiscale Geo-Structural </w:t>
      </w:r>
      <w:r w:rsidR="00D07DCC">
        <w:rPr>
          <w:rFonts w:ascii="Times New Roman" w:eastAsia="Times New Roman" w:hAnsi="Times New Roman" w:cs="Times New Roman"/>
          <w:sz w:val="24"/>
          <w:szCs w:val="24"/>
          <w:lang w:val="en-US"/>
        </w:rPr>
        <w:t xml:space="preserve">(MGS) </w:t>
      </w:r>
      <w:r w:rsidR="00E94C8A">
        <w:rPr>
          <w:rFonts w:ascii="Times New Roman" w:eastAsia="Times New Roman" w:hAnsi="Times New Roman" w:cs="Times New Roman"/>
          <w:sz w:val="24"/>
          <w:szCs w:val="24"/>
          <w:lang w:val="en-US"/>
        </w:rPr>
        <w:t>W</w:t>
      </w:r>
      <w:r w:rsidRPr="00F6028E">
        <w:rPr>
          <w:rFonts w:ascii="Times New Roman" w:eastAsia="Times New Roman" w:hAnsi="Times New Roman" w:cs="Times New Roman"/>
          <w:sz w:val="24"/>
          <w:szCs w:val="24"/>
          <w:lang w:val="en-US"/>
        </w:rPr>
        <w:t>eb</w:t>
      </w:r>
      <w:r w:rsidR="00E94C8A">
        <w:rPr>
          <w:rFonts w:ascii="Times New Roman" w:eastAsia="Times New Roman" w:hAnsi="Times New Roman" w:cs="Times New Roman"/>
          <w:sz w:val="24"/>
          <w:szCs w:val="24"/>
          <w:lang w:val="en-US"/>
        </w:rPr>
        <w:t>-</w:t>
      </w:r>
      <w:r w:rsidRPr="00F6028E">
        <w:rPr>
          <w:rFonts w:ascii="Times New Roman" w:eastAsia="Times New Roman" w:hAnsi="Times New Roman" w:cs="Times New Roman"/>
          <w:sz w:val="24"/>
          <w:szCs w:val="24"/>
          <w:lang w:val="en-US"/>
        </w:rPr>
        <w:t xml:space="preserve">GIS. </w:t>
      </w:r>
      <w:r w:rsidRPr="00F6028E">
        <w:rPr>
          <w:rFonts w:ascii="Times New Roman" w:hAnsi="Times New Roman" w:cs="Times New Roman"/>
          <w:sz w:val="24"/>
          <w:szCs w:val="24"/>
          <w:lang w:val="en-US"/>
        </w:rPr>
        <w:t>The approach integrates various tools and software to create static websites that effectively display geographic data in an interactive manner</w:t>
      </w:r>
      <w:r w:rsidR="003E1287" w:rsidRPr="00F6028E">
        <w:rPr>
          <w:rFonts w:ascii="Times New Roman" w:hAnsi="Times New Roman" w:cs="Times New Roman"/>
          <w:sz w:val="24"/>
          <w:szCs w:val="24"/>
          <w:lang w:val="en-US"/>
        </w:rPr>
        <w:t xml:space="preserve">, </w:t>
      </w:r>
      <w:r w:rsidR="003F5FDF">
        <w:rPr>
          <w:rFonts w:ascii="Times New Roman" w:hAnsi="Times New Roman" w:cs="Times New Roman"/>
          <w:sz w:val="24"/>
          <w:szCs w:val="24"/>
          <w:lang w:val="en-US"/>
        </w:rPr>
        <w:t>as</w:t>
      </w:r>
      <w:r w:rsidR="003E1287" w:rsidRPr="00F6028E">
        <w:rPr>
          <w:rFonts w:ascii="Times New Roman" w:hAnsi="Times New Roman" w:cs="Times New Roman"/>
          <w:sz w:val="24"/>
          <w:szCs w:val="24"/>
          <w:lang w:val="en-US"/>
        </w:rPr>
        <w:t xml:space="preserve"> displayed in </w:t>
      </w:r>
      <w:r w:rsidR="003E1287" w:rsidRPr="00F6028E">
        <w:rPr>
          <w:rFonts w:ascii="Times New Roman" w:hAnsi="Times New Roman" w:cs="Times New Roman"/>
          <w:sz w:val="24"/>
          <w:szCs w:val="24"/>
          <w:lang w:val="en-US"/>
        </w:rPr>
        <w:fldChar w:fldCharType="begin"/>
      </w:r>
      <w:r w:rsidR="003E1287" w:rsidRPr="00F6028E">
        <w:rPr>
          <w:rFonts w:ascii="Times New Roman" w:hAnsi="Times New Roman" w:cs="Times New Roman"/>
          <w:sz w:val="24"/>
          <w:szCs w:val="24"/>
          <w:lang w:val="en-US"/>
        </w:rPr>
        <w:instrText xml:space="preserve"> REF _Ref186527742 \h </w:instrText>
      </w:r>
      <w:r w:rsidR="003F5FDF" w:rsidRPr="00F6028E">
        <w:rPr>
          <w:rFonts w:ascii="Times New Roman" w:hAnsi="Times New Roman" w:cs="Times New Roman"/>
          <w:sz w:val="24"/>
          <w:szCs w:val="24"/>
          <w:lang w:val="en-US"/>
        </w:rPr>
        <w:instrText xml:space="preserve"> \* MERGEFORMAT </w:instrText>
      </w:r>
      <w:r w:rsidR="003E1287" w:rsidRPr="00F6028E">
        <w:rPr>
          <w:rFonts w:ascii="Times New Roman" w:hAnsi="Times New Roman" w:cs="Times New Roman"/>
          <w:sz w:val="24"/>
          <w:szCs w:val="24"/>
          <w:lang w:val="en-US"/>
        </w:rPr>
      </w:r>
      <w:r w:rsidR="003E1287" w:rsidRPr="00F6028E">
        <w:rPr>
          <w:rFonts w:ascii="Times New Roman" w:hAnsi="Times New Roman" w:cs="Times New Roman"/>
          <w:sz w:val="24"/>
          <w:szCs w:val="24"/>
          <w:lang w:val="en-US"/>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2</w:t>
      </w:r>
      <w:r w:rsidR="003E1287" w:rsidRPr="00F6028E">
        <w:rPr>
          <w:rFonts w:ascii="Times New Roman" w:hAnsi="Times New Roman" w:cs="Times New Roman"/>
          <w:sz w:val="24"/>
          <w:szCs w:val="24"/>
          <w:lang w:val="en-US"/>
        </w:rPr>
        <w:fldChar w:fldCharType="end"/>
      </w:r>
      <w:r w:rsidR="003F5FDF">
        <w:rPr>
          <w:rFonts w:ascii="Times New Roman" w:hAnsi="Times New Roman" w:cs="Times New Roman"/>
          <w:sz w:val="24"/>
          <w:szCs w:val="24"/>
          <w:lang w:val="en-US"/>
        </w:rPr>
        <w:t>.</w:t>
      </w:r>
    </w:p>
    <w:p w14:paraId="3FED5AA9" w14:textId="34D68382" w:rsidR="006E3B76" w:rsidRPr="00F6028E" w:rsidRDefault="006E3B76" w:rsidP="006E3B76">
      <w:pPr>
        <w:spacing w:line="480" w:lineRule="auto"/>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 xml:space="preserve">Three primary tools are </w:t>
      </w:r>
      <w:commentRangeStart w:id="170"/>
      <w:commentRangeStart w:id="171"/>
      <w:r w:rsidRPr="00F6028E">
        <w:rPr>
          <w:rFonts w:ascii="Times New Roman" w:eastAsia="Times New Roman" w:hAnsi="Times New Roman" w:cs="Times New Roman"/>
          <w:sz w:val="24"/>
          <w:szCs w:val="24"/>
          <w:lang w:val="en-US"/>
        </w:rPr>
        <w:t xml:space="preserve">utilized </w:t>
      </w:r>
      <w:commentRangeEnd w:id="170"/>
      <w:r w:rsidR="00E671FB">
        <w:rPr>
          <w:rStyle w:val="Rimandocommento"/>
        </w:rPr>
        <w:commentReference w:id="170"/>
      </w:r>
      <w:commentRangeEnd w:id="171"/>
      <w:r w:rsidR="00B75262">
        <w:rPr>
          <w:rStyle w:val="Rimandocommento"/>
        </w:rPr>
        <w:commentReference w:id="171"/>
      </w:r>
      <w:r w:rsidRPr="00F6028E">
        <w:rPr>
          <w:rFonts w:ascii="Times New Roman" w:eastAsia="Times New Roman" w:hAnsi="Times New Roman" w:cs="Times New Roman"/>
          <w:sz w:val="24"/>
          <w:szCs w:val="24"/>
          <w:lang w:val="en-US"/>
        </w:rPr>
        <w:t>for processing and visualization:</w:t>
      </w:r>
    </w:p>
    <w:p w14:paraId="0FBBE6CE" w14:textId="4E8BEDBC" w:rsidR="006E3B76" w:rsidRPr="00F6028E" w:rsidRDefault="003E1287"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lastRenderedPageBreak/>
        <w:t xml:space="preserve">Petrographical </w:t>
      </w:r>
      <w:r w:rsidR="00124C37">
        <w:rPr>
          <w:rFonts w:ascii="Times New Roman" w:eastAsia="Times New Roman" w:hAnsi="Times New Roman" w:cs="Times New Roman"/>
          <w:b/>
          <w:bCs/>
          <w:sz w:val="24"/>
          <w:szCs w:val="24"/>
          <w:lang w:val="en-US"/>
        </w:rPr>
        <w:t xml:space="preserve">data </w:t>
      </w:r>
      <w:r>
        <w:rPr>
          <w:rFonts w:ascii="Times New Roman" w:eastAsia="Times New Roman" w:hAnsi="Times New Roman" w:cs="Times New Roman"/>
          <w:b/>
          <w:bCs/>
          <w:sz w:val="24"/>
          <w:szCs w:val="24"/>
          <w:lang w:val="en-US"/>
        </w:rPr>
        <w:t>web viewer:</w:t>
      </w:r>
      <w:r w:rsidRPr="003E1287">
        <w:rPr>
          <w:rFonts w:ascii="Times New Roman" w:eastAsia="Times New Roman" w:hAnsi="Times New Roman" w:cs="Times New Roman"/>
          <w:b/>
          <w:bCs/>
          <w:sz w:val="24"/>
          <w:szCs w:val="24"/>
          <w:lang w:val="en-US"/>
        </w:rPr>
        <w:t xml:space="preserve"> </w:t>
      </w:r>
      <w:r w:rsidRPr="00F6028E">
        <w:rPr>
          <w:rFonts w:ascii="Times New Roman" w:eastAsia="Times New Roman" w:hAnsi="Times New Roman" w:cs="Times New Roman"/>
          <w:sz w:val="24"/>
          <w:szCs w:val="24"/>
          <w:lang w:val="en-US"/>
        </w:rPr>
        <w:t>using a</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sz w:val="24"/>
          <w:szCs w:val="24"/>
          <w:lang w:val="en-US"/>
        </w:rPr>
        <w:t xml:space="preserve">custom Python toolbox </w:t>
      </w:r>
      <w:ins w:id="172" w:author="Alberto D'Agostino" w:date="2025-02-03T12:22:00Z">
        <w:r w:rsidR="00B75262" w:rsidRPr="00B75262">
          <w:rPr>
            <w:rFonts w:ascii="Times New Roman" w:eastAsia="Times New Roman" w:hAnsi="Times New Roman" w:cs="Times New Roman"/>
            <w:sz w:val="24"/>
            <w:szCs w:val="24"/>
            <w:lang w:val="en-US"/>
          </w:rPr>
          <w:t xml:space="preserve">developed in this work </w:t>
        </w:r>
      </w:ins>
      <w:r>
        <w:rPr>
          <w:rFonts w:ascii="Times New Roman" w:eastAsia="Times New Roman" w:hAnsi="Times New Roman" w:cs="Times New Roman"/>
          <w:sz w:val="24"/>
          <w:szCs w:val="24"/>
          <w:lang w:val="en-US"/>
        </w:rPr>
        <w:t>(</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LIS_functions.py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ins w:id="173" w:author="Alberto D'Agostino" w:date="2025-02-03T12:22:00Z">
        <w:r w:rsidR="00B75262">
          <w:rPr>
            <w:rFonts w:ascii="Times New Roman" w:eastAsia="Times New Roman" w:hAnsi="Times New Roman" w:cs="Times New Roman"/>
            <w:sz w:val="24"/>
            <w:szCs w:val="24"/>
            <w:lang w:val="en-US"/>
          </w:rPr>
          <w:t>,</w:t>
        </w:r>
      </w:ins>
      <w:r>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designed to generate an HTML5 single-page Local Information web viewer</w:t>
      </w:r>
      <w:r w:rsidR="00D07DCC" w:rsidRPr="003E1287">
        <w:rPr>
          <w:rFonts w:ascii="Times New Roman" w:eastAsia="Times New Roman" w:hAnsi="Times New Roman" w:cs="Times New Roman"/>
          <w:sz w:val="24"/>
          <w:szCs w:val="24"/>
          <w:lang w:val="en-US"/>
        </w:rPr>
        <w:t xml:space="preserve"> developed in this work</w:t>
      </w:r>
      <w:r w:rsidR="006E3B76" w:rsidRPr="00F6028E">
        <w:rPr>
          <w:rFonts w:ascii="Times New Roman" w:eastAsia="Times New Roman" w:hAnsi="Times New Roman" w:cs="Times New Roman"/>
          <w:sz w:val="24"/>
          <w:szCs w:val="24"/>
          <w:lang w:val="en-US"/>
        </w:rPr>
        <w:t>.</w:t>
      </w:r>
    </w:p>
    <w:p w14:paraId="36922568" w14:textId="768804D9" w:rsidR="006E3B76" w:rsidRPr="00F6028E" w:rsidRDefault="00124C37"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Map (cartographic data): </w:t>
      </w:r>
      <w:r>
        <w:rPr>
          <w:rFonts w:ascii="Times New Roman" w:eastAsia="Times New Roman" w:hAnsi="Times New Roman" w:cs="Times New Roman"/>
          <w:sz w:val="24"/>
          <w:szCs w:val="24"/>
          <w:lang w:val="en-US"/>
        </w:rPr>
        <w:t>the popular</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i/>
          <w:iCs/>
          <w:sz w:val="24"/>
          <w:szCs w:val="24"/>
          <w:lang w:val="en-US"/>
        </w:rPr>
        <w:t>qgis2web</w:t>
      </w:r>
      <w:r w:rsidR="006E3B76" w:rsidRPr="00F6028E">
        <w:rPr>
          <w:rFonts w:ascii="Times New Roman" w:eastAsia="Times New Roman" w:hAnsi="Times New Roman" w:cs="Times New Roman"/>
          <w:sz w:val="24"/>
          <w:szCs w:val="24"/>
          <w:lang w:val="en-US"/>
        </w:rPr>
        <w:t xml:space="preserve"> QGIS plugin that facilitates the creation of a single-page web viewer directly from geographic </w:t>
      </w:r>
      <w:r w:rsidR="006E3B76" w:rsidRPr="00AB19A9">
        <w:rPr>
          <w:rFonts w:ascii="Times New Roman" w:eastAsia="Times New Roman" w:hAnsi="Times New Roman" w:cs="Times New Roman"/>
          <w:sz w:val="24"/>
          <w:szCs w:val="24"/>
          <w:lang w:val="en-US"/>
        </w:rPr>
        <w:t>data</w:t>
      </w:r>
      <w:r w:rsidR="00CD1211" w:rsidRPr="00AB19A9">
        <w:rPr>
          <w:rFonts w:ascii="Times New Roman" w:eastAsia="Times New Roman" w:hAnsi="Times New Roman" w:cs="Times New Roman"/>
          <w:sz w:val="24"/>
          <w:szCs w:val="24"/>
          <w:lang w:val="en-US"/>
        </w:rPr>
        <w:t xml:space="preserve"> </w:t>
      </w:r>
      <w:r w:rsidR="00CD1211" w:rsidRPr="00AB19A9">
        <w:rPr>
          <w:rFonts w:ascii="Times New Roman" w:eastAsia="Times New Roman" w:hAnsi="Times New Roman" w:cs="Times New Roman"/>
          <w:sz w:val="24"/>
          <w:szCs w:val="24"/>
          <w:rPrChange w:id="174" w:author="Alberto D'Agostino" w:date="2025-02-03T10:21:00Z">
            <w:rPr>
              <w:rFonts w:ascii="Times New Roman" w:eastAsia="Times New Roman" w:hAnsi="Times New Roman" w:cs="Times New Roman"/>
              <w:sz w:val="24"/>
              <w:szCs w:val="24"/>
              <w:highlight w:val="cyan"/>
            </w:rPr>
          </w:rPrChange>
        </w:rPr>
        <w:t xml:space="preserve">(Duarte </w:t>
      </w:r>
      <w:del w:id="175" w:author="Alberto D'Agostino" w:date="2025-02-03T09:55:00Z">
        <w:r w:rsidR="00CD1211" w:rsidRPr="00AB19A9" w:rsidDel="00494CC8">
          <w:rPr>
            <w:rFonts w:ascii="Times New Roman" w:eastAsia="Times New Roman" w:hAnsi="Times New Roman" w:cs="Times New Roman"/>
            <w:sz w:val="24"/>
            <w:szCs w:val="24"/>
            <w:rPrChange w:id="176" w:author="Alberto D'Agostino" w:date="2025-02-03T10:21:00Z">
              <w:rPr>
                <w:rFonts w:ascii="Times New Roman" w:eastAsia="Times New Roman" w:hAnsi="Times New Roman" w:cs="Times New Roman"/>
                <w:sz w:val="24"/>
                <w:szCs w:val="24"/>
                <w:highlight w:val="cyan"/>
              </w:rPr>
            </w:rPrChange>
          </w:rPr>
          <w:delText>et al.</w:delText>
        </w:r>
      </w:del>
      <w:ins w:id="177" w:author="Alberto D'Agostino" w:date="2025-02-03T09:55:00Z">
        <w:r w:rsidR="00494CC8" w:rsidRPr="00AB19A9">
          <w:rPr>
            <w:rFonts w:ascii="Times New Roman" w:eastAsia="Times New Roman" w:hAnsi="Times New Roman" w:cs="Times New Roman"/>
            <w:i/>
            <w:sz w:val="24"/>
            <w:szCs w:val="24"/>
          </w:rPr>
          <w:t>et al.</w:t>
        </w:r>
      </w:ins>
      <w:r w:rsidR="00CD1211" w:rsidRPr="00AB19A9">
        <w:rPr>
          <w:rFonts w:ascii="Times New Roman" w:eastAsia="Times New Roman" w:hAnsi="Times New Roman" w:cs="Times New Roman"/>
          <w:sz w:val="24"/>
          <w:szCs w:val="24"/>
          <w:rPrChange w:id="178" w:author="Alberto D'Agostino" w:date="2025-02-03T10:21:00Z">
            <w:rPr>
              <w:rFonts w:ascii="Times New Roman" w:eastAsia="Times New Roman" w:hAnsi="Times New Roman" w:cs="Times New Roman"/>
              <w:sz w:val="24"/>
              <w:szCs w:val="24"/>
              <w:highlight w:val="cyan"/>
            </w:rPr>
          </w:rPrChange>
        </w:rPr>
        <w:t>, 2021)</w:t>
      </w:r>
      <w:r w:rsidR="00CD1211" w:rsidRPr="00AB19A9">
        <w:rPr>
          <w:rFonts w:ascii="Times New Roman" w:eastAsia="Times New Roman" w:hAnsi="Times New Roman" w:cs="Times New Roman"/>
          <w:sz w:val="24"/>
          <w:szCs w:val="24"/>
        </w:rPr>
        <w:t>.</w:t>
      </w:r>
    </w:p>
    <w:p w14:paraId="1FB1E5F1" w14:textId="4703E54C" w:rsidR="006E3B76" w:rsidRPr="00F6028E" w:rsidRDefault="00CD1211"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3D models: </w:t>
      </w:r>
      <w:r w:rsidRPr="00F6028E">
        <w:rPr>
          <w:rFonts w:ascii="Times New Roman" w:eastAsia="Times New Roman" w:hAnsi="Times New Roman" w:cs="Times New Roman"/>
          <w:sz w:val="24"/>
          <w:szCs w:val="24"/>
          <w:lang w:val="en-US"/>
        </w:rPr>
        <w:t>using a</w:t>
      </w:r>
      <w:r w:rsidR="006E3B76" w:rsidRPr="00F6028E">
        <w:rPr>
          <w:rFonts w:ascii="Times New Roman" w:eastAsia="Times New Roman" w:hAnsi="Times New Roman" w:cs="Times New Roman"/>
          <w:sz w:val="24"/>
          <w:szCs w:val="24"/>
          <w:lang w:val="en-US"/>
        </w:rPr>
        <w:t xml:space="preserve"> custom Python tool </w:t>
      </w:r>
      <w:r w:rsidR="00D07DCC">
        <w:rPr>
          <w:rFonts w:ascii="Times New Roman" w:eastAsia="Times New Roman" w:hAnsi="Times New Roman" w:cs="Times New Roman"/>
          <w:sz w:val="24"/>
          <w:szCs w:val="24"/>
          <w:lang w:val="en-US"/>
        </w:rPr>
        <w:t>developed in this work</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KMZViewer_functions.py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00D07DCC">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 xml:space="preserve">leveraging the Three.js open-source library to create 3D KMZ model visualizations within a web </w:t>
      </w:r>
      <w:r w:rsidR="006E3B76" w:rsidRPr="00AB19A9">
        <w:rPr>
          <w:rFonts w:ascii="Times New Roman" w:eastAsia="Times New Roman" w:hAnsi="Times New Roman" w:cs="Times New Roman"/>
          <w:sz w:val="24"/>
          <w:szCs w:val="24"/>
          <w:lang w:val="en-US"/>
        </w:rPr>
        <w:t>viewer</w:t>
      </w:r>
      <w:r w:rsidRPr="00AB19A9">
        <w:rPr>
          <w:rFonts w:ascii="Times New Roman" w:eastAsia="Times New Roman" w:hAnsi="Times New Roman" w:cs="Times New Roman"/>
          <w:sz w:val="24"/>
          <w:szCs w:val="24"/>
          <w:lang w:val="en-US"/>
        </w:rPr>
        <w:t xml:space="preserve"> </w:t>
      </w:r>
      <w:r w:rsidRPr="00AB19A9">
        <w:rPr>
          <w:rFonts w:ascii="Times New Roman" w:eastAsia="Times New Roman" w:hAnsi="Times New Roman" w:cs="Times New Roman"/>
          <w:sz w:val="24"/>
          <w:szCs w:val="24"/>
          <w:rPrChange w:id="179" w:author="Alberto D'Agostino" w:date="2025-02-03T10:21: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180" w:author="Alberto D'Agostino" w:date="2025-02-03T10:21:00Z">
            <w:rPr>
              <w:rFonts w:ascii="Times New Roman" w:eastAsia="Times New Roman" w:hAnsi="Times New Roman" w:cs="Times New Roman"/>
              <w:sz w:val="24"/>
              <w:szCs w:val="24"/>
              <w:highlight w:val="cyan"/>
            </w:rPr>
          </w:rPrChange>
        </w:rPr>
        <w:t>Danchilla</w:t>
      </w:r>
      <w:proofErr w:type="spellEnd"/>
      <w:r w:rsidRPr="00AB19A9">
        <w:rPr>
          <w:rFonts w:ascii="Times New Roman" w:eastAsia="Times New Roman" w:hAnsi="Times New Roman" w:cs="Times New Roman"/>
          <w:sz w:val="24"/>
          <w:szCs w:val="24"/>
          <w:rPrChange w:id="181" w:author="Alberto D'Agostino" w:date="2025-02-03T10:21:00Z">
            <w:rPr>
              <w:rFonts w:ascii="Times New Roman" w:eastAsia="Times New Roman" w:hAnsi="Times New Roman" w:cs="Times New Roman"/>
              <w:sz w:val="24"/>
              <w:szCs w:val="24"/>
              <w:highlight w:val="cyan"/>
            </w:rPr>
          </w:rPrChange>
        </w:rPr>
        <w:t>, 2012)</w:t>
      </w:r>
      <w:r w:rsidR="006E3B76" w:rsidRPr="00AB19A9">
        <w:rPr>
          <w:rFonts w:ascii="Times New Roman" w:eastAsia="Times New Roman" w:hAnsi="Times New Roman" w:cs="Times New Roman"/>
          <w:sz w:val="24"/>
          <w:szCs w:val="24"/>
          <w:lang w:val="en-US"/>
        </w:rPr>
        <w:t>.</w:t>
      </w:r>
    </w:p>
    <w:p w14:paraId="06CF1C41" w14:textId="77777777" w:rsidR="006E3B76" w:rsidRPr="00F6028E" w:rsidRDefault="006E3B76" w:rsidP="002F423E">
      <w:pPr>
        <w:spacing w:line="480" w:lineRule="auto"/>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Each tool outputs HTML single-page code, which is subsequently structured using an &lt;iframe&gt; and additional templates. These templates are further refined through manual customization to meet specific visualization needs.</w:t>
      </w:r>
    </w:p>
    <w:p w14:paraId="6D5A1519" w14:textId="099F90D2" w:rsidR="006E3B76" w:rsidRPr="00F6028E" w:rsidRDefault="006E3B76" w:rsidP="00F6028E">
      <w:pPr>
        <w:spacing w:line="480" w:lineRule="auto"/>
        <w:ind w:firstLine="360"/>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The</w:t>
      </w:r>
      <w:r w:rsidR="002F423E">
        <w:rPr>
          <w:rFonts w:ascii="Times New Roman" w:eastAsia="Times New Roman" w:hAnsi="Times New Roman" w:cs="Times New Roman"/>
          <w:sz w:val="24"/>
          <w:szCs w:val="24"/>
          <w:lang w:val="en-US"/>
        </w:rPr>
        <w:t xml:space="preserve"> final</w:t>
      </w:r>
      <w:r w:rsidRPr="00F6028E">
        <w:rPr>
          <w:rFonts w:ascii="Times New Roman" w:eastAsia="Times New Roman" w:hAnsi="Times New Roman" w:cs="Times New Roman"/>
          <w:sz w:val="24"/>
          <w:szCs w:val="24"/>
          <w:lang w:val="en-US"/>
        </w:rPr>
        <w:t xml:space="preserve"> static website represents geospatial </w:t>
      </w:r>
      <w:r w:rsidR="002F423E">
        <w:rPr>
          <w:rFonts w:ascii="Times New Roman" w:eastAsia="Times New Roman" w:hAnsi="Times New Roman" w:cs="Times New Roman"/>
          <w:sz w:val="24"/>
          <w:szCs w:val="24"/>
          <w:lang w:val="en-US"/>
        </w:rPr>
        <w:t>(and petro</w:t>
      </w:r>
      <w:r w:rsidR="003F5FDF">
        <w:rPr>
          <w:rFonts w:ascii="Times New Roman" w:eastAsia="Times New Roman" w:hAnsi="Times New Roman" w:cs="Times New Roman"/>
          <w:sz w:val="24"/>
          <w:szCs w:val="24"/>
          <w:lang w:val="en-US"/>
        </w:rPr>
        <w:t>-structural</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data interactively, using a combination of software and libraries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This workflow demonstrates the seamless integration of advanced tools with web technologies to enhance data accessibility and usability in scientific and educational contexts.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 xml:space="preserve">This modular approach provides a versatile framework for researchers and developers aiming </w:t>
      </w:r>
      <w:r w:rsidR="003F5FDF">
        <w:rPr>
          <w:rFonts w:ascii="Times New Roman" w:eastAsia="Times New Roman" w:hAnsi="Times New Roman" w:cs="Times New Roman"/>
          <w:sz w:val="24"/>
          <w:szCs w:val="24"/>
          <w:lang w:val="en-US"/>
        </w:rPr>
        <w:t xml:space="preserve">at </w:t>
      </w:r>
      <w:r w:rsidRPr="00F6028E">
        <w:rPr>
          <w:rFonts w:ascii="Times New Roman" w:eastAsia="Times New Roman" w:hAnsi="Times New Roman" w:cs="Times New Roman"/>
          <w:sz w:val="24"/>
          <w:szCs w:val="24"/>
          <w:lang w:val="en-US"/>
        </w:rPr>
        <w:t>represent</w:t>
      </w:r>
      <w:r w:rsidR="003F5FDF">
        <w:rPr>
          <w:rFonts w:ascii="Times New Roman" w:eastAsia="Times New Roman" w:hAnsi="Times New Roman" w:cs="Times New Roman"/>
          <w:sz w:val="24"/>
          <w:szCs w:val="24"/>
          <w:lang w:val="en-US"/>
        </w:rPr>
        <w:t>ing</w:t>
      </w:r>
      <w:r w:rsidRPr="00F6028E">
        <w:rPr>
          <w:rFonts w:ascii="Times New Roman" w:eastAsia="Times New Roman" w:hAnsi="Times New Roman" w:cs="Times New Roman"/>
          <w:sz w:val="24"/>
          <w:szCs w:val="24"/>
          <w:lang w:val="en-US"/>
        </w:rPr>
        <w:t xml:space="preserve"> geospatial data on the web</w:t>
      </w:r>
      <w:r w:rsidR="00D07DCC">
        <w:rPr>
          <w:rFonts w:ascii="Times New Roman" w:eastAsia="Times New Roman" w:hAnsi="Times New Roman" w:cs="Times New Roman"/>
          <w:sz w:val="24"/>
          <w:szCs w:val="24"/>
          <w:lang w:val="en-US"/>
        </w:rPr>
        <w:t xml:space="preserve">, suitable for </w:t>
      </w:r>
      <w:del w:id="182" w:author="Eugenio Fazio [2]" w:date="2025-01-31T08:54:00Z">
        <w:r w:rsidR="00D07DCC" w:rsidDel="00E671FB">
          <w:rPr>
            <w:rFonts w:ascii="Times New Roman" w:eastAsia="Times New Roman" w:hAnsi="Times New Roman" w:cs="Times New Roman"/>
            <w:sz w:val="24"/>
            <w:szCs w:val="24"/>
            <w:lang w:val="en-US"/>
          </w:rPr>
          <w:delText>a</w:delText>
        </w:r>
      </w:del>
      <w:ins w:id="183" w:author="Eugenio Fazio [2]" w:date="2025-01-31T08:54:00Z">
        <w:r w:rsidR="00E671FB">
          <w:rPr>
            <w:rFonts w:ascii="Times New Roman" w:eastAsia="Times New Roman" w:hAnsi="Times New Roman" w:cs="Times New Roman"/>
            <w:sz w:val="24"/>
            <w:szCs w:val="24"/>
            <w:lang w:val="en-US"/>
          </w:rPr>
          <w:t>an</w:t>
        </w:r>
      </w:ins>
      <w:r w:rsidR="00D07DCC">
        <w:rPr>
          <w:rFonts w:ascii="Times New Roman" w:eastAsia="Times New Roman" w:hAnsi="Times New Roman" w:cs="Times New Roman"/>
          <w:sz w:val="24"/>
          <w:szCs w:val="24"/>
          <w:lang w:val="en-US"/>
        </w:rPr>
        <w:t xml:space="preserve"> MGS project.</w:t>
      </w:r>
    </w:p>
    <w:p w14:paraId="0000004B" w14:textId="2BC5EE20" w:rsidR="00696B80" w:rsidRDefault="00734CE6" w:rsidP="00F6028E">
      <w:pPr>
        <w:pStyle w:val="Titolo2"/>
        <w:numPr>
          <w:ilvl w:val="0"/>
          <w:numId w:val="0"/>
        </w:numPr>
        <w:spacing w:line="480" w:lineRule="auto"/>
      </w:pPr>
      <w:bookmarkStart w:id="184" w:name="_heading=h.fcrqkt7jscj6" w:colFirst="0" w:colLast="0"/>
      <w:bookmarkStart w:id="185" w:name="_Ref186876867"/>
      <w:bookmarkEnd w:id="184"/>
      <w:r>
        <w:lastRenderedPageBreak/>
        <w:t>2.1 Petrographical data Web-viewer</w:t>
      </w:r>
      <w:bookmarkEnd w:id="185"/>
    </w:p>
    <w:p w14:paraId="47A441AC" w14:textId="77777777" w:rsidR="00275D79" w:rsidRDefault="00275D79" w:rsidP="00275D79">
      <w:pPr>
        <w:keepNext/>
        <w:spacing w:line="480" w:lineRule="auto"/>
        <w:jc w:val="center"/>
      </w:pPr>
      <w:r>
        <w:rPr>
          <w:rFonts w:ascii="Times New Roman" w:eastAsia="Times New Roman" w:hAnsi="Times New Roman" w:cs="Times New Roman"/>
          <w:noProof/>
          <w:sz w:val="24"/>
          <w:szCs w:val="24"/>
        </w:rPr>
        <w:drawing>
          <wp:inline distT="0" distB="0" distL="0" distR="0" wp14:anchorId="7574F3CB" wp14:editId="5DECDD8C">
            <wp:extent cx="4883816" cy="7639050"/>
            <wp:effectExtent l="0" t="0" r="5715" b="0"/>
            <wp:docPr id="1537059872" name="Immagine 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9872" name="Immagine 8" descr="Immagine che contiene testo, schermata, Carattere,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885762" cy="7642094"/>
                    </a:xfrm>
                    <a:prstGeom prst="rect">
                      <a:avLst/>
                    </a:prstGeom>
                  </pic:spPr>
                </pic:pic>
              </a:graphicData>
            </a:graphic>
          </wp:inline>
        </w:drawing>
      </w:r>
    </w:p>
    <w:p w14:paraId="58108A75" w14:textId="40FBC1A9" w:rsidR="00275D79" w:rsidRDefault="00275D79" w:rsidP="00275D79">
      <w:pPr>
        <w:pStyle w:val="Didascalia"/>
        <w:rPr>
          <w:rFonts w:ascii="Times New Roman" w:eastAsia="Times New Roman" w:hAnsi="Times New Roman" w:cs="Times New Roman"/>
          <w:sz w:val="24"/>
          <w:szCs w:val="24"/>
        </w:rPr>
      </w:pPr>
      <w:r>
        <w:t xml:space="preserve">Figure </w:t>
      </w:r>
      <w:r w:rsidR="0067076A">
        <w:fldChar w:fldCharType="begin"/>
      </w:r>
      <w:r w:rsidR="0067076A">
        <w:instrText xml:space="preserve"> SEQ Figure \* ARABIC </w:instrText>
      </w:r>
      <w:r w:rsidR="0067076A">
        <w:fldChar w:fldCharType="separate"/>
      </w:r>
      <w:r w:rsidR="00151579">
        <w:rPr>
          <w:noProof/>
        </w:rPr>
        <w:t>3</w:t>
      </w:r>
      <w:r w:rsidR="0067076A">
        <w:rPr>
          <w:noProof/>
        </w:rPr>
        <w:fldChar w:fldCharType="end"/>
      </w:r>
      <w:r>
        <w:t xml:space="preserve"> Petrographical data web-viewer features and </w:t>
      </w:r>
      <w:commentRangeStart w:id="186"/>
      <w:r>
        <w:t>simplified creation process diagram</w:t>
      </w:r>
      <w:commentRangeEnd w:id="186"/>
      <w:r w:rsidR="00E671FB">
        <w:rPr>
          <w:rStyle w:val="Rimandocommento"/>
          <w:i w:val="0"/>
          <w:iCs w:val="0"/>
          <w:color w:val="auto"/>
        </w:rPr>
        <w:commentReference w:id="186"/>
      </w:r>
    </w:p>
    <w:p w14:paraId="0000004C" w14:textId="1233934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Grain size analyses </w:t>
      </w:r>
      <w:ins w:id="187" w:author="Eugenio Fazio [2]" w:date="2025-01-31T08:59:00Z">
        <w:r w:rsidR="00E671FB">
          <w:rPr>
            <w:rFonts w:ascii="Times New Roman" w:eastAsia="Times New Roman" w:hAnsi="Times New Roman" w:cs="Times New Roman"/>
            <w:sz w:val="24"/>
            <w:szCs w:val="24"/>
          </w:rPr>
          <w:t xml:space="preserve">were </w:t>
        </w:r>
      </w:ins>
      <w:r>
        <w:rPr>
          <w:rFonts w:ascii="Times New Roman" w:eastAsia="Times New Roman" w:hAnsi="Times New Roman" w:cs="Times New Roman"/>
          <w:sz w:val="24"/>
          <w:szCs w:val="24"/>
        </w:rPr>
        <w:t xml:space="preserve">performed by processing images of thin sections with image sensing algorithms </w:t>
      </w:r>
      <w:del w:id="188" w:author="Eugenio Fazio [2]" w:date="2025-01-31T08:59:00Z">
        <w:r w:rsidDel="00E671FB">
          <w:rPr>
            <w:rFonts w:ascii="Times New Roman" w:eastAsia="Times New Roman" w:hAnsi="Times New Roman" w:cs="Times New Roman"/>
            <w:sz w:val="24"/>
            <w:szCs w:val="24"/>
          </w:rPr>
          <w:delText xml:space="preserve">have enabled the </w:delText>
        </w:r>
      </w:del>
      <w:del w:id="189" w:author="Eugenio Fazio [2]" w:date="2025-01-31T09:00:00Z">
        <w:r w:rsidDel="00E671FB">
          <w:rPr>
            <w:rFonts w:ascii="Times New Roman" w:eastAsia="Times New Roman" w:hAnsi="Times New Roman" w:cs="Times New Roman"/>
            <w:sz w:val="24"/>
            <w:szCs w:val="24"/>
          </w:rPr>
          <w:delText xml:space="preserve">provision </w:delText>
        </w:r>
      </w:del>
      <w:ins w:id="190" w:author="Eugenio Fazio [2]" w:date="2025-01-31T09:00:00Z">
        <w:r w:rsidR="00E671FB">
          <w:rPr>
            <w:rFonts w:ascii="Times New Roman" w:eastAsia="Times New Roman" w:hAnsi="Times New Roman" w:cs="Times New Roman"/>
            <w:sz w:val="24"/>
            <w:szCs w:val="24"/>
          </w:rPr>
          <w:t xml:space="preserve">providing </w:t>
        </w:r>
      </w:ins>
      <w:del w:id="191" w:author="Eugenio Fazio [2]" w:date="2025-01-31T09:00:00Z">
        <w:r w:rsidDel="00E671FB">
          <w:rPr>
            <w:rFonts w:ascii="Times New Roman" w:eastAsia="Times New Roman" w:hAnsi="Times New Roman" w:cs="Times New Roman"/>
            <w:sz w:val="24"/>
            <w:szCs w:val="24"/>
          </w:rPr>
          <w:delText xml:space="preserve">of </w:delText>
        </w:r>
      </w:del>
      <w:r>
        <w:rPr>
          <w:rFonts w:ascii="Times New Roman" w:eastAsia="Times New Roman" w:hAnsi="Times New Roman" w:cs="Times New Roman"/>
          <w:sz w:val="24"/>
          <w:szCs w:val="24"/>
        </w:rPr>
        <w:t xml:space="preserve">vector data that annotate and describe precise elements within the images </w:t>
      </w:r>
      <w:r w:rsidRPr="00AB19A9">
        <w:rPr>
          <w:rFonts w:ascii="Times New Roman" w:eastAsia="Times New Roman" w:hAnsi="Times New Roman" w:cs="Times New Roman"/>
          <w:sz w:val="24"/>
          <w:szCs w:val="24"/>
          <w:rPrChange w:id="192" w:author="Alberto D'Agostino" w:date="2025-02-03T10:21:00Z">
            <w:rPr>
              <w:rFonts w:ascii="Times New Roman" w:eastAsia="Times New Roman" w:hAnsi="Times New Roman" w:cs="Times New Roman"/>
              <w:sz w:val="24"/>
              <w:szCs w:val="24"/>
              <w:highlight w:val="cyan"/>
            </w:rPr>
          </w:rPrChange>
        </w:rPr>
        <w:t xml:space="preserve">(Acevedo Zamora </w:t>
      </w:r>
      <w:del w:id="193" w:author="Alberto D'Agostino" w:date="2025-02-03T09:55:00Z">
        <w:r w:rsidRPr="00AB19A9" w:rsidDel="00494CC8">
          <w:rPr>
            <w:rFonts w:ascii="Times New Roman" w:eastAsia="Times New Roman" w:hAnsi="Times New Roman" w:cs="Times New Roman"/>
            <w:sz w:val="24"/>
            <w:szCs w:val="24"/>
            <w:rPrChange w:id="194" w:author="Alberto D'Agostino" w:date="2025-02-03T10:21:00Z">
              <w:rPr>
                <w:rFonts w:ascii="Times New Roman" w:eastAsia="Times New Roman" w:hAnsi="Times New Roman" w:cs="Times New Roman"/>
                <w:sz w:val="24"/>
                <w:szCs w:val="24"/>
                <w:highlight w:val="cyan"/>
              </w:rPr>
            </w:rPrChange>
          </w:rPr>
          <w:delText>et al.</w:delText>
        </w:r>
      </w:del>
      <w:ins w:id="195"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sz w:val="24"/>
          <w:szCs w:val="24"/>
          <w:rPrChange w:id="196" w:author="Alberto D'Agostino" w:date="2025-02-03T10:21:00Z">
            <w:rPr>
              <w:rFonts w:ascii="Times New Roman" w:eastAsia="Times New Roman" w:hAnsi="Times New Roman" w:cs="Times New Roman"/>
              <w:sz w:val="24"/>
              <w:szCs w:val="24"/>
              <w:highlight w:val="cyan"/>
            </w:rPr>
          </w:rPrChange>
        </w:rPr>
        <w:t xml:space="preserve">, 2024; </w:t>
      </w:r>
      <w:proofErr w:type="spellStart"/>
      <w:r w:rsidRPr="00AB19A9">
        <w:rPr>
          <w:rFonts w:ascii="Times New Roman" w:eastAsia="Times New Roman" w:hAnsi="Times New Roman" w:cs="Times New Roman"/>
          <w:sz w:val="24"/>
          <w:szCs w:val="24"/>
          <w:rPrChange w:id="197" w:author="Alberto D'Agostino" w:date="2025-02-03T10:22:00Z">
            <w:rPr>
              <w:rFonts w:ascii="Times New Roman" w:eastAsia="Times New Roman" w:hAnsi="Times New Roman" w:cs="Times New Roman"/>
              <w:sz w:val="24"/>
              <w:szCs w:val="24"/>
              <w:highlight w:val="cyan"/>
            </w:rPr>
          </w:rPrChange>
        </w:rPr>
        <w:t>Heilbronner</w:t>
      </w:r>
      <w:proofErr w:type="spellEnd"/>
      <w:r w:rsidRPr="00AB19A9">
        <w:rPr>
          <w:rFonts w:ascii="Times New Roman" w:eastAsia="Times New Roman" w:hAnsi="Times New Roman" w:cs="Times New Roman"/>
          <w:sz w:val="24"/>
          <w:szCs w:val="24"/>
          <w:rPrChange w:id="198" w:author="Alberto D'Agostino" w:date="2025-02-03T10:22:00Z">
            <w:rPr>
              <w:rFonts w:ascii="Times New Roman" w:eastAsia="Times New Roman" w:hAnsi="Times New Roman" w:cs="Times New Roman"/>
              <w:sz w:val="24"/>
              <w:szCs w:val="24"/>
              <w:highlight w:val="cyan"/>
            </w:rPr>
          </w:rPrChange>
        </w:rPr>
        <w:t xml:space="preserve">, 2000; </w:t>
      </w:r>
      <w:proofErr w:type="spellStart"/>
      <w:r w:rsidRPr="00AB19A9">
        <w:rPr>
          <w:rFonts w:ascii="Times New Roman" w:eastAsia="Times New Roman" w:hAnsi="Times New Roman" w:cs="Times New Roman"/>
          <w:sz w:val="24"/>
          <w:szCs w:val="24"/>
          <w:rPrChange w:id="199" w:author="Alberto D'Agostino" w:date="2025-02-03T10:22:00Z">
            <w:rPr>
              <w:rFonts w:ascii="Times New Roman" w:eastAsia="Times New Roman" w:hAnsi="Times New Roman" w:cs="Times New Roman"/>
              <w:sz w:val="24"/>
              <w:szCs w:val="24"/>
              <w:highlight w:val="cyan"/>
            </w:rPr>
          </w:rPrChange>
        </w:rPr>
        <w:t>Tarquini</w:t>
      </w:r>
      <w:proofErr w:type="spellEnd"/>
      <w:r w:rsidRPr="00AB19A9">
        <w:rPr>
          <w:rFonts w:ascii="Times New Roman" w:eastAsia="Times New Roman" w:hAnsi="Times New Roman" w:cs="Times New Roman"/>
          <w:sz w:val="24"/>
          <w:szCs w:val="24"/>
          <w:rPrChange w:id="200" w:author="Alberto D'Agostino" w:date="2025-02-03T10:22:00Z">
            <w:rPr>
              <w:rFonts w:ascii="Times New Roman" w:eastAsia="Times New Roman" w:hAnsi="Times New Roman" w:cs="Times New Roman"/>
              <w:sz w:val="24"/>
              <w:szCs w:val="24"/>
              <w:highlight w:val="cyan"/>
            </w:rPr>
          </w:rPrChange>
        </w:rPr>
        <w:t xml:space="preserve"> &amp; </w:t>
      </w:r>
      <w:proofErr w:type="spellStart"/>
      <w:r w:rsidRPr="00AB19A9">
        <w:rPr>
          <w:rFonts w:ascii="Times New Roman" w:eastAsia="Times New Roman" w:hAnsi="Times New Roman" w:cs="Times New Roman"/>
          <w:sz w:val="24"/>
          <w:szCs w:val="24"/>
          <w:rPrChange w:id="201" w:author="Alberto D'Agostino" w:date="2025-02-03T10:22:00Z">
            <w:rPr>
              <w:rFonts w:ascii="Times New Roman" w:eastAsia="Times New Roman" w:hAnsi="Times New Roman" w:cs="Times New Roman"/>
              <w:sz w:val="24"/>
              <w:szCs w:val="24"/>
              <w:highlight w:val="cyan"/>
            </w:rPr>
          </w:rPrChange>
        </w:rPr>
        <w:t>Armienti</w:t>
      </w:r>
      <w:proofErr w:type="spellEnd"/>
      <w:r w:rsidRPr="00AB19A9">
        <w:rPr>
          <w:rFonts w:ascii="Times New Roman" w:eastAsia="Times New Roman" w:hAnsi="Times New Roman" w:cs="Times New Roman"/>
          <w:sz w:val="24"/>
          <w:szCs w:val="24"/>
          <w:rPrChange w:id="202" w:author="Alberto D'Agostino" w:date="2025-02-03T10:22:00Z">
            <w:rPr>
              <w:rFonts w:ascii="Times New Roman" w:eastAsia="Times New Roman" w:hAnsi="Times New Roman" w:cs="Times New Roman"/>
              <w:sz w:val="24"/>
              <w:szCs w:val="24"/>
              <w:highlight w:val="cyan"/>
            </w:rPr>
          </w:rPrChange>
        </w:rPr>
        <w:t>, 2011)</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Grain classification, shape detection, and vectorization of elements from the rasters results in vector data that is used to describe or represent the results obtained in the processes</w:t>
      </w:r>
      <w:r w:rsidRPr="00AB19A9">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203" w:author="Alberto D'Agostino" w:date="2025-02-03T10:22:00Z">
            <w:rPr>
              <w:rFonts w:ascii="Times New Roman" w:eastAsia="Times New Roman" w:hAnsi="Times New Roman" w:cs="Times New Roman"/>
              <w:sz w:val="24"/>
              <w:szCs w:val="24"/>
              <w:highlight w:val="cyan"/>
            </w:rPr>
          </w:rPrChange>
        </w:rPr>
        <w:t xml:space="preserve">(Li </w:t>
      </w:r>
      <w:del w:id="204" w:author="Alberto D'Agostino" w:date="2025-02-03T09:55:00Z">
        <w:r w:rsidRPr="00AB19A9" w:rsidDel="00494CC8">
          <w:rPr>
            <w:rFonts w:ascii="Times New Roman" w:eastAsia="Times New Roman" w:hAnsi="Times New Roman" w:cs="Times New Roman"/>
            <w:sz w:val="24"/>
            <w:szCs w:val="24"/>
            <w:rPrChange w:id="205" w:author="Alberto D'Agostino" w:date="2025-02-03T10:22:00Z">
              <w:rPr>
                <w:rFonts w:ascii="Times New Roman" w:eastAsia="Times New Roman" w:hAnsi="Times New Roman" w:cs="Times New Roman"/>
                <w:sz w:val="24"/>
                <w:szCs w:val="24"/>
                <w:highlight w:val="cyan"/>
              </w:rPr>
            </w:rPrChange>
          </w:rPr>
          <w:delText>et al.</w:delText>
        </w:r>
      </w:del>
      <w:ins w:id="206"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sz w:val="24"/>
          <w:szCs w:val="24"/>
          <w:rPrChange w:id="207" w:author="Alberto D'Agostino" w:date="2025-02-03T10:22:00Z">
            <w:rPr>
              <w:rFonts w:ascii="Times New Roman" w:eastAsia="Times New Roman" w:hAnsi="Times New Roman" w:cs="Times New Roman"/>
              <w:sz w:val="24"/>
              <w:szCs w:val="24"/>
              <w:highlight w:val="cyan"/>
            </w:rPr>
          </w:rPrChange>
        </w:rPr>
        <w:t>, 2008</w:t>
      </w:r>
      <w:r w:rsidRPr="00AB19A9">
        <w:rPr>
          <w:rFonts w:ascii="Times New Roman" w:eastAsia="Times New Roman" w:hAnsi="Times New Roman" w:cs="Times New Roman"/>
          <w:sz w:val="24"/>
          <w:szCs w:val="24"/>
          <w:rPrChange w:id="208" w:author="Alberto D'Agostino" w:date="2025-02-03T10:23:00Z">
            <w:rPr>
              <w:rFonts w:ascii="Times New Roman" w:eastAsia="Times New Roman" w:hAnsi="Times New Roman" w:cs="Times New Roman"/>
              <w:sz w:val="24"/>
              <w:szCs w:val="24"/>
              <w:highlight w:val="cyan"/>
            </w:rPr>
          </w:rPrChange>
        </w:rPr>
        <w:t xml:space="preserve">; </w:t>
      </w:r>
      <w:proofErr w:type="spellStart"/>
      <w:r w:rsidRPr="00AB19A9">
        <w:rPr>
          <w:rFonts w:ascii="Times New Roman" w:eastAsia="Times New Roman" w:hAnsi="Times New Roman" w:cs="Times New Roman"/>
          <w:sz w:val="24"/>
          <w:szCs w:val="24"/>
          <w:rPrChange w:id="209" w:author="Alberto D'Agostino" w:date="2025-02-03T10:23:00Z">
            <w:rPr>
              <w:rFonts w:ascii="Times New Roman" w:eastAsia="Times New Roman" w:hAnsi="Times New Roman" w:cs="Times New Roman"/>
              <w:sz w:val="24"/>
              <w:szCs w:val="24"/>
              <w:highlight w:val="cyan"/>
            </w:rPr>
          </w:rPrChange>
        </w:rPr>
        <w:t>Ortolano</w:t>
      </w:r>
      <w:proofErr w:type="spellEnd"/>
      <w:r w:rsidRPr="00AB19A9">
        <w:rPr>
          <w:rFonts w:ascii="Times New Roman" w:eastAsia="Times New Roman" w:hAnsi="Times New Roman" w:cs="Times New Roman"/>
          <w:sz w:val="24"/>
          <w:szCs w:val="24"/>
          <w:rPrChange w:id="210" w:author="Alberto D'Agostino" w:date="2025-02-03T10:23:00Z">
            <w:rPr>
              <w:rFonts w:ascii="Times New Roman" w:eastAsia="Times New Roman" w:hAnsi="Times New Roman" w:cs="Times New Roman"/>
              <w:sz w:val="24"/>
              <w:szCs w:val="24"/>
              <w:highlight w:val="cyan"/>
            </w:rPr>
          </w:rPrChange>
        </w:rPr>
        <w:t xml:space="preserve"> </w:t>
      </w:r>
      <w:del w:id="211" w:author="Alberto D'Agostino" w:date="2025-02-03T09:55:00Z">
        <w:r w:rsidRPr="00AB19A9" w:rsidDel="00494CC8">
          <w:rPr>
            <w:rFonts w:ascii="Times New Roman" w:eastAsia="Times New Roman" w:hAnsi="Times New Roman" w:cs="Times New Roman"/>
            <w:i/>
            <w:sz w:val="24"/>
            <w:szCs w:val="24"/>
            <w:rPrChange w:id="212" w:author="Alberto D'Agostino" w:date="2025-02-03T10:23:00Z">
              <w:rPr>
                <w:rFonts w:ascii="Times New Roman" w:eastAsia="Times New Roman" w:hAnsi="Times New Roman" w:cs="Times New Roman"/>
                <w:i/>
                <w:sz w:val="24"/>
                <w:szCs w:val="24"/>
                <w:highlight w:val="cyan"/>
              </w:rPr>
            </w:rPrChange>
          </w:rPr>
          <w:delText>et al.</w:delText>
        </w:r>
      </w:del>
      <w:ins w:id="213"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i/>
          <w:sz w:val="24"/>
          <w:szCs w:val="24"/>
          <w:rPrChange w:id="214" w:author="Alberto D'Agostino" w:date="2025-02-03T10:23:00Z">
            <w:rPr>
              <w:rFonts w:ascii="Times New Roman" w:eastAsia="Times New Roman" w:hAnsi="Times New Roman" w:cs="Times New Roman"/>
              <w:i/>
              <w:sz w:val="24"/>
              <w:szCs w:val="24"/>
              <w:highlight w:val="cyan"/>
            </w:rPr>
          </w:rPrChange>
        </w:rPr>
        <w:t>,</w:t>
      </w:r>
      <w:r w:rsidRPr="00AB19A9">
        <w:rPr>
          <w:rFonts w:ascii="Times New Roman" w:eastAsia="Times New Roman" w:hAnsi="Times New Roman" w:cs="Times New Roman"/>
          <w:sz w:val="24"/>
          <w:szCs w:val="24"/>
          <w:rPrChange w:id="215" w:author="Alberto D'Agostino" w:date="2025-02-03T10:23:00Z">
            <w:rPr>
              <w:rFonts w:ascii="Times New Roman" w:eastAsia="Times New Roman" w:hAnsi="Times New Roman" w:cs="Times New Roman"/>
              <w:sz w:val="24"/>
              <w:szCs w:val="24"/>
              <w:highlight w:val="cyan"/>
            </w:rPr>
          </w:rPrChange>
        </w:rPr>
        <w:t xml:space="preserve"> 2018; 2021, </w:t>
      </w:r>
      <w:proofErr w:type="spellStart"/>
      <w:r w:rsidRPr="00AB19A9">
        <w:rPr>
          <w:rFonts w:ascii="Times New Roman" w:eastAsia="Times New Roman" w:hAnsi="Times New Roman" w:cs="Times New Roman"/>
          <w:sz w:val="24"/>
          <w:szCs w:val="24"/>
          <w:rPrChange w:id="216" w:author="Alberto D'Agostino" w:date="2025-02-03T10:23:00Z">
            <w:rPr>
              <w:rFonts w:ascii="Times New Roman" w:eastAsia="Times New Roman" w:hAnsi="Times New Roman" w:cs="Times New Roman"/>
              <w:sz w:val="24"/>
              <w:szCs w:val="24"/>
              <w:highlight w:val="cyan"/>
            </w:rPr>
          </w:rPrChange>
        </w:rPr>
        <w:t>Visalli</w:t>
      </w:r>
      <w:proofErr w:type="spellEnd"/>
      <w:r w:rsidRPr="00AB19A9">
        <w:rPr>
          <w:rFonts w:ascii="Times New Roman" w:eastAsia="Times New Roman" w:hAnsi="Times New Roman" w:cs="Times New Roman"/>
          <w:sz w:val="24"/>
          <w:szCs w:val="24"/>
          <w:rPrChange w:id="217" w:author="Alberto D'Agostino" w:date="2025-02-03T10:23:00Z">
            <w:rPr>
              <w:rFonts w:ascii="Times New Roman" w:eastAsia="Times New Roman" w:hAnsi="Times New Roman" w:cs="Times New Roman"/>
              <w:sz w:val="24"/>
              <w:szCs w:val="24"/>
              <w:highlight w:val="cyan"/>
            </w:rPr>
          </w:rPrChange>
        </w:rPr>
        <w:t xml:space="preserve"> </w:t>
      </w:r>
      <w:del w:id="218" w:author="Alberto D'Agostino" w:date="2025-02-03T09:55:00Z">
        <w:r w:rsidRPr="00AB19A9" w:rsidDel="00494CC8">
          <w:rPr>
            <w:rFonts w:ascii="Times New Roman" w:eastAsia="Times New Roman" w:hAnsi="Times New Roman" w:cs="Times New Roman"/>
            <w:i/>
            <w:sz w:val="24"/>
            <w:szCs w:val="24"/>
            <w:rPrChange w:id="219" w:author="Alberto D'Agostino" w:date="2025-02-03T10:23:00Z">
              <w:rPr>
                <w:rFonts w:ascii="Times New Roman" w:eastAsia="Times New Roman" w:hAnsi="Times New Roman" w:cs="Times New Roman"/>
                <w:i/>
                <w:sz w:val="24"/>
                <w:szCs w:val="24"/>
                <w:highlight w:val="cyan"/>
              </w:rPr>
            </w:rPrChange>
          </w:rPr>
          <w:delText>et al.</w:delText>
        </w:r>
      </w:del>
      <w:ins w:id="220"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i/>
          <w:sz w:val="24"/>
          <w:szCs w:val="24"/>
          <w:rPrChange w:id="221" w:author="Alberto D'Agostino" w:date="2025-02-03T10:23:00Z">
            <w:rPr>
              <w:rFonts w:ascii="Times New Roman" w:eastAsia="Times New Roman" w:hAnsi="Times New Roman" w:cs="Times New Roman"/>
              <w:i/>
              <w:sz w:val="24"/>
              <w:szCs w:val="24"/>
              <w:highlight w:val="cyan"/>
            </w:rPr>
          </w:rPrChange>
        </w:rPr>
        <w:t>,</w:t>
      </w:r>
      <w:r w:rsidRPr="00AB19A9">
        <w:rPr>
          <w:rFonts w:ascii="Times New Roman" w:eastAsia="Times New Roman" w:hAnsi="Times New Roman" w:cs="Times New Roman"/>
          <w:sz w:val="24"/>
          <w:szCs w:val="24"/>
          <w:rPrChange w:id="222" w:author="Alberto D'Agostino" w:date="2025-02-03T10:23:00Z">
            <w:rPr>
              <w:rFonts w:ascii="Times New Roman" w:eastAsia="Times New Roman" w:hAnsi="Times New Roman" w:cs="Times New Roman"/>
              <w:sz w:val="24"/>
              <w:szCs w:val="24"/>
              <w:highlight w:val="cyan"/>
            </w:rPr>
          </w:rPrChange>
        </w:rPr>
        <w:t xml:space="preserve"> 2021).</w:t>
      </w:r>
    </w:p>
    <w:p w14:paraId="0000004D" w14:textId="40909720"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“Microscopic Information System</w:t>
      </w:r>
      <w:r w:rsidRPr="00AB19A9">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223" w:author="Alberto D'Agostino" w:date="2025-02-03T10:23: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224" w:author="Alberto D'Agostino" w:date="2025-02-03T10:23:00Z">
            <w:rPr>
              <w:rFonts w:ascii="Times New Roman" w:eastAsia="Times New Roman" w:hAnsi="Times New Roman" w:cs="Times New Roman"/>
              <w:sz w:val="24"/>
              <w:szCs w:val="24"/>
              <w:highlight w:val="cyan"/>
            </w:rPr>
          </w:rPrChange>
        </w:rPr>
        <w:t>Tarquini</w:t>
      </w:r>
      <w:proofErr w:type="spellEnd"/>
      <w:r w:rsidRPr="00AB19A9">
        <w:rPr>
          <w:rFonts w:ascii="Times New Roman" w:eastAsia="Times New Roman" w:hAnsi="Times New Roman" w:cs="Times New Roman"/>
          <w:sz w:val="24"/>
          <w:szCs w:val="24"/>
          <w:rPrChange w:id="225" w:author="Alberto D'Agostino" w:date="2025-02-03T10:23:00Z">
            <w:rPr>
              <w:rFonts w:ascii="Times New Roman" w:eastAsia="Times New Roman" w:hAnsi="Times New Roman" w:cs="Times New Roman"/>
              <w:sz w:val="24"/>
              <w:szCs w:val="24"/>
              <w:highlight w:val="cyan"/>
            </w:rPr>
          </w:rPrChange>
        </w:rPr>
        <w:t xml:space="preserve"> &amp; </w:t>
      </w:r>
      <w:proofErr w:type="spellStart"/>
      <w:r w:rsidRPr="00AB19A9">
        <w:rPr>
          <w:rFonts w:ascii="Times New Roman" w:eastAsia="Times New Roman" w:hAnsi="Times New Roman" w:cs="Times New Roman"/>
          <w:sz w:val="24"/>
          <w:szCs w:val="24"/>
          <w:rPrChange w:id="226" w:author="Alberto D'Agostino" w:date="2025-02-03T10:23:00Z">
            <w:rPr>
              <w:rFonts w:ascii="Times New Roman" w:eastAsia="Times New Roman" w:hAnsi="Times New Roman" w:cs="Times New Roman"/>
              <w:sz w:val="24"/>
              <w:szCs w:val="24"/>
              <w:highlight w:val="cyan"/>
            </w:rPr>
          </w:rPrChange>
        </w:rPr>
        <w:t>Favalli</w:t>
      </w:r>
      <w:proofErr w:type="spellEnd"/>
      <w:r w:rsidRPr="00AB19A9">
        <w:rPr>
          <w:rFonts w:ascii="Times New Roman" w:eastAsia="Times New Roman" w:hAnsi="Times New Roman" w:cs="Times New Roman"/>
          <w:sz w:val="24"/>
          <w:szCs w:val="24"/>
          <w:rPrChange w:id="227" w:author="Alberto D'Agostino" w:date="2025-02-03T10:23:00Z">
            <w:rPr>
              <w:rFonts w:ascii="Times New Roman" w:eastAsia="Times New Roman" w:hAnsi="Times New Roman" w:cs="Times New Roman"/>
              <w:sz w:val="24"/>
              <w:szCs w:val="24"/>
              <w:highlight w:val="cyan"/>
            </w:rPr>
          </w:rPrChange>
        </w:rPr>
        <w:t>, 2010)</w:t>
      </w:r>
      <w:r>
        <w:rPr>
          <w:rFonts w:ascii="Times New Roman" w:eastAsia="Times New Roman" w:hAnsi="Times New Roman" w:cs="Times New Roman"/>
          <w:sz w:val="24"/>
          <w:szCs w:val="24"/>
        </w:rPr>
        <w:t xml:space="preserve"> these data are referred to </w:t>
      </w:r>
      <w:del w:id="228" w:author="Eugenio Fazio [2]" w:date="2025-01-31T11:33:00Z">
        <w:r w:rsidDel="00C9741F">
          <w:rPr>
            <w:rFonts w:ascii="Times New Roman" w:eastAsia="Times New Roman" w:hAnsi="Times New Roman" w:cs="Times New Roman"/>
            <w:sz w:val="24"/>
            <w:szCs w:val="24"/>
          </w:rPr>
          <w:delText xml:space="preserve">with </w:delText>
        </w:r>
      </w:del>
      <w:r>
        <w:rPr>
          <w:rFonts w:ascii="Times New Roman" w:eastAsia="Times New Roman" w:hAnsi="Times New Roman" w:cs="Times New Roman"/>
          <w:sz w:val="24"/>
          <w:szCs w:val="24"/>
        </w:rPr>
        <w:t>a non-geographic and non-spatial reference system</w:t>
      </w:r>
      <w:r w:rsidR="004A3A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numerical data of the vertices of the vector primitives and pixel indices of the images are certainly representative in terms of scale</w:t>
      </w:r>
      <w:ins w:id="229" w:author="Eugenio Fazio [2]" w:date="2025-01-31T11:33:00Z">
        <w:r w:rsidR="00E41B82">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but not in terms of position in space. It is possible to know and define the actual size of an element in this system but not its position in space or in a geographic datum. In the case of thin sections, for example, it is important to know the size in millimeters of an image pixel but not its geographical position at the same scale. </w:t>
      </w:r>
    </w:p>
    <w:p w14:paraId="0000004E" w14:textId="347A80C9" w:rsidR="00696B80" w:rsidRDefault="00734CE6">
      <w:pPr>
        <w:spacing w:line="480" w:lineRule="auto"/>
        <w:jc w:val="both"/>
      </w:pPr>
      <w:r>
        <w:rPr>
          <w:rFonts w:ascii="Times New Roman" w:eastAsia="Times New Roman" w:hAnsi="Times New Roman" w:cs="Times New Roman"/>
          <w:sz w:val="24"/>
          <w:szCs w:val="24"/>
        </w:rPr>
        <w:t xml:space="preserve">A Python library called “LIS_functions.py” has been developed, which includes seven functions that allow the construction of a “local information system” of a thin section and the generation of a static website page that is easy to publish and share on the web. The functions can be used in sequence, as </w:t>
      </w:r>
      <w:r w:rsidRPr="00DC3DEC">
        <w:rPr>
          <w:rFonts w:ascii="Times New Roman" w:eastAsia="Times New Roman" w:hAnsi="Times New Roman" w:cs="Times New Roman"/>
          <w:sz w:val="24"/>
          <w:szCs w:val="24"/>
        </w:rPr>
        <w:t xml:space="preserve">described in </w:t>
      </w:r>
      <w:r w:rsidR="006A3A25" w:rsidRPr="00DC3DEC">
        <w:rPr>
          <w:rFonts w:ascii="Times New Roman" w:eastAsia="Times New Roman" w:hAnsi="Times New Roman" w:cs="Times New Roman"/>
          <w:sz w:val="24"/>
          <w:szCs w:val="24"/>
          <w:shd w:val="clear" w:color="auto" w:fill="FF9900"/>
        </w:rPr>
        <w:fldChar w:fldCharType="begin"/>
      </w:r>
      <w:r w:rsidR="006A3A25" w:rsidRPr="003F5FDF">
        <w:rPr>
          <w:rFonts w:ascii="Times New Roman" w:eastAsia="Times New Roman" w:hAnsi="Times New Roman" w:cs="Times New Roman"/>
          <w:sz w:val="24"/>
          <w:szCs w:val="24"/>
        </w:rPr>
        <w:instrText xml:space="preserve"> REF _Ref186868778 \h </w:instrText>
      </w:r>
      <w:r w:rsidR="003F5FDF" w:rsidRPr="003F5FDF">
        <w:rPr>
          <w:rFonts w:ascii="Times New Roman" w:eastAsia="Times New Roman" w:hAnsi="Times New Roman" w:cs="Times New Roman"/>
          <w:sz w:val="24"/>
          <w:szCs w:val="24"/>
          <w:shd w:val="clear" w:color="auto" w:fill="FF9900"/>
        </w:rPr>
        <w:instrText xml:space="preserve"> \* MERGEFORMAT </w:instrText>
      </w:r>
      <w:r w:rsidR="006A3A25" w:rsidRPr="00DC3DEC">
        <w:rPr>
          <w:rFonts w:ascii="Times New Roman" w:eastAsia="Times New Roman" w:hAnsi="Times New Roman" w:cs="Times New Roman"/>
          <w:sz w:val="24"/>
          <w:szCs w:val="24"/>
          <w:shd w:val="clear" w:color="auto" w:fill="FF9900"/>
        </w:rPr>
      </w:r>
      <w:r w:rsidR="006A3A25" w:rsidRPr="00DC3DEC">
        <w:rPr>
          <w:rFonts w:ascii="Times New Roman" w:eastAsia="Times New Roman" w:hAnsi="Times New Roman" w:cs="Times New Roman"/>
          <w:sz w:val="24"/>
          <w:szCs w:val="24"/>
          <w:shd w:val="clear" w:color="auto" w:fill="FF9900"/>
        </w:rPr>
        <w:fldChar w:fldCharType="separate"/>
      </w:r>
      <w:r w:rsidR="006A3A25" w:rsidRPr="00F6028E">
        <w:rPr>
          <w:rFonts w:ascii="Times New Roman" w:hAnsi="Times New Roman" w:cs="Times New Roman"/>
          <w:sz w:val="24"/>
          <w:szCs w:val="24"/>
        </w:rPr>
        <w:t xml:space="preserve">Table </w:t>
      </w:r>
      <w:r w:rsidR="006A3A25" w:rsidRPr="00F6028E">
        <w:rPr>
          <w:rFonts w:ascii="Times New Roman" w:hAnsi="Times New Roman" w:cs="Times New Roman"/>
          <w:noProof/>
          <w:sz w:val="24"/>
          <w:szCs w:val="24"/>
        </w:rPr>
        <w:t>1</w:t>
      </w:r>
      <w:r w:rsidR="006A3A25" w:rsidRPr="00DC3DEC">
        <w:rPr>
          <w:rFonts w:ascii="Times New Roman" w:eastAsia="Times New Roman" w:hAnsi="Times New Roman" w:cs="Times New Roman"/>
          <w:sz w:val="24"/>
          <w:szCs w:val="24"/>
          <w:shd w:val="clear" w:color="auto" w:fill="FF9900"/>
        </w:rPr>
        <w:fldChar w:fldCharType="end"/>
      </w:r>
      <w:r w:rsidR="003F5FDF" w:rsidRPr="00F6028E">
        <w:rPr>
          <w:rFonts w:ascii="Times New Roman" w:eastAsia="Times New Roman" w:hAnsi="Times New Roman" w:cs="Times New Roman"/>
          <w:sz w:val="24"/>
          <w:szCs w:val="24"/>
        </w:rPr>
        <w:t xml:space="preserve"> </w:t>
      </w:r>
      <w:r w:rsidRPr="003F5FDF">
        <w:rPr>
          <w:rFonts w:ascii="Times New Roman" w:eastAsia="Times New Roman" w:hAnsi="Times New Roman" w:cs="Times New Roman"/>
          <w:sz w:val="24"/>
          <w:szCs w:val="24"/>
        </w:rPr>
        <w:t>and</w:t>
      </w:r>
      <w:r w:rsidR="006A3A25" w:rsidRPr="00F6028E">
        <w:rPr>
          <w:rFonts w:ascii="Times New Roman" w:hAnsi="Times New Roman" w:cs="Times New Roman"/>
          <w:sz w:val="24"/>
          <w:szCs w:val="24"/>
        </w:rPr>
        <w:t xml:space="preserve"> </w:t>
      </w:r>
      <w:r w:rsidR="006A3A25" w:rsidRPr="00F6028E">
        <w:rPr>
          <w:rFonts w:ascii="Times New Roman" w:hAnsi="Times New Roman" w:cs="Times New Roman"/>
          <w:sz w:val="24"/>
          <w:szCs w:val="24"/>
        </w:rPr>
        <w:fldChar w:fldCharType="begin"/>
      </w:r>
      <w:r w:rsidR="006A3A25" w:rsidRPr="00F6028E">
        <w:rPr>
          <w:rFonts w:ascii="Times New Roman" w:hAnsi="Times New Roman" w:cs="Times New Roman"/>
          <w:sz w:val="24"/>
          <w:szCs w:val="24"/>
        </w:rPr>
        <w:instrText xml:space="preserve"> REF _Ref186868702 \h </w:instrText>
      </w:r>
      <w:r w:rsidR="003F5FDF" w:rsidRPr="00F6028E">
        <w:rPr>
          <w:rFonts w:ascii="Times New Roman" w:hAnsi="Times New Roman" w:cs="Times New Roman"/>
          <w:sz w:val="24"/>
          <w:szCs w:val="24"/>
        </w:rPr>
        <w:instrText xml:space="preserve"> \* MERGEFORMAT </w:instrText>
      </w:r>
      <w:r w:rsidR="006A3A25" w:rsidRPr="00F6028E">
        <w:rPr>
          <w:rFonts w:ascii="Times New Roman" w:hAnsi="Times New Roman" w:cs="Times New Roman"/>
          <w:sz w:val="24"/>
          <w:szCs w:val="24"/>
        </w:rPr>
      </w:r>
      <w:r w:rsidR="006A3A25" w:rsidRPr="00F6028E">
        <w:rPr>
          <w:rFonts w:ascii="Times New Roman" w:hAnsi="Times New Roman" w:cs="Times New Roman"/>
          <w:sz w:val="24"/>
          <w:szCs w:val="24"/>
        </w:rPr>
        <w:fldChar w:fldCharType="separate"/>
      </w:r>
      <w:r w:rsidR="00B33532" w:rsidRPr="00F6028E">
        <w:rPr>
          <w:rFonts w:ascii="Times New Roman" w:hAnsi="Times New Roman" w:cs="Times New Roman"/>
          <w:sz w:val="24"/>
          <w:szCs w:val="24"/>
        </w:rPr>
        <w:t xml:space="preserve">Figure </w:t>
      </w:r>
      <w:r w:rsidR="00B33532" w:rsidRPr="00F6028E">
        <w:rPr>
          <w:rFonts w:ascii="Times New Roman" w:hAnsi="Times New Roman" w:cs="Times New Roman"/>
          <w:noProof/>
          <w:sz w:val="24"/>
          <w:szCs w:val="24"/>
        </w:rPr>
        <w:t>4</w:t>
      </w:r>
      <w:r w:rsidR="006A3A25" w:rsidRPr="00F6028E">
        <w:rPr>
          <w:rFonts w:ascii="Times New Roman" w:hAnsi="Times New Roman" w:cs="Times New Roman"/>
          <w:sz w:val="24"/>
          <w:szCs w:val="24"/>
        </w:rPr>
        <w:fldChar w:fldCharType="end"/>
      </w:r>
      <w:r w:rsidR="003F5FDF">
        <w:rPr>
          <w:rFonts w:ascii="Times New Roman" w:hAnsi="Times New Roman" w:cs="Times New Roman"/>
          <w:sz w:val="24"/>
          <w:szCs w:val="24"/>
        </w:rPr>
        <w:t>.</w:t>
      </w:r>
    </w:p>
    <w:p w14:paraId="5793E196" w14:textId="77777777" w:rsidR="00361FF1" w:rsidRDefault="00361FF1">
      <w:pPr>
        <w:spacing w:line="480" w:lineRule="auto"/>
        <w:jc w:val="both"/>
      </w:pPr>
    </w:p>
    <w:p w14:paraId="03A886AD" w14:textId="77777777" w:rsidR="00361FF1" w:rsidRDefault="00361FF1">
      <w:pPr>
        <w:spacing w:line="480" w:lineRule="auto"/>
        <w:jc w:val="both"/>
      </w:pPr>
    </w:p>
    <w:p w14:paraId="796E08D2" w14:textId="77777777" w:rsidR="00361FF1" w:rsidRDefault="00361FF1">
      <w:pPr>
        <w:spacing w:line="480" w:lineRule="auto"/>
        <w:jc w:val="both"/>
      </w:pPr>
    </w:p>
    <w:p w14:paraId="1CB1B290" w14:textId="77777777" w:rsidR="00361FF1" w:rsidRDefault="00361FF1">
      <w:pPr>
        <w:spacing w:line="480" w:lineRule="auto"/>
        <w:jc w:val="both"/>
      </w:pPr>
    </w:p>
    <w:p w14:paraId="12CFC74A" w14:textId="77777777" w:rsidR="00361FF1" w:rsidRDefault="00361FF1">
      <w:pPr>
        <w:spacing w:line="480" w:lineRule="auto"/>
        <w:jc w:val="both"/>
      </w:pPr>
    </w:p>
    <w:p w14:paraId="22A8EF7A" w14:textId="77777777" w:rsidR="00361FF1" w:rsidRDefault="00361FF1">
      <w:pPr>
        <w:spacing w:line="480" w:lineRule="auto"/>
        <w:jc w:val="both"/>
      </w:pPr>
    </w:p>
    <w:p w14:paraId="541A9C5A" w14:textId="77777777" w:rsidR="00361FF1" w:rsidRDefault="00361FF1">
      <w:pPr>
        <w:spacing w:line="480" w:lineRule="auto"/>
        <w:jc w:val="both"/>
      </w:pPr>
    </w:p>
    <w:p w14:paraId="6E5075E5" w14:textId="77777777" w:rsidR="00361FF1" w:rsidRDefault="00361FF1">
      <w:pPr>
        <w:spacing w:line="480" w:lineRule="auto"/>
        <w:jc w:val="both"/>
      </w:pPr>
    </w:p>
    <w:p w14:paraId="00000050" w14:textId="77777777" w:rsidR="00696B80" w:rsidRDefault="00696B80">
      <w:pPr>
        <w:spacing w:line="480" w:lineRule="auto"/>
        <w:jc w:val="both"/>
        <w:rPr>
          <w:rFonts w:ascii="Times New Roman" w:eastAsia="Times New Roman" w:hAnsi="Times New Roman" w:cs="Times New Roman"/>
          <w:sz w:val="24"/>
          <w:szCs w:val="24"/>
        </w:rPr>
      </w:pPr>
    </w:p>
    <w:p w14:paraId="00000051" w14:textId="558D4ECC" w:rsidR="00696B80" w:rsidRDefault="006A3A25" w:rsidP="006A3A25">
      <w:pPr>
        <w:pStyle w:val="Didascalia"/>
        <w:rPr>
          <w:rFonts w:ascii="Times New Roman" w:eastAsia="Times New Roman" w:hAnsi="Times New Roman" w:cs="Times New Roman"/>
          <w:i w:val="0"/>
          <w:sz w:val="24"/>
          <w:szCs w:val="24"/>
          <w:shd w:val="clear" w:color="auto" w:fill="FF9900"/>
        </w:rPr>
      </w:pPr>
      <w:bookmarkStart w:id="230" w:name="_Ref186868778"/>
      <w:commentRangeStart w:id="231"/>
      <w:commentRangeStart w:id="232"/>
      <w:r>
        <w:lastRenderedPageBreak/>
        <w:t>Table</w:t>
      </w:r>
      <w:commentRangeEnd w:id="231"/>
      <w:r w:rsidR="00AB0055">
        <w:rPr>
          <w:rStyle w:val="Rimandocommento"/>
          <w:i w:val="0"/>
          <w:iCs w:val="0"/>
          <w:color w:val="auto"/>
        </w:rPr>
        <w:commentReference w:id="231"/>
      </w:r>
      <w:commentRangeEnd w:id="232"/>
      <w:r w:rsidR="00B75262">
        <w:rPr>
          <w:rStyle w:val="Rimandocommento"/>
          <w:i w:val="0"/>
          <w:iCs w:val="0"/>
          <w:color w:val="auto"/>
        </w:rPr>
        <w:commentReference w:id="232"/>
      </w:r>
      <w:r>
        <w:t xml:space="preserve"> </w:t>
      </w:r>
      <w:r w:rsidR="0067076A">
        <w:fldChar w:fldCharType="begin"/>
      </w:r>
      <w:r w:rsidR="0067076A">
        <w:instrText xml:space="preserve"> SEQ Table \* ARABIC </w:instrText>
      </w:r>
      <w:r w:rsidR="0067076A">
        <w:fldChar w:fldCharType="separate"/>
      </w:r>
      <w:r w:rsidR="00361FF1">
        <w:rPr>
          <w:noProof/>
        </w:rPr>
        <w:t>1</w:t>
      </w:r>
      <w:r w:rsidR="0067076A">
        <w:rPr>
          <w:noProof/>
        </w:rPr>
        <w:fldChar w:fldCharType="end"/>
      </w:r>
      <w:bookmarkEnd w:id="230"/>
      <w:r>
        <w:t xml:space="preserve"> List of functions used in "LIS_functions.py" library</w:t>
      </w:r>
    </w:p>
    <w:sdt>
      <w:sdtPr>
        <w:tag w:val="goog_rdk_4"/>
        <w:id w:val="272913816"/>
        <w:lock w:val="contentLocked"/>
      </w:sdtPr>
      <w:sdtEndPr/>
      <w:sdtContent>
        <w:tbl>
          <w:tblPr>
            <w:tblStyle w:val="a"/>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070"/>
            <w:gridCol w:w="2400"/>
            <w:gridCol w:w="2400"/>
          </w:tblGrid>
          <w:tr w:rsidR="00696B80" w14:paraId="32FCC73D" w14:textId="77777777">
            <w:trPr>
              <w:tblHeader/>
            </w:trPr>
            <w:tc>
              <w:tcPr>
                <w:tcW w:w="2730" w:type="dxa"/>
                <w:shd w:val="clear" w:color="auto" w:fill="D9D9D9"/>
                <w:tcMar>
                  <w:top w:w="100" w:type="dxa"/>
                  <w:left w:w="100" w:type="dxa"/>
                  <w:bottom w:w="100" w:type="dxa"/>
                  <w:right w:w="100" w:type="dxa"/>
                </w:tcMar>
              </w:tcPr>
              <w:p w14:paraId="00000052" w14:textId="2A662472"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name</w:t>
                </w:r>
              </w:p>
            </w:tc>
            <w:tc>
              <w:tcPr>
                <w:tcW w:w="2070" w:type="dxa"/>
                <w:shd w:val="clear" w:color="auto" w:fill="D9D9D9"/>
                <w:tcMar>
                  <w:top w:w="100" w:type="dxa"/>
                  <w:left w:w="100" w:type="dxa"/>
                  <w:bottom w:w="100" w:type="dxa"/>
                  <w:right w:w="100" w:type="dxa"/>
                </w:tcMar>
              </w:tcPr>
              <w:p w14:paraId="00000053"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2400" w:type="dxa"/>
                <w:shd w:val="clear" w:color="auto" w:fill="D9D9D9"/>
                <w:tcMar>
                  <w:top w:w="100" w:type="dxa"/>
                  <w:left w:w="100" w:type="dxa"/>
                  <w:bottom w:w="100" w:type="dxa"/>
                  <w:right w:w="100" w:type="dxa"/>
                </w:tcMar>
              </w:tcPr>
              <w:p w14:paraId="00000054"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c>
              <w:tcPr>
                <w:tcW w:w="2400" w:type="dxa"/>
                <w:shd w:val="clear" w:color="auto" w:fill="D9D9D9"/>
                <w:tcMar>
                  <w:top w:w="100" w:type="dxa"/>
                  <w:left w:w="100" w:type="dxa"/>
                  <w:bottom w:w="100" w:type="dxa"/>
                  <w:right w:w="100" w:type="dxa"/>
                </w:tcMar>
              </w:tcPr>
              <w:p w14:paraId="00000055"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96B80" w14:paraId="26744CF9" w14:textId="77777777">
            <w:tc>
              <w:tcPr>
                <w:tcW w:w="2730" w:type="dxa"/>
                <w:shd w:val="clear" w:color="auto" w:fill="auto"/>
                <w:tcMar>
                  <w:top w:w="100" w:type="dxa"/>
                  <w:left w:w="100" w:type="dxa"/>
                  <w:bottom w:w="100" w:type="dxa"/>
                  <w:right w:w="100" w:type="dxa"/>
                </w:tcMar>
              </w:tcPr>
              <w:p w14:paraId="00000056"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upload_files_widgets</w:t>
                </w:r>
              </w:p>
            </w:tc>
            <w:tc>
              <w:tcPr>
                <w:tcW w:w="2070" w:type="dxa"/>
                <w:shd w:val="clear" w:color="auto" w:fill="auto"/>
                <w:tcMar>
                  <w:top w:w="100" w:type="dxa"/>
                  <w:left w:w="100" w:type="dxa"/>
                  <w:bottom w:w="100" w:type="dxa"/>
                  <w:right w:w="100" w:type="dxa"/>
                </w:tcMar>
              </w:tcPr>
              <w:p w14:paraId="00000057"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N.A.</w:t>
                </w:r>
              </w:p>
            </w:tc>
            <w:tc>
              <w:tcPr>
                <w:tcW w:w="2400" w:type="dxa"/>
                <w:shd w:val="clear" w:color="auto" w:fill="auto"/>
                <w:tcMar>
                  <w:top w:w="100" w:type="dxa"/>
                  <w:left w:w="100" w:type="dxa"/>
                  <w:bottom w:w="100" w:type="dxa"/>
                  <w:right w:w="100" w:type="dxa"/>
                </w:tcMar>
              </w:tcPr>
              <w:p w14:paraId="00000058"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Times New Roman" w:eastAsia="Times New Roman" w:hAnsi="Times New Roman" w:cs="Times New Roman"/>
                    <w:sz w:val="20"/>
                    <w:szCs w:val="20"/>
                  </w:rPr>
                  <w:t xml:space="preserve">User Interface with loader for: </w:t>
                </w:r>
                <w:r>
                  <w:rPr>
                    <w:rFonts w:ascii="Roboto Mono Light" w:eastAsia="Roboto Mono Light" w:hAnsi="Roboto Mono Light" w:cs="Roboto Mono Light"/>
                    <w:sz w:val="18"/>
                    <w:szCs w:val="18"/>
                  </w:rPr>
                  <w:t>Shapefile_selector, Jpgfile_selector, projectname</w:t>
                </w:r>
              </w:p>
            </w:tc>
            <w:tc>
              <w:tcPr>
                <w:tcW w:w="2400" w:type="dxa"/>
                <w:shd w:val="clear" w:color="auto" w:fill="auto"/>
                <w:tcMar>
                  <w:top w:w="100" w:type="dxa"/>
                  <w:left w:w="100" w:type="dxa"/>
                  <w:bottom w:w="100" w:type="dxa"/>
                  <w:right w:w="100" w:type="dxa"/>
                </w:tcMar>
              </w:tcPr>
              <w:p w14:paraId="00000059"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User Interface in a Jupyter Notebook for input files loading</w:t>
                </w:r>
              </w:p>
            </w:tc>
          </w:tr>
          <w:tr w:rsidR="00696B80" w14:paraId="56B9C6D2" w14:textId="77777777">
            <w:tc>
              <w:tcPr>
                <w:tcW w:w="2730" w:type="dxa"/>
                <w:shd w:val="clear" w:color="auto" w:fill="auto"/>
                <w:tcMar>
                  <w:top w:w="100" w:type="dxa"/>
                  <w:left w:w="100" w:type="dxa"/>
                  <w:bottom w:w="100" w:type="dxa"/>
                  <w:right w:w="100" w:type="dxa"/>
                </w:tcMar>
              </w:tcPr>
              <w:p w14:paraId="0000005A"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save_to_temp_dir</w:t>
                </w:r>
              </w:p>
            </w:tc>
            <w:tc>
              <w:tcPr>
                <w:tcW w:w="2070" w:type="dxa"/>
                <w:shd w:val="clear" w:color="auto" w:fill="auto"/>
                <w:tcMar>
                  <w:top w:w="100" w:type="dxa"/>
                  <w:left w:w="100" w:type="dxa"/>
                  <w:bottom w:w="100" w:type="dxa"/>
                  <w:right w:w="100" w:type="dxa"/>
                </w:tcMar>
              </w:tcPr>
              <w:p w14:paraId="0000005B" w14:textId="77777777" w:rsidR="00696B80" w:rsidRDefault="00734CE6">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Shapefile_selector,Jpgfile_selector, projectname</w:t>
                </w:r>
              </w:p>
            </w:tc>
            <w:tc>
              <w:tcPr>
                <w:tcW w:w="2400" w:type="dxa"/>
                <w:shd w:val="clear" w:color="auto" w:fill="auto"/>
                <w:tcMar>
                  <w:top w:w="100" w:type="dxa"/>
                  <w:left w:w="100" w:type="dxa"/>
                  <w:bottom w:w="100" w:type="dxa"/>
                  <w:right w:w="100" w:type="dxa"/>
                </w:tcMar>
              </w:tcPr>
              <w:p w14:paraId="0000005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files_path</w:t>
                </w:r>
              </w:p>
            </w:tc>
            <w:tc>
              <w:tcPr>
                <w:tcW w:w="2400" w:type="dxa"/>
                <w:shd w:val="clear" w:color="auto" w:fill="auto"/>
                <w:tcMar>
                  <w:top w:w="100" w:type="dxa"/>
                  <w:left w:w="100" w:type="dxa"/>
                  <w:bottom w:w="100" w:type="dxa"/>
                  <w:right w:w="100" w:type="dxa"/>
                </w:tcMar>
              </w:tcPr>
              <w:p w14:paraId="0000005D"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Save to a temporary directory the files</w:t>
                </w:r>
              </w:p>
            </w:tc>
          </w:tr>
          <w:tr w:rsidR="00696B80" w14:paraId="300D4261" w14:textId="77777777">
            <w:tc>
              <w:tcPr>
                <w:tcW w:w="2730" w:type="dxa"/>
                <w:shd w:val="clear" w:color="auto" w:fill="auto"/>
                <w:tcMar>
                  <w:top w:w="100" w:type="dxa"/>
                  <w:left w:w="100" w:type="dxa"/>
                  <w:bottom w:w="100" w:type="dxa"/>
                  <w:right w:w="100" w:type="dxa"/>
                </w:tcMar>
              </w:tcPr>
              <w:p w14:paraId="0000005E"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run_gdal2tiles</w:t>
                </w:r>
              </w:p>
            </w:tc>
            <w:tc>
              <w:tcPr>
                <w:tcW w:w="2070" w:type="dxa"/>
                <w:shd w:val="clear" w:color="auto" w:fill="auto"/>
                <w:tcMar>
                  <w:top w:w="100" w:type="dxa"/>
                  <w:left w:w="100" w:type="dxa"/>
                  <w:bottom w:w="100" w:type="dxa"/>
                  <w:right w:w="100" w:type="dxa"/>
                </w:tcMar>
              </w:tcPr>
              <w:p w14:paraId="0000005F"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files_path['Raster_path']</w:t>
                </w:r>
              </w:p>
              <w:p w14:paraId="0000006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projectname</w:t>
                </w:r>
              </w:p>
            </w:tc>
            <w:tc>
              <w:tcPr>
                <w:tcW w:w="2400" w:type="dxa"/>
                <w:shd w:val="clear" w:color="auto" w:fill="auto"/>
                <w:tcMar>
                  <w:top w:w="100" w:type="dxa"/>
                  <w:left w:w="100" w:type="dxa"/>
                  <w:bottom w:w="100" w:type="dxa"/>
                  <w:right w:w="100" w:type="dxa"/>
                </w:tcMar>
              </w:tcPr>
              <w:p w14:paraId="00000061"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Folder with tiles and a basic html map viewer</w:t>
                </w:r>
              </w:p>
              <w:p w14:paraId="00000062"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openlayers.html</w:t>
                </w:r>
                <w:r>
                  <w:rPr>
                    <w:rFonts w:ascii="Times New Roman" w:eastAsia="Times New Roman" w:hAnsi="Times New Roman" w:cs="Times New Roman"/>
                    <w:sz w:val="24"/>
                    <w:szCs w:val="24"/>
                  </w:rPr>
                  <w:t xml:space="preserve"> </w:t>
                </w:r>
              </w:p>
            </w:tc>
            <w:tc>
              <w:tcPr>
                <w:tcW w:w="2400" w:type="dxa"/>
                <w:shd w:val="clear" w:color="auto" w:fill="auto"/>
                <w:tcMar>
                  <w:top w:w="100" w:type="dxa"/>
                  <w:left w:w="100" w:type="dxa"/>
                  <w:bottom w:w="100" w:type="dxa"/>
                  <w:right w:w="100" w:type="dxa"/>
                </w:tcMar>
              </w:tcPr>
              <w:p w14:paraId="00000063"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tiles from a raster file and a basic html file viewer</w:t>
                </w:r>
              </w:p>
            </w:tc>
          </w:tr>
          <w:tr w:rsidR="00696B80" w14:paraId="07B83FC9" w14:textId="77777777">
            <w:tc>
              <w:tcPr>
                <w:tcW w:w="2730" w:type="dxa"/>
                <w:shd w:val="clear" w:color="auto" w:fill="auto"/>
                <w:tcMar>
                  <w:top w:w="100" w:type="dxa"/>
                  <w:left w:w="100" w:type="dxa"/>
                  <w:bottom w:w="100" w:type="dxa"/>
                  <w:right w:w="100" w:type="dxa"/>
                </w:tcMar>
              </w:tcPr>
              <w:p w14:paraId="0000006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convert_shp_to_geojson</w:t>
                </w:r>
              </w:p>
            </w:tc>
            <w:tc>
              <w:tcPr>
                <w:tcW w:w="2070" w:type="dxa"/>
                <w:shd w:val="clear" w:color="auto" w:fill="auto"/>
                <w:tcMar>
                  <w:top w:w="100" w:type="dxa"/>
                  <w:left w:w="100" w:type="dxa"/>
                  <w:bottom w:w="100" w:type="dxa"/>
                  <w:right w:w="100" w:type="dxa"/>
                </w:tcMar>
              </w:tcPr>
              <w:p w14:paraId="00000065"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files_path['Shp_file_path']</w:t>
                </w:r>
              </w:p>
              <w:p w14:paraId="00000066"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output_file_path</w:t>
                </w:r>
              </w:p>
            </w:tc>
            <w:tc>
              <w:tcPr>
                <w:tcW w:w="2400" w:type="dxa"/>
                <w:shd w:val="clear" w:color="auto" w:fill="auto"/>
                <w:tcMar>
                  <w:top w:w="100" w:type="dxa"/>
                  <w:left w:w="100" w:type="dxa"/>
                  <w:bottom w:w="100" w:type="dxa"/>
                  <w:right w:w="100" w:type="dxa"/>
                </w:tcMar>
              </w:tcPr>
              <w:p w14:paraId="00000067"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68"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Convert SHP to GeoJSON by an ogr2ogr subprocess</w:t>
                </w:r>
              </w:p>
            </w:tc>
          </w:tr>
          <w:tr w:rsidR="00696B80" w14:paraId="4273AC81" w14:textId="77777777">
            <w:tc>
              <w:tcPr>
                <w:tcW w:w="2730" w:type="dxa"/>
                <w:shd w:val="clear" w:color="auto" w:fill="auto"/>
                <w:tcMar>
                  <w:top w:w="100" w:type="dxa"/>
                  <w:left w:w="100" w:type="dxa"/>
                  <w:bottom w:w="100" w:type="dxa"/>
                  <w:right w:w="100" w:type="dxa"/>
                </w:tcMar>
              </w:tcPr>
              <w:p w14:paraId="00000069"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add_geojson_overlay_to_gdal2tiles_html_output</w:t>
                </w:r>
              </w:p>
            </w:tc>
            <w:tc>
              <w:tcPr>
                <w:tcW w:w="2070" w:type="dxa"/>
                <w:shd w:val="clear" w:color="auto" w:fill="auto"/>
                <w:tcMar>
                  <w:top w:w="100" w:type="dxa"/>
                  <w:left w:w="100" w:type="dxa"/>
                  <w:bottom w:w="100" w:type="dxa"/>
                  <w:right w:w="100" w:type="dxa"/>
                </w:tcMar>
              </w:tcPr>
              <w:p w14:paraId="0000006A"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openlayers.html</w:t>
                </w:r>
              </w:p>
              <w:p w14:paraId="0000006B"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Projectname</w:t>
                </w:r>
              </w:p>
              <w:p w14:paraId="0000006C"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6D" w14:textId="77777777" w:rsidR="00696B80" w:rsidRDefault="00734CE6">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index.html</w:t>
                </w:r>
              </w:p>
            </w:tc>
            <w:tc>
              <w:tcPr>
                <w:tcW w:w="2400" w:type="dxa"/>
                <w:shd w:val="clear" w:color="auto" w:fill="auto"/>
                <w:tcMar>
                  <w:top w:w="100" w:type="dxa"/>
                  <w:left w:w="100" w:type="dxa"/>
                  <w:bottom w:w="100" w:type="dxa"/>
                  <w:right w:w="100" w:type="dxa"/>
                </w:tcMar>
              </w:tcPr>
              <w:p w14:paraId="0000006E"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GeoJSON overlay to raster feature, using OpenLayers JS and CSS</w:t>
                </w:r>
              </w:p>
            </w:tc>
          </w:tr>
          <w:tr w:rsidR="00696B80" w14:paraId="6AADAA53" w14:textId="77777777">
            <w:tc>
              <w:tcPr>
                <w:tcW w:w="2730" w:type="dxa"/>
                <w:shd w:val="clear" w:color="auto" w:fill="auto"/>
                <w:tcMar>
                  <w:top w:w="100" w:type="dxa"/>
                  <w:left w:w="100" w:type="dxa"/>
                  <w:bottom w:w="100" w:type="dxa"/>
                  <w:right w:w="100" w:type="dxa"/>
                </w:tcMar>
              </w:tcPr>
              <w:p w14:paraId="0000006F"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add_popup_feature_to_gdal2tiles_html_output</w:t>
                </w:r>
              </w:p>
            </w:tc>
            <w:tc>
              <w:tcPr>
                <w:tcW w:w="2070" w:type="dxa"/>
                <w:shd w:val="clear" w:color="auto" w:fill="auto"/>
                <w:tcMar>
                  <w:top w:w="100" w:type="dxa"/>
                  <w:left w:w="100" w:type="dxa"/>
                  <w:bottom w:w="100" w:type="dxa"/>
                  <w:right w:w="100" w:type="dxa"/>
                </w:tcMar>
              </w:tcPr>
              <w:p w14:paraId="00000070"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index.html</w:t>
                </w:r>
              </w:p>
              <w:p w14:paraId="00000071"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72" w14:textId="77777777" w:rsidR="00696B80" w:rsidRDefault="00734CE6">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index2.html</w:t>
                </w:r>
              </w:p>
            </w:tc>
            <w:tc>
              <w:tcPr>
                <w:tcW w:w="2400" w:type="dxa"/>
                <w:shd w:val="clear" w:color="auto" w:fill="auto"/>
                <w:tcMar>
                  <w:top w:w="100" w:type="dxa"/>
                  <w:left w:w="100" w:type="dxa"/>
                  <w:bottom w:w="100" w:type="dxa"/>
                  <w:right w:w="100" w:type="dxa"/>
                </w:tcMar>
              </w:tcPr>
              <w:p w14:paraId="00000073"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PopUp feature capable to visualize grain data, using ol-ext JS and CSS</w:t>
                </w:r>
              </w:p>
            </w:tc>
          </w:tr>
          <w:tr w:rsidR="00696B80" w14:paraId="236C2DB6" w14:textId="77777777">
            <w:tc>
              <w:tcPr>
                <w:tcW w:w="2730" w:type="dxa"/>
                <w:shd w:val="clear" w:color="auto" w:fill="auto"/>
                <w:tcMar>
                  <w:top w:w="100" w:type="dxa"/>
                  <w:left w:w="100" w:type="dxa"/>
                  <w:bottom w:w="100" w:type="dxa"/>
                  <w:right w:w="100" w:type="dxa"/>
                </w:tcMar>
              </w:tcPr>
              <w:p w14:paraId="0000007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20"/>
                    <w:szCs w:val="20"/>
                  </w:rPr>
                </w:pPr>
                <w:r>
                  <w:rPr>
                    <w:rFonts w:ascii="Roboto Mono Light" w:eastAsia="Roboto Mono Light" w:hAnsi="Roboto Mono Light" w:cs="Roboto Mono Light"/>
                    <w:sz w:val="18"/>
                    <w:szCs w:val="18"/>
                  </w:rPr>
                  <w:t>add_legend_and_rosediagrams</w:t>
                </w:r>
              </w:p>
            </w:tc>
            <w:tc>
              <w:tcPr>
                <w:tcW w:w="2070" w:type="dxa"/>
                <w:shd w:val="clear" w:color="auto" w:fill="auto"/>
                <w:tcMar>
                  <w:top w:w="100" w:type="dxa"/>
                  <w:left w:w="100" w:type="dxa"/>
                  <w:bottom w:w="100" w:type="dxa"/>
                  <w:right w:w="100" w:type="dxa"/>
                </w:tcMar>
              </w:tcPr>
              <w:p w14:paraId="00000075"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index2.html</w:t>
                </w:r>
              </w:p>
              <w:p w14:paraId="00000076"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Rosediagram files</w:t>
                </w:r>
              </w:p>
            </w:tc>
            <w:tc>
              <w:tcPr>
                <w:tcW w:w="2400" w:type="dxa"/>
                <w:shd w:val="clear" w:color="auto" w:fill="auto"/>
                <w:tcMar>
                  <w:top w:w="100" w:type="dxa"/>
                  <w:left w:w="100" w:type="dxa"/>
                  <w:bottom w:w="100" w:type="dxa"/>
                  <w:right w:w="100" w:type="dxa"/>
                </w:tcMar>
              </w:tcPr>
              <w:p w14:paraId="00000077" w14:textId="77777777" w:rsidR="00696B80" w:rsidRDefault="00734CE6">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index3.html</w:t>
                </w:r>
              </w:p>
            </w:tc>
            <w:tc>
              <w:tcPr>
                <w:tcW w:w="2400" w:type="dxa"/>
                <w:shd w:val="clear" w:color="auto" w:fill="auto"/>
                <w:tcMar>
                  <w:top w:w="100" w:type="dxa"/>
                  <w:left w:w="100" w:type="dxa"/>
                  <w:bottom w:w="100" w:type="dxa"/>
                  <w:right w:w="100" w:type="dxa"/>
                </w:tcMar>
              </w:tcPr>
              <w:p w14:paraId="00000078" w14:textId="040F3830"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legend icons and JS capable to update rose diagrams after user click on grain polygons</w:t>
                </w:r>
              </w:p>
            </w:tc>
          </w:tr>
        </w:tbl>
      </w:sdtContent>
    </w:sdt>
    <w:p w14:paraId="00000079" w14:textId="77777777" w:rsidR="00696B80" w:rsidRDefault="00696B80">
      <w:pPr>
        <w:spacing w:line="480" w:lineRule="auto"/>
        <w:rPr>
          <w:rFonts w:ascii="Times New Roman" w:eastAsia="Times New Roman" w:hAnsi="Times New Roman" w:cs="Times New Roman"/>
          <w:sz w:val="24"/>
          <w:szCs w:val="24"/>
        </w:rPr>
      </w:pPr>
    </w:p>
    <w:p w14:paraId="255BE3D1" w14:textId="78A5D73B" w:rsidR="00AE2087" w:rsidRDefault="008E7638" w:rsidP="00F6028E">
      <w:pPr>
        <w:keepNext/>
        <w:spacing w:line="480" w:lineRule="auto"/>
        <w:jc w:val="center"/>
      </w:pPr>
      <w:r>
        <w:rPr>
          <w:noProof/>
        </w:rPr>
        <w:lastRenderedPageBreak/>
        <w:drawing>
          <wp:inline distT="0" distB="0" distL="0" distR="0" wp14:anchorId="0D3EF749" wp14:editId="4A3D4D3C">
            <wp:extent cx="5638725" cy="8562975"/>
            <wp:effectExtent l="0" t="0" r="635" b="0"/>
            <wp:docPr id="38966798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67982" name="Immagine 3896679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7395" cy="8576141"/>
                    </a:xfrm>
                    <a:prstGeom prst="rect">
                      <a:avLst/>
                    </a:prstGeom>
                  </pic:spPr>
                </pic:pic>
              </a:graphicData>
            </a:graphic>
          </wp:inline>
        </w:drawing>
      </w:r>
    </w:p>
    <w:p w14:paraId="0000007A" w14:textId="27840D27" w:rsidR="00696B80" w:rsidRDefault="00AE2087" w:rsidP="00F6028E">
      <w:pPr>
        <w:pStyle w:val="Didascalia"/>
        <w:jc w:val="both"/>
        <w:rPr>
          <w:rFonts w:ascii="Times New Roman" w:eastAsia="Times New Roman" w:hAnsi="Times New Roman" w:cs="Times New Roman"/>
          <w:sz w:val="24"/>
          <w:szCs w:val="24"/>
        </w:rPr>
      </w:pPr>
      <w:bookmarkStart w:id="233" w:name="_Ref186868702"/>
      <w:r>
        <w:t xml:space="preserve">Figure </w:t>
      </w:r>
      <w:r w:rsidR="0067076A">
        <w:fldChar w:fldCharType="begin"/>
      </w:r>
      <w:r w:rsidR="0067076A">
        <w:instrText xml:space="preserve"> SEQ Figure \* ARABIC </w:instrText>
      </w:r>
      <w:r w:rsidR="0067076A">
        <w:fldChar w:fldCharType="separate"/>
      </w:r>
      <w:r w:rsidR="00151579">
        <w:rPr>
          <w:noProof/>
        </w:rPr>
        <w:t>4</w:t>
      </w:r>
      <w:r w:rsidR="0067076A">
        <w:rPr>
          <w:noProof/>
        </w:rPr>
        <w:fldChar w:fldCharType="end"/>
      </w:r>
      <w:bookmarkEnd w:id="233"/>
      <w:r>
        <w:t xml:space="preserve"> Detailed process for production of a Petrographic data viewer using LIS_function.py tools</w:t>
      </w:r>
    </w:p>
    <w:p w14:paraId="0000007B" w14:textId="77777777" w:rsidR="00696B80" w:rsidRDefault="00734CE6" w:rsidP="00F6028E">
      <w:pPr>
        <w:pStyle w:val="Titolo3"/>
        <w:spacing w:line="480" w:lineRule="auto"/>
      </w:pPr>
      <w:bookmarkStart w:id="234" w:name="_heading=h.imgpysbp5yma" w:colFirst="0" w:colLast="0"/>
      <w:bookmarkEnd w:id="234"/>
      <w:r>
        <w:lastRenderedPageBreak/>
        <w:t>2.1.1 Step #1: Prepare datasets and environment</w:t>
      </w:r>
    </w:p>
    <w:p w14:paraId="0000007C" w14:textId="1EF6212D"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launch the first step of the procedure, a raster file of a </w:t>
      </w:r>
      <w:r w:rsidR="006A3A25">
        <w:rPr>
          <w:rFonts w:ascii="Times New Roman" w:eastAsia="Times New Roman" w:hAnsi="Times New Roman" w:cs="Times New Roman"/>
          <w:sz w:val="24"/>
          <w:szCs w:val="24"/>
        </w:rPr>
        <w:t>high-resolution</w:t>
      </w:r>
      <w:r>
        <w:rPr>
          <w:rFonts w:ascii="Times New Roman" w:eastAsia="Times New Roman" w:hAnsi="Times New Roman" w:cs="Times New Roman"/>
          <w:sz w:val="24"/>
          <w:szCs w:val="24"/>
        </w:rPr>
        <w:t xml:space="preserve"> thin section scan must be available, and a polygon features layer that overlays minerals or other elements of the thin section must have been defined. The Raster data has to be a JPG or TIFF file depicting an RGB image of the thin section. The feature layer must be a shapefile and its polygons must correctly overlay the raster in a no-</w:t>
      </w:r>
      <w:del w:id="235" w:author="Eugenio Fazio [2]" w:date="2025-01-31T11:37:00Z">
        <w:r w:rsidDel="00AB0055">
          <w:rPr>
            <w:rFonts w:ascii="Times New Roman" w:eastAsia="Times New Roman" w:hAnsi="Times New Roman" w:cs="Times New Roman"/>
            <w:sz w:val="24"/>
            <w:szCs w:val="24"/>
          </w:rPr>
          <w:delText xml:space="preserve">crs </w:delText>
        </w:r>
      </w:del>
      <w:ins w:id="236" w:author="Eugenio Fazio [2]" w:date="2025-01-31T11:37:00Z">
        <w:r w:rsidR="00AB0055">
          <w:rPr>
            <w:rFonts w:ascii="Times New Roman" w:eastAsia="Times New Roman" w:hAnsi="Times New Roman" w:cs="Times New Roman"/>
            <w:sz w:val="24"/>
            <w:szCs w:val="24"/>
          </w:rPr>
          <w:t>C</w:t>
        </w:r>
      </w:ins>
      <w:ins w:id="237" w:author="Eugenio Fazio [2]" w:date="2025-01-31T11:38:00Z">
        <w:r w:rsidR="00AB0055">
          <w:rPr>
            <w:rFonts w:ascii="Times New Roman" w:eastAsia="Times New Roman" w:hAnsi="Times New Roman" w:cs="Times New Roman"/>
            <w:sz w:val="24"/>
            <w:szCs w:val="24"/>
          </w:rPr>
          <w:t>RS</w:t>
        </w:r>
      </w:ins>
      <w:ins w:id="238" w:author="Eugenio Fazio [2]" w:date="2025-01-31T11:37:00Z">
        <w:r w:rsidR="00AB0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system. </w:t>
      </w:r>
    </w:p>
    <w:p w14:paraId="0000007D"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 requirements are very simple:</w:t>
      </w:r>
    </w:p>
    <w:p w14:paraId="0000007E"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&gt;= v.3.11</w:t>
      </w:r>
    </w:p>
    <w:p w14:paraId="0000007F"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GDAL &gt;= v.3.8.5</w:t>
      </w:r>
    </w:p>
    <w:p w14:paraId="00000080"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libraries: </w:t>
      </w:r>
      <w:r>
        <w:rPr>
          <w:rFonts w:ascii="Times New Roman" w:eastAsia="Times New Roman" w:hAnsi="Times New Roman" w:cs="Times New Roman"/>
          <w:i/>
          <w:sz w:val="24"/>
          <w:szCs w:val="24"/>
        </w:rPr>
        <w:t>os, subprocess, bs4/BeautifulSoup</w:t>
      </w:r>
      <w:r>
        <w:rPr>
          <w:rFonts w:ascii="Times New Roman" w:eastAsia="Times New Roman" w:hAnsi="Times New Roman" w:cs="Times New Roman"/>
          <w:sz w:val="24"/>
          <w:szCs w:val="24"/>
        </w:rPr>
        <w:t xml:space="preserve"> easily installable via pip manager</w:t>
      </w:r>
    </w:p>
    <w:p w14:paraId="00000081" w14:textId="2FB09600"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Computational notebook: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i/>
          <w:sz w:val="24"/>
          <w:szCs w:val="24"/>
        </w:rPr>
        <w:t>IPython.display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ipywidgets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libraries</w:t>
      </w:r>
    </w:p>
    <w:p w14:paraId="00000083" w14:textId="151F3E78"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When using Shapefiles, the minimum collection of 4 files [.</w:t>
      </w:r>
      <w:proofErr w:type="spellStart"/>
      <w:r>
        <w:rPr>
          <w:rFonts w:ascii="Times New Roman" w:eastAsia="Times New Roman" w:hAnsi="Times New Roman" w:cs="Times New Roman"/>
          <w:sz w:val="24"/>
          <w:szCs w:val="24"/>
        </w:rPr>
        <w:t>shp</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dbf</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shx</w:t>
      </w:r>
      <w:proofErr w:type="spellEnd"/>
      <w:r>
        <w:rPr>
          <w:rFonts w:ascii="Times New Roman" w:eastAsia="Times New Roman" w:hAnsi="Times New Roman" w:cs="Times New Roman"/>
          <w:sz w:val="24"/>
          <w:szCs w:val="24"/>
        </w:rPr>
        <w:t>,</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cpg</w:t>
      </w:r>
      <w:proofErr w:type="spellEnd"/>
      <w:r>
        <w:rPr>
          <w:rFonts w:ascii="Times New Roman" w:eastAsia="Times New Roman" w:hAnsi="Times New Roman" w:cs="Times New Roman"/>
          <w:sz w:val="24"/>
          <w:szCs w:val="24"/>
        </w:rPr>
        <w:t xml:space="preserve">] in ESRI standard format must be provided. The shapefile will be converted in GeoJSON format by an `ogr2ogr` subprocess inside the </w:t>
      </w:r>
      <w:del w:id="239" w:author="Eugenio Fazio [2]" w:date="2025-01-31T11:38:00Z">
        <w:r w:rsidDel="00AB0055">
          <w:rPr>
            <w:rFonts w:ascii="Times New Roman" w:eastAsia="Times New Roman" w:hAnsi="Times New Roman" w:cs="Times New Roman"/>
            <w:sz w:val="24"/>
            <w:szCs w:val="24"/>
          </w:rPr>
          <w:delText xml:space="preserve">python </w:delText>
        </w:r>
      </w:del>
      <w:ins w:id="240" w:author="Eugenio Fazio [2]" w:date="2025-01-31T11:38:00Z">
        <w:r w:rsidR="00AB0055">
          <w:rPr>
            <w:rFonts w:ascii="Times New Roman" w:eastAsia="Times New Roman" w:hAnsi="Times New Roman" w:cs="Times New Roman"/>
            <w:sz w:val="24"/>
            <w:szCs w:val="24"/>
          </w:rPr>
          <w:t xml:space="preserve">Python </w:t>
        </w:r>
      </w:ins>
      <w:r>
        <w:rPr>
          <w:rFonts w:ascii="Times New Roman" w:eastAsia="Times New Roman" w:hAnsi="Times New Roman" w:cs="Times New Roman"/>
          <w:sz w:val="24"/>
          <w:szCs w:val="24"/>
        </w:rPr>
        <w:t xml:space="preserve">environment. The Shapefile </w:t>
      </w:r>
      <w:r w:rsidR="006A3A25">
        <w:rPr>
          <w:rFonts w:ascii="Times New Roman" w:eastAsia="Times New Roman" w:hAnsi="Times New Roman" w:cs="Times New Roman"/>
          <w:sz w:val="24"/>
          <w:szCs w:val="24"/>
        </w:rPr>
        <w:t xml:space="preserve">used as input for data visualization </w:t>
      </w:r>
      <w:r>
        <w:rPr>
          <w:rFonts w:ascii="Times New Roman" w:eastAsia="Times New Roman" w:hAnsi="Times New Roman" w:cs="Times New Roman"/>
          <w:sz w:val="24"/>
          <w:szCs w:val="24"/>
        </w:rPr>
        <w:t xml:space="preserve">must contain polygons of mineral of the thin section and an attribute table with fields described </w:t>
      </w:r>
      <w:r w:rsidR="006A3A25">
        <w:rPr>
          <w:rFonts w:ascii="Times New Roman" w:eastAsia="Times New Roman" w:hAnsi="Times New Roman" w:cs="Times New Roman"/>
          <w:sz w:val="24"/>
          <w:szCs w:val="24"/>
        </w:rPr>
        <w:t xml:space="preserve">in </w:t>
      </w:r>
      <w:r w:rsidR="006A3A25">
        <w:rPr>
          <w:rFonts w:ascii="Times New Roman" w:eastAsia="Times New Roman" w:hAnsi="Times New Roman" w:cs="Times New Roman"/>
          <w:sz w:val="24"/>
          <w:szCs w:val="24"/>
        </w:rPr>
        <w:fldChar w:fldCharType="begin"/>
      </w:r>
      <w:r w:rsidR="006A3A25">
        <w:rPr>
          <w:rFonts w:ascii="Times New Roman" w:eastAsia="Times New Roman" w:hAnsi="Times New Roman" w:cs="Times New Roman"/>
          <w:sz w:val="24"/>
          <w:szCs w:val="24"/>
        </w:rPr>
        <w:instrText xml:space="preserve"> REF _Ref186869130 \h </w:instrText>
      </w:r>
      <w:r w:rsidR="00A45BD5">
        <w:rPr>
          <w:rFonts w:ascii="Times New Roman" w:eastAsia="Times New Roman" w:hAnsi="Times New Roman" w:cs="Times New Roman"/>
          <w:sz w:val="24"/>
          <w:szCs w:val="24"/>
        </w:rPr>
        <w:instrText xml:space="preserve"> \* MERGEFORMAT </w:instrText>
      </w:r>
      <w:r w:rsidR="006A3A25">
        <w:rPr>
          <w:rFonts w:ascii="Times New Roman" w:eastAsia="Times New Roman" w:hAnsi="Times New Roman" w:cs="Times New Roman"/>
          <w:sz w:val="24"/>
          <w:szCs w:val="24"/>
        </w:rPr>
      </w:r>
      <w:r w:rsidR="006A3A25">
        <w:rPr>
          <w:rFonts w:ascii="Times New Roman" w:eastAsia="Times New Roman" w:hAnsi="Times New Roman" w:cs="Times New Roman"/>
          <w:sz w:val="24"/>
          <w:szCs w:val="24"/>
        </w:rPr>
        <w:fldChar w:fldCharType="separate"/>
      </w:r>
      <w:r w:rsidR="006A3A25" w:rsidRPr="00A45BD5">
        <w:rPr>
          <w:rFonts w:ascii="Times New Roman" w:eastAsia="Times New Roman" w:hAnsi="Times New Roman" w:cs="Times New Roman"/>
          <w:sz w:val="24"/>
          <w:szCs w:val="24"/>
          <w:rPrChange w:id="241" w:author="Eugenio Fazio [2]" w:date="2025-01-31T17:26:00Z">
            <w:rPr/>
          </w:rPrChange>
        </w:rPr>
        <w:t xml:space="preserve">Table </w:t>
      </w:r>
      <w:r w:rsidR="006A3A25" w:rsidRPr="00A45BD5">
        <w:rPr>
          <w:rFonts w:ascii="Times New Roman" w:eastAsia="Times New Roman" w:hAnsi="Times New Roman" w:cs="Times New Roman"/>
          <w:sz w:val="24"/>
          <w:szCs w:val="24"/>
          <w:rPrChange w:id="242" w:author="Eugenio Fazio [2]" w:date="2025-01-31T17:26:00Z">
            <w:rPr>
              <w:noProof/>
            </w:rPr>
          </w:rPrChange>
        </w:rPr>
        <w:t>2</w:t>
      </w:r>
      <w:r w:rsidR="006A3A25">
        <w:rPr>
          <w:rFonts w:ascii="Times New Roman" w:eastAsia="Times New Roman" w:hAnsi="Times New Roman" w:cs="Times New Roman"/>
          <w:sz w:val="24"/>
          <w:szCs w:val="24"/>
        </w:rPr>
        <w:fldChar w:fldCharType="end"/>
      </w:r>
      <w:ins w:id="243" w:author="Eugenio Fazio [2]" w:date="2025-01-31T11:38:00Z">
        <w:r w:rsidR="00AB0055">
          <w:rPr>
            <w:rFonts w:ascii="Times New Roman" w:eastAsia="Times New Roman" w:hAnsi="Times New Roman" w:cs="Times New Roman"/>
            <w:sz w:val="24"/>
            <w:szCs w:val="24"/>
          </w:rPr>
          <w:t>.</w:t>
        </w:r>
      </w:ins>
    </w:p>
    <w:p w14:paraId="00000084" w14:textId="18CCFC35" w:rsidR="00696B80" w:rsidRDefault="006A3A25" w:rsidP="006A3A25">
      <w:pPr>
        <w:pStyle w:val="Didascalia"/>
        <w:rPr>
          <w:rFonts w:ascii="Times New Roman" w:eastAsia="Times New Roman" w:hAnsi="Times New Roman" w:cs="Times New Roman"/>
          <w:sz w:val="24"/>
          <w:szCs w:val="24"/>
          <w:highlight w:val="cyan"/>
        </w:rPr>
      </w:pPr>
      <w:bookmarkStart w:id="244" w:name="_Ref186869130"/>
      <w:commentRangeStart w:id="245"/>
      <w:r>
        <w:t xml:space="preserve">Table </w:t>
      </w:r>
      <w:commentRangeEnd w:id="245"/>
      <w:r w:rsidR="00AB0055">
        <w:rPr>
          <w:rStyle w:val="Rimandocommento"/>
          <w:i w:val="0"/>
          <w:iCs w:val="0"/>
          <w:color w:val="auto"/>
        </w:rPr>
        <w:commentReference w:id="245"/>
      </w:r>
      <w:r w:rsidR="0067076A">
        <w:fldChar w:fldCharType="begin"/>
      </w:r>
      <w:r w:rsidR="0067076A">
        <w:instrText xml:space="preserve"> SEQ Table \* ARABIC </w:instrText>
      </w:r>
      <w:r w:rsidR="0067076A">
        <w:fldChar w:fldCharType="separate"/>
      </w:r>
      <w:r w:rsidR="00361FF1">
        <w:rPr>
          <w:noProof/>
        </w:rPr>
        <w:t>2</w:t>
      </w:r>
      <w:r w:rsidR="0067076A">
        <w:rPr>
          <w:noProof/>
        </w:rPr>
        <w:fldChar w:fldCharType="end"/>
      </w:r>
      <w:bookmarkEnd w:id="244"/>
      <w:r>
        <w:t xml:space="preserve"> </w:t>
      </w:r>
      <w:r w:rsidRPr="004D0D00">
        <w:t xml:space="preserve"> </w:t>
      </w:r>
      <w:r>
        <w:t>Required f</w:t>
      </w:r>
      <w:r w:rsidRPr="004D0D00">
        <w:t xml:space="preserve">ields table of mineral-data Shapefile used for thin section </w:t>
      </w:r>
      <w:commentRangeStart w:id="246"/>
      <w:commentRangeStart w:id="247"/>
      <w:proofErr w:type="spellStart"/>
      <w:r w:rsidRPr="004D0D00">
        <w:t>petro</w:t>
      </w:r>
      <w:r>
        <w:t>graphical</w:t>
      </w:r>
      <w:proofErr w:type="spellEnd"/>
      <w:r w:rsidRPr="004D0D00">
        <w:t xml:space="preserve"> data</w:t>
      </w:r>
      <w:commentRangeEnd w:id="246"/>
      <w:r w:rsidR="00AB0055">
        <w:rPr>
          <w:rStyle w:val="Rimandocommento"/>
          <w:i w:val="0"/>
          <w:iCs w:val="0"/>
          <w:color w:val="auto"/>
        </w:rPr>
        <w:commentReference w:id="246"/>
      </w:r>
      <w:commentRangeEnd w:id="247"/>
      <w:r w:rsidR="007A27C0">
        <w:rPr>
          <w:rStyle w:val="Rimandocommento"/>
          <w:i w:val="0"/>
          <w:iCs w:val="0"/>
          <w:color w:val="auto"/>
        </w:rPr>
        <w:commentReference w:id="247"/>
      </w:r>
      <w:r w:rsidRPr="004D0D00">
        <w:t xml:space="preserve"> visualization</w:t>
      </w:r>
    </w:p>
    <w:sdt>
      <w:sdtPr>
        <w:tag w:val="goog_rdk_5"/>
        <w:id w:val="416371875"/>
        <w:lock w:val="contentLocked"/>
      </w:sdtPr>
      <w:sdtEndPr/>
      <w:sdtContent>
        <w:tbl>
          <w:tblPr>
            <w:tblStyle w:val="a0"/>
            <w:tblW w:w="5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10"/>
            <w:gridCol w:w="1320"/>
            <w:gridCol w:w="2535"/>
          </w:tblGrid>
          <w:tr w:rsidR="00696B80" w14:paraId="0726E2CF" w14:textId="77777777">
            <w:trPr>
              <w:jc w:val="center"/>
            </w:trPr>
            <w:tc>
              <w:tcPr>
                <w:tcW w:w="1245" w:type="dxa"/>
                <w:shd w:val="clear" w:color="auto" w:fill="D9D9D9"/>
                <w:tcMar>
                  <w:top w:w="100" w:type="dxa"/>
                  <w:left w:w="100" w:type="dxa"/>
                  <w:bottom w:w="100" w:type="dxa"/>
                  <w:right w:w="100" w:type="dxa"/>
                </w:tcMar>
              </w:tcPr>
              <w:p w14:paraId="00000085"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810" w:type="dxa"/>
                <w:shd w:val="clear" w:color="auto" w:fill="D9D9D9"/>
                <w:tcMar>
                  <w:top w:w="100" w:type="dxa"/>
                  <w:left w:w="100" w:type="dxa"/>
                  <w:bottom w:w="100" w:type="dxa"/>
                  <w:right w:w="100" w:type="dxa"/>
                </w:tcMar>
              </w:tcPr>
              <w:p w14:paraId="00000086"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20" w:type="dxa"/>
                <w:shd w:val="clear" w:color="auto" w:fill="D9D9D9"/>
                <w:tcMar>
                  <w:top w:w="100" w:type="dxa"/>
                  <w:left w:w="100" w:type="dxa"/>
                  <w:bottom w:w="100" w:type="dxa"/>
                  <w:right w:w="100" w:type="dxa"/>
                </w:tcMar>
              </w:tcPr>
              <w:p w14:paraId="00000087"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value</w:t>
                </w:r>
              </w:p>
            </w:tc>
            <w:tc>
              <w:tcPr>
                <w:tcW w:w="2535" w:type="dxa"/>
                <w:shd w:val="clear" w:color="auto" w:fill="D9D9D9"/>
                <w:tcMar>
                  <w:top w:w="100" w:type="dxa"/>
                  <w:left w:w="100" w:type="dxa"/>
                  <w:bottom w:w="100" w:type="dxa"/>
                  <w:right w:w="100" w:type="dxa"/>
                </w:tcMar>
              </w:tcPr>
              <w:p w14:paraId="00000088"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96B80" w14:paraId="79D7DF1C" w14:textId="77777777">
            <w:trPr>
              <w:jc w:val="center"/>
            </w:trPr>
            <w:tc>
              <w:tcPr>
                <w:tcW w:w="1245" w:type="dxa"/>
                <w:shd w:val="clear" w:color="auto" w:fill="auto"/>
                <w:tcMar>
                  <w:top w:w="100" w:type="dxa"/>
                  <w:left w:w="100" w:type="dxa"/>
                  <w:bottom w:w="100" w:type="dxa"/>
                  <w:right w:w="100" w:type="dxa"/>
                </w:tcMar>
              </w:tcPr>
              <w:p w14:paraId="00000089"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Mineral</w:t>
                </w:r>
              </w:p>
            </w:tc>
            <w:tc>
              <w:tcPr>
                <w:tcW w:w="810" w:type="dxa"/>
                <w:shd w:val="clear" w:color="auto" w:fill="auto"/>
                <w:tcMar>
                  <w:top w:w="100" w:type="dxa"/>
                  <w:left w:w="100" w:type="dxa"/>
                  <w:bottom w:w="100" w:type="dxa"/>
                  <w:right w:w="100" w:type="dxa"/>
                </w:tcMar>
              </w:tcPr>
              <w:p w14:paraId="0000008A"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str</w:t>
                </w:r>
              </w:p>
            </w:tc>
            <w:tc>
              <w:tcPr>
                <w:tcW w:w="1320" w:type="dxa"/>
                <w:shd w:val="clear" w:color="auto" w:fill="auto"/>
                <w:tcMar>
                  <w:top w:w="100" w:type="dxa"/>
                  <w:left w:w="100" w:type="dxa"/>
                  <w:bottom w:w="100" w:type="dxa"/>
                  <w:right w:w="100" w:type="dxa"/>
                </w:tcMar>
              </w:tcPr>
              <w:p w14:paraId="0000008B"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Pl</w:t>
                </w:r>
              </w:p>
            </w:tc>
            <w:tc>
              <w:tcPr>
                <w:tcW w:w="2535" w:type="dxa"/>
                <w:shd w:val="clear" w:color="auto" w:fill="auto"/>
                <w:tcMar>
                  <w:top w:w="100" w:type="dxa"/>
                  <w:left w:w="100" w:type="dxa"/>
                  <w:bottom w:w="100" w:type="dxa"/>
                  <w:right w:w="100" w:type="dxa"/>
                </w:tcMar>
              </w:tcPr>
              <w:p w14:paraId="0000008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Coded name of mineral</w:t>
                </w:r>
              </w:p>
            </w:tc>
          </w:tr>
          <w:tr w:rsidR="00696B80" w14:paraId="6997330D" w14:textId="77777777">
            <w:trPr>
              <w:jc w:val="center"/>
            </w:trPr>
            <w:tc>
              <w:tcPr>
                <w:tcW w:w="1245" w:type="dxa"/>
                <w:shd w:val="clear" w:color="auto" w:fill="auto"/>
                <w:tcMar>
                  <w:top w:w="100" w:type="dxa"/>
                  <w:left w:w="100" w:type="dxa"/>
                  <w:bottom w:w="100" w:type="dxa"/>
                  <w:right w:w="100" w:type="dxa"/>
                </w:tcMar>
              </w:tcPr>
              <w:p w14:paraId="0000008D"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O</w:t>
                </w:r>
              </w:p>
            </w:tc>
            <w:tc>
              <w:tcPr>
                <w:tcW w:w="810" w:type="dxa"/>
                <w:shd w:val="clear" w:color="auto" w:fill="auto"/>
                <w:tcMar>
                  <w:top w:w="100" w:type="dxa"/>
                  <w:left w:w="100" w:type="dxa"/>
                  <w:bottom w:w="100" w:type="dxa"/>
                  <w:right w:w="100" w:type="dxa"/>
                </w:tcMar>
              </w:tcPr>
              <w:p w14:paraId="0000008E"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8F"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90.0</w:t>
                </w:r>
              </w:p>
            </w:tc>
            <w:tc>
              <w:tcPr>
                <w:tcW w:w="2535" w:type="dxa"/>
                <w:shd w:val="clear" w:color="auto" w:fill="auto"/>
                <w:tcMar>
                  <w:top w:w="100" w:type="dxa"/>
                  <w:left w:w="100" w:type="dxa"/>
                  <w:bottom w:w="100" w:type="dxa"/>
                  <w:right w:w="100" w:type="dxa"/>
                </w:tcMar>
              </w:tcPr>
              <w:p w14:paraId="0000009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Degree of orientation</w:t>
                </w:r>
              </w:p>
            </w:tc>
          </w:tr>
          <w:tr w:rsidR="00696B80" w14:paraId="688E598E" w14:textId="77777777">
            <w:trPr>
              <w:jc w:val="center"/>
            </w:trPr>
            <w:tc>
              <w:tcPr>
                <w:tcW w:w="1245" w:type="dxa"/>
                <w:shd w:val="clear" w:color="auto" w:fill="auto"/>
                <w:tcMar>
                  <w:top w:w="100" w:type="dxa"/>
                  <w:left w:w="100" w:type="dxa"/>
                  <w:bottom w:w="100" w:type="dxa"/>
                  <w:right w:w="100" w:type="dxa"/>
                </w:tcMar>
              </w:tcPr>
              <w:p w14:paraId="00000091"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Asr</w:t>
                </w:r>
              </w:p>
            </w:tc>
            <w:tc>
              <w:tcPr>
                <w:tcW w:w="810" w:type="dxa"/>
                <w:shd w:val="clear" w:color="auto" w:fill="auto"/>
                <w:tcMar>
                  <w:top w:w="100" w:type="dxa"/>
                  <w:left w:w="100" w:type="dxa"/>
                  <w:bottom w:w="100" w:type="dxa"/>
                  <w:right w:w="100" w:type="dxa"/>
                </w:tcMar>
              </w:tcPr>
              <w:p w14:paraId="00000092"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3"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0.39438</w:t>
                </w:r>
              </w:p>
            </w:tc>
            <w:tc>
              <w:tcPr>
                <w:tcW w:w="2535" w:type="dxa"/>
                <w:shd w:val="clear" w:color="auto" w:fill="auto"/>
                <w:tcMar>
                  <w:top w:w="100" w:type="dxa"/>
                  <w:left w:w="100" w:type="dxa"/>
                  <w:bottom w:w="100" w:type="dxa"/>
                  <w:right w:w="100" w:type="dxa"/>
                </w:tcMar>
              </w:tcPr>
              <w:p w14:paraId="00000094"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Aspect Ratio</w:t>
                </w:r>
              </w:p>
            </w:tc>
          </w:tr>
          <w:tr w:rsidR="00696B80" w14:paraId="380E82A4" w14:textId="77777777">
            <w:trPr>
              <w:jc w:val="center"/>
            </w:trPr>
            <w:tc>
              <w:tcPr>
                <w:tcW w:w="1245" w:type="dxa"/>
                <w:shd w:val="clear" w:color="auto" w:fill="auto"/>
                <w:tcMar>
                  <w:top w:w="100" w:type="dxa"/>
                  <w:left w:w="100" w:type="dxa"/>
                  <w:bottom w:w="100" w:type="dxa"/>
                  <w:right w:w="100" w:type="dxa"/>
                </w:tcMar>
              </w:tcPr>
              <w:p w14:paraId="00000095"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w:t>
                </w:r>
              </w:p>
            </w:tc>
            <w:tc>
              <w:tcPr>
                <w:tcW w:w="810" w:type="dxa"/>
                <w:shd w:val="clear" w:color="auto" w:fill="auto"/>
                <w:tcMar>
                  <w:top w:w="100" w:type="dxa"/>
                  <w:left w:w="100" w:type="dxa"/>
                  <w:bottom w:w="100" w:type="dxa"/>
                  <w:right w:w="100" w:type="dxa"/>
                </w:tcMar>
              </w:tcPr>
              <w:p w14:paraId="00000096"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7"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0.12928</w:t>
                </w:r>
              </w:p>
            </w:tc>
            <w:tc>
              <w:tcPr>
                <w:tcW w:w="2535" w:type="dxa"/>
                <w:shd w:val="clear" w:color="auto" w:fill="auto"/>
                <w:tcMar>
                  <w:top w:w="100" w:type="dxa"/>
                  <w:left w:w="100" w:type="dxa"/>
                  <w:bottom w:w="100" w:type="dxa"/>
                  <w:right w:w="100" w:type="dxa"/>
                </w:tcMar>
              </w:tcPr>
              <w:p w14:paraId="00000098"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 in micrometers</w:t>
                </w:r>
              </w:p>
            </w:tc>
          </w:tr>
          <w:tr w:rsidR="00696B80" w14:paraId="1FB69031" w14:textId="77777777">
            <w:trPr>
              <w:jc w:val="center"/>
            </w:trPr>
            <w:tc>
              <w:tcPr>
                <w:tcW w:w="1245" w:type="dxa"/>
                <w:shd w:val="clear" w:color="auto" w:fill="auto"/>
                <w:tcMar>
                  <w:top w:w="100" w:type="dxa"/>
                  <w:left w:w="100" w:type="dxa"/>
                  <w:bottom w:w="100" w:type="dxa"/>
                  <w:right w:w="100" w:type="dxa"/>
                </w:tcMar>
              </w:tcPr>
              <w:p w14:paraId="00000099"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R</w:t>
                </w:r>
              </w:p>
            </w:tc>
            <w:tc>
              <w:tcPr>
                <w:tcW w:w="810" w:type="dxa"/>
                <w:shd w:val="clear" w:color="auto" w:fill="auto"/>
                <w:tcMar>
                  <w:top w:w="100" w:type="dxa"/>
                  <w:left w:w="100" w:type="dxa"/>
                  <w:bottom w:w="100" w:type="dxa"/>
                  <w:right w:w="100" w:type="dxa"/>
                </w:tcMar>
              </w:tcPr>
              <w:p w14:paraId="0000009A"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B"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0.58411</w:t>
                </w:r>
              </w:p>
            </w:tc>
            <w:tc>
              <w:tcPr>
                <w:tcW w:w="2535" w:type="dxa"/>
                <w:shd w:val="clear" w:color="auto" w:fill="auto"/>
                <w:tcMar>
                  <w:top w:w="100" w:type="dxa"/>
                  <w:left w:w="100" w:type="dxa"/>
                  <w:bottom w:w="100" w:type="dxa"/>
                  <w:right w:w="100" w:type="dxa"/>
                </w:tcMar>
              </w:tcPr>
              <w:p w14:paraId="0000009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Roundness</w:t>
                </w:r>
              </w:p>
            </w:tc>
          </w:tr>
          <w:tr w:rsidR="00696B80" w14:paraId="39C66DA2" w14:textId="77777777">
            <w:trPr>
              <w:jc w:val="center"/>
            </w:trPr>
            <w:tc>
              <w:tcPr>
                <w:tcW w:w="1245" w:type="dxa"/>
                <w:shd w:val="clear" w:color="auto" w:fill="auto"/>
                <w:tcMar>
                  <w:top w:w="100" w:type="dxa"/>
                  <w:left w:w="100" w:type="dxa"/>
                  <w:bottom w:w="100" w:type="dxa"/>
                  <w:right w:w="100" w:type="dxa"/>
                </w:tcMar>
              </w:tcPr>
              <w:p w14:paraId="0000009D"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GSI</w:t>
                </w:r>
              </w:p>
            </w:tc>
            <w:tc>
              <w:tcPr>
                <w:tcW w:w="810" w:type="dxa"/>
                <w:shd w:val="clear" w:color="auto" w:fill="auto"/>
                <w:tcMar>
                  <w:top w:w="100" w:type="dxa"/>
                  <w:left w:w="100" w:type="dxa"/>
                  <w:bottom w:w="100" w:type="dxa"/>
                  <w:right w:w="100" w:type="dxa"/>
                </w:tcMar>
              </w:tcPr>
              <w:p w14:paraId="0000009E"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F"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1.87833</w:t>
                </w:r>
              </w:p>
            </w:tc>
            <w:tc>
              <w:tcPr>
                <w:tcW w:w="2535" w:type="dxa"/>
                <w:shd w:val="clear" w:color="auto" w:fill="auto"/>
                <w:tcMar>
                  <w:top w:w="100" w:type="dxa"/>
                  <w:left w:w="100" w:type="dxa"/>
                  <w:bottom w:w="100" w:type="dxa"/>
                  <w:right w:w="100" w:type="dxa"/>
                </w:tcMar>
              </w:tcPr>
              <w:p w14:paraId="000000A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Grain Shape Index</w:t>
                </w:r>
              </w:p>
            </w:tc>
          </w:tr>
        </w:tbl>
      </w:sdtContent>
    </w:sdt>
    <w:p w14:paraId="000000A3" w14:textId="483BD339"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Starting by using </w:t>
      </w:r>
      <w:r w:rsidR="00DC3DE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functions </w:t>
      </w:r>
      <w:r>
        <w:rPr>
          <w:rFonts w:ascii="Times New Roman" w:eastAsia="Times New Roman" w:hAnsi="Times New Roman" w:cs="Times New Roman"/>
          <w:i/>
          <w:sz w:val="24"/>
          <w:szCs w:val="24"/>
        </w:rPr>
        <w:t>upload_files_widgets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save_to_temp_dir</w:t>
      </w:r>
      <w:r>
        <w:rPr>
          <w:rFonts w:ascii="Times New Roman" w:eastAsia="Times New Roman" w:hAnsi="Times New Roman" w:cs="Times New Roman"/>
          <w:sz w:val="24"/>
          <w:szCs w:val="24"/>
        </w:rPr>
        <w:t xml:space="preserve"> inside a Jupyter Notebook</w:t>
      </w:r>
      <w:r w:rsidR="00DC3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launch the process; users </w:t>
      </w:r>
      <w:r w:rsidR="00DC3DEC">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select from the device storage the Raster and Shapefile to use for LIS generation.</w:t>
      </w:r>
    </w:p>
    <w:p w14:paraId="000000A4" w14:textId="77777777" w:rsidR="00696B80" w:rsidRDefault="00734CE6">
      <w:pPr>
        <w:pStyle w:val="Titolo3"/>
        <w:spacing w:line="480" w:lineRule="auto"/>
        <w:ind w:hanging="2"/>
      </w:pPr>
      <w:bookmarkStart w:id="248" w:name="_heading=h.puktuiz33hmo" w:colFirst="0" w:colLast="0"/>
      <w:bookmarkEnd w:id="248"/>
      <w:r>
        <w:t>2.1.2 Step #2: Raster tiles creation</w:t>
      </w:r>
    </w:p>
    <w:p w14:paraId="000000A5" w14:textId="6F059978" w:rsidR="00696B80" w:rsidRDefault="00DC3DEC">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In order t</w:t>
      </w:r>
      <w:r w:rsidR="00734CE6">
        <w:rPr>
          <w:rFonts w:ascii="Times New Roman" w:eastAsia="Times New Roman" w:hAnsi="Times New Roman" w:cs="Times New Roman"/>
          <w:sz w:val="24"/>
          <w:szCs w:val="24"/>
        </w:rPr>
        <w:t xml:space="preserve">o enable more efficient rendering in the user's browser, the display of large raster-type images of thin sections was </w:t>
      </w:r>
      <w:r>
        <w:rPr>
          <w:rFonts w:ascii="Times New Roman" w:eastAsia="Times New Roman" w:hAnsi="Times New Roman" w:cs="Times New Roman"/>
          <w:sz w:val="24"/>
          <w:szCs w:val="24"/>
        </w:rPr>
        <w:t xml:space="preserve">achieved </w:t>
      </w:r>
      <w:r w:rsidR="00734CE6">
        <w:rPr>
          <w:rFonts w:ascii="Times New Roman" w:eastAsia="Times New Roman" w:hAnsi="Times New Roman" w:cs="Times New Roman"/>
          <w:sz w:val="24"/>
          <w:szCs w:val="24"/>
        </w:rPr>
        <w:t xml:space="preserve">by generating tile layers. Tile map layers are constructed by subdividing a raster image into numerous small portions at different zoom scales (tiles), through the use of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sidRPr="00AB19A9">
        <w:rPr>
          <w:rFonts w:ascii="Times New Roman" w:eastAsia="Times New Roman" w:hAnsi="Times New Roman" w:cs="Times New Roman"/>
          <w:sz w:val="24"/>
          <w:szCs w:val="24"/>
          <w:rPrChange w:id="249" w:author="Alberto D'Agostino" w:date="2025-02-03T10:24:00Z">
            <w:rPr>
              <w:rFonts w:ascii="Times New Roman" w:eastAsia="Times New Roman" w:hAnsi="Times New Roman" w:cs="Times New Roman"/>
              <w:sz w:val="24"/>
              <w:szCs w:val="24"/>
              <w:highlight w:val="cyan"/>
            </w:rPr>
          </w:rPrChange>
        </w:rPr>
        <w:t>(</w:t>
      </w:r>
      <w:proofErr w:type="spellStart"/>
      <w:r w:rsidR="00734CE6" w:rsidRPr="00AB19A9">
        <w:rPr>
          <w:rFonts w:ascii="Times New Roman" w:eastAsia="Times New Roman" w:hAnsi="Times New Roman" w:cs="Times New Roman"/>
          <w:sz w:val="24"/>
          <w:szCs w:val="24"/>
          <w:rPrChange w:id="250" w:author="Alberto D'Agostino" w:date="2025-02-03T10:24:00Z">
            <w:rPr>
              <w:rFonts w:ascii="Times New Roman" w:eastAsia="Times New Roman" w:hAnsi="Times New Roman" w:cs="Times New Roman"/>
              <w:sz w:val="24"/>
              <w:szCs w:val="24"/>
              <w:highlight w:val="cyan"/>
            </w:rPr>
          </w:rPrChange>
        </w:rPr>
        <w:t>McInerney</w:t>
      </w:r>
      <w:proofErr w:type="spellEnd"/>
      <w:r w:rsidR="00734CE6" w:rsidRPr="00AB19A9">
        <w:rPr>
          <w:rFonts w:ascii="Times New Roman" w:eastAsia="Times New Roman" w:hAnsi="Times New Roman" w:cs="Times New Roman"/>
          <w:sz w:val="24"/>
          <w:szCs w:val="24"/>
          <w:rPrChange w:id="251" w:author="Alberto D'Agostino" w:date="2025-02-03T10:24:00Z">
            <w:rPr>
              <w:rFonts w:ascii="Times New Roman" w:eastAsia="Times New Roman" w:hAnsi="Times New Roman" w:cs="Times New Roman"/>
              <w:sz w:val="24"/>
              <w:szCs w:val="24"/>
              <w:highlight w:val="cyan"/>
            </w:rPr>
          </w:rPrChange>
        </w:rPr>
        <w:t xml:space="preserve"> &amp; </w:t>
      </w:r>
      <w:proofErr w:type="spellStart"/>
      <w:r w:rsidR="00734CE6" w:rsidRPr="00AB19A9">
        <w:rPr>
          <w:rFonts w:ascii="Times New Roman" w:eastAsia="Times New Roman" w:hAnsi="Times New Roman" w:cs="Times New Roman"/>
          <w:sz w:val="24"/>
          <w:szCs w:val="24"/>
          <w:rPrChange w:id="252" w:author="Alberto D'Agostino" w:date="2025-02-03T10:24:00Z">
            <w:rPr>
              <w:rFonts w:ascii="Times New Roman" w:eastAsia="Times New Roman" w:hAnsi="Times New Roman" w:cs="Times New Roman"/>
              <w:sz w:val="24"/>
              <w:szCs w:val="24"/>
              <w:highlight w:val="cyan"/>
            </w:rPr>
          </w:rPrChange>
        </w:rPr>
        <w:t>Kempeneers</w:t>
      </w:r>
      <w:proofErr w:type="spellEnd"/>
      <w:r w:rsidR="00734CE6" w:rsidRPr="00AB19A9">
        <w:rPr>
          <w:rFonts w:ascii="Times New Roman" w:eastAsia="Times New Roman" w:hAnsi="Times New Roman" w:cs="Times New Roman"/>
          <w:sz w:val="24"/>
          <w:szCs w:val="24"/>
          <w:rPrChange w:id="253" w:author="Alberto D'Agostino" w:date="2025-02-03T10:24:00Z">
            <w:rPr>
              <w:rFonts w:ascii="Times New Roman" w:eastAsia="Times New Roman" w:hAnsi="Times New Roman" w:cs="Times New Roman"/>
              <w:sz w:val="24"/>
              <w:szCs w:val="24"/>
              <w:highlight w:val="cyan"/>
            </w:rPr>
          </w:rPrChange>
        </w:rPr>
        <w:t>, 2015)</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while maintaining the original raster characteristics. The individual tiles are saved in a folder structured as </w:t>
      </w:r>
      <w:r w:rsidR="00734CE6">
        <w:rPr>
          <w:rFonts w:ascii="Times New Roman" w:eastAsia="Times New Roman" w:hAnsi="Times New Roman" w:cs="Times New Roman"/>
          <w:i/>
          <w:sz w:val="24"/>
          <w:szCs w:val="24"/>
        </w:rPr>
        <w:t>/{</w:t>
      </w:r>
      <w:proofErr w:type="spellStart"/>
      <w:r w:rsidR="00734CE6">
        <w:rPr>
          <w:rFonts w:ascii="Times New Roman" w:eastAsia="Times New Roman" w:hAnsi="Times New Roman" w:cs="Times New Roman"/>
          <w:i/>
          <w:sz w:val="24"/>
          <w:szCs w:val="24"/>
        </w:rPr>
        <w:t>zoomlevel</w:t>
      </w:r>
      <w:proofErr w:type="spellEnd"/>
      <w:r w:rsidR="00734CE6">
        <w:rPr>
          <w:rFonts w:ascii="Times New Roman" w:eastAsia="Times New Roman" w:hAnsi="Times New Roman" w:cs="Times New Roman"/>
          <w:i/>
          <w:sz w:val="24"/>
          <w:szCs w:val="24"/>
        </w:rPr>
        <w:t xml:space="preserve">}/{x}/{y}.png </w:t>
      </w:r>
      <w:r w:rsidR="00734CE6">
        <w:rPr>
          <w:rFonts w:ascii="Times New Roman" w:eastAsia="Times New Roman" w:hAnsi="Times New Roman" w:cs="Times New Roman"/>
          <w:sz w:val="24"/>
          <w:szCs w:val="24"/>
        </w:rPr>
        <w:t xml:space="preserve">convention; where the value of “z” is a zoom level for </w:t>
      </w:r>
      <w:proofErr w:type="spellStart"/>
      <w:r w:rsidR="00734CE6">
        <w:rPr>
          <w:rFonts w:ascii="Times New Roman" w:eastAsia="Times New Roman" w:hAnsi="Times New Roman" w:cs="Times New Roman"/>
          <w:i/>
          <w:sz w:val="24"/>
          <w:szCs w:val="24"/>
        </w:rPr>
        <w:t>webviewer</w:t>
      </w:r>
      <w:proofErr w:type="spellEnd"/>
      <w:r w:rsidR="00734CE6">
        <w:rPr>
          <w:rFonts w:ascii="Times New Roman" w:eastAsia="Times New Roman" w:hAnsi="Times New Roman" w:cs="Times New Roman"/>
          <w:sz w:val="24"/>
          <w:szCs w:val="24"/>
        </w:rPr>
        <w:t xml:space="preserve">, “x” and “y” are the coordinates of the tiles points obtained by procedure of subdivision of raster. The browser, depending on the zoom and pan commands provided by the user during navigation, builds the strings of tile paths to be used and loads into memory only the </w:t>
      </w:r>
      <w:ins w:id="254" w:author="Eugenio Fazio [2]" w:date="2025-01-31T11:42:00Z">
        <w:r w:rsidR="00AB0055">
          <w:rPr>
            <w:rFonts w:ascii="Times New Roman" w:eastAsia="Times New Roman" w:hAnsi="Times New Roman" w:cs="Times New Roman"/>
            <w:sz w:val="24"/>
            <w:szCs w:val="24"/>
          </w:rPr>
          <w:t xml:space="preserve">needed </w:t>
        </w:r>
      </w:ins>
      <w:r w:rsidR="00734CE6">
        <w:rPr>
          <w:rFonts w:ascii="Times New Roman" w:eastAsia="Times New Roman" w:hAnsi="Times New Roman" w:cs="Times New Roman"/>
          <w:sz w:val="24"/>
          <w:szCs w:val="24"/>
        </w:rPr>
        <w:t>data</w:t>
      </w:r>
      <w:del w:id="255" w:author="Eugenio Fazio [2]" w:date="2025-01-31T11:42:00Z">
        <w:r w:rsidR="00734CE6" w:rsidDel="00AB0055">
          <w:rPr>
            <w:rFonts w:ascii="Times New Roman" w:eastAsia="Times New Roman" w:hAnsi="Times New Roman" w:cs="Times New Roman"/>
            <w:sz w:val="24"/>
            <w:szCs w:val="24"/>
          </w:rPr>
          <w:delText xml:space="preserve"> it needs</w:delText>
        </w:r>
      </w:del>
      <w:r w:rsidR="00734CE6">
        <w:rPr>
          <w:rFonts w:ascii="Times New Roman" w:eastAsia="Times New Roman" w:hAnsi="Times New Roman" w:cs="Times New Roman"/>
          <w:sz w:val="24"/>
          <w:szCs w:val="24"/>
        </w:rPr>
        <w:t xml:space="preserve">.  An equivalent of the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Pr>
          <w:rFonts w:ascii="Times New Roman" w:eastAsia="Times New Roman" w:hAnsi="Times New Roman" w:cs="Times New Roman"/>
          <w:sz w:val="24"/>
          <w:szCs w:val="24"/>
        </w:rPr>
        <w:t xml:space="preserve">subprocess is also used in QGIS with the native plugin called </w:t>
      </w:r>
      <w:proofErr w:type="spellStart"/>
      <w:r w:rsidR="00734CE6">
        <w:rPr>
          <w:rFonts w:ascii="Times New Roman" w:eastAsia="Times New Roman" w:hAnsi="Times New Roman" w:cs="Times New Roman"/>
          <w:i/>
          <w:sz w:val="24"/>
          <w:szCs w:val="24"/>
        </w:rPr>
        <w:t>tilesxyzdirectory</w:t>
      </w:r>
      <w:proofErr w:type="spellEnd"/>
      <w:r w:rsidR="00734CE6">
        <w:rPr>
          <w:rFonts w:ascii="Times New Roman" w:eastAsia="Times New Roman" w:hAnsi="Times New Roman" w:cs="Times New Roman"/>
          <w:sz w:val="24"/>
          <w:szCs w:val="24"/>
        </w:rPr>
        <w:t xml:space="preserve">. Using these sub-processes is important to keep the user as much as possible within the comfort zone of known tools </w:t>
      </w:r>
      <w:r w:rsidR="00734CE6" w:rsidRPr="00AB19A9">
        <w:rPr>
          <w:rFonts w:ascii="Times New Roman" w:eastAsia="Times New Roman" w:hAnsi="Times New Roman" w:cs="Times New Roman"/>
          <w:sz w:val="24"/>
          <w:szCs w:val="24"/>
          <w:rPrChange w:id="256" w:author="Alberto D'Agostino" w:date="2025-02-03T10:24:00Z">
            <w:rPr>
              <w:rFonts w:ascii="Times New Roman" w:eastAsia="Times New Roman" w:hAnsi="Times New Roman" w:cs="Times New Roman"/>
              <w:sz w:val="24"/>
              <w:szCs w:val="24"/>
              <w:highlight w:val="cyan"/>
            </w:rPr>
          </w:rPrChange>
        </w:rPr>
        <w:t xml:space="preserve">(Baumann </w:t>
      </w:r>
      <w:del w:id="257" w:author="Alberto D'Agostino" w:date="2025-02-03T09:55:00Z">
        <w:r w:rsidR="00734CE6" w:rsidRPr="00AB19A9" w:rsidDel="00494CC8">
          <w:rPr>
            <w:rFonts w:ascii="Times New Roman" w:eastAsia="Times New Roman" w:hAnsi="Times New Roman" w:cs="Times New Roman"/>
            <w:sz w:val="24"/>
            <w:szCs w:val="24"/>
            <w:rPrChange w:id="258" w:author="Alberto D'Agostino" w:date="2025-02-03T10:24:00Z">
              <w:rPr>
                <w:rFonts w:ascii="Times New Roman" w:eastAsia="Times New Roman" w:hAnsi="Times New Roman" w:cs="Times New Roman"/>
                <w:sz w:val="24"/>
                <w:szCs w:val="24"/>
                <w:highlight w:val="cyan"/>
              </w:rPr>
            </w:rPrChange>
          </w:rPr>
          <w:delText>et al.</w:delText>
        </w:r>
      </w:del>
      <w:ins w:id="259" w:author="Alberto D'Agostino" w:date="2025-02-03T09:55:00Z">
        <w:r w:rsidR="00494CC8" w:rsidRPr="00AB19A9">
          <w:rPr>
            <w:rFonts w:ascii="Times New Roman" w:eastAsia="Times New Roman" w:hAnsi="Times New Roman" w:cs="Times New Roman"/>
            <w:i/>
            <w:sz w:val="24"/>
            <w:szCs w:val="24"/>
          </w:rPr>
          <w:t>et al.</w:t>
        </w:r>
      </w:ins>
      <w:r w:rsidR="00734CE6" w:rsidRPr="00AB19A9">
        <w:rPr>
          <w:rFonts w:ascii="Times New Roman" w:eastAsia="Times New Roman" w:hAnsi="Times New Roman" w:cs="Times New Roman"/>
          <w:sz w:val="24"/>
          <w:szCs w:val="24"/>
          <w:rPrChange w:id="260" w:author="Alberto D'Agostino" w:date="2025-02-03T10:24:00Z">
            <w:rPr>
              <w:rFonts w:ascii="Times New Roman" w:eastAsia="Times New Roman" w:hAnsi="Times New Roman" w:cs="Times New Roman"/>
              <w:sz w:val="24"/>
              <w:szCs w:val="24"/>
              <w:highlight w:val="cyan"/>
            </w:rPr>
          </w:rPrChange>
        </w:rPr>
        <w:t>, 2021)</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Given the large number of files generated for these cases, it is convenient to upload them to the Web within free or low-cost file hosting services such as Amazon's AWS-</w:t>
      </w:r>
      <w:r w:rsidR="00734CE6" w:rsidRPr="00AB19A9">
        <w:rPr>
          <w:rFonts w:ascii="Times New Roman" w:eastAsia="Times New Roman" w:hAnsi="Times New Roman" w:cs="Times New Roman"/>
          <w:sz w:val="24"/>
          <w:szCs w:val="24"/>
        </w:rPr>
        <w:t xml:space="preserve">S3 </w:t>
      </w:r>
      <w:r w:rsidR="00734CE6" w:rsidRPr="00AB19A9">
        <w:rPr>
          <w:rFonts w:ascii="Times New Roman" w:eastAsia="Times New Roman" w:hAnsi="Times New Roman" w:cs="Times New Roman"/>
          <w:sz w:val="24"/>
          <w:szCs w:val="24"/>
          <w:rPrChange w:id="261" w:author="Alberto D'Agostino" w:date="2025-02-03T10:24:00Z">
            <w:rPr>
              <w:rFonts w:ascii="Times New Roman" w:eastAsia="Times New Roman" w:hAnsi="Times New Roman" w:cs="Times New Roman"/>
              <w:sz w:val="24"/>
              <w:szCs w:val="24"/>
              <w:highlight w:val="cyan"/>
            </w:rPr>
          </w:rPrChange>
        </w:rPr>
        <w:t>(Han, 2015)</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w:t>
      </w:r>
    </w:p>
    <w:p w14:paraId="000000A6" w14:textId="0EE89C48"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 of the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xml:space="preserve"> toolbox that operates with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is called </w:t>
      </w:r>
      <w:r>
        <w:rPr>
          <w:rFonts w:ascii="Times New Roman" w:eastAsia="Times New Roman" w:hAnsi="Times New Roman" w:cs="Times New Roman"/>
          <w:i/>
          <w:sz w:val="24"/>
          <w:szCs w:val="24"/>
        </w:rPr>
        <w:t>run_gdal2tiles</w:t>
      </w:r>
      <w:r>
        <w:rPr>
          <w:rFonts w:ascii="Times New Roman" w:eastAsia="Times New Roman" w:hAnsi="Times New Roman" w:cs="Times New Roman"/>
          <w:sz w:val="24"/>
          <w:szCs w:val="24"/>
        </w:rPr>
        <w:t xml:space="preserve">. This function opens a new subprocess in the Python environment that calls an </w:t>
      </w:r>
      <w:r w:rsidRPr="00F6028E">
        <w:rPr>
          <w:rFonts w:ascii="Times New Roman" w:eastAsia="Times New Roman" w:hAnsi="Times New Roman" w:cs="Times New Roman"/>
          <w:i/>
          <w:iCs/>
          <w:sz w:val="24"/>
          <w:szCs w:val="24"/>
        </w:rPr>
        <w:t>ogr2ogr</w:t>
      </w:r>
      <w:r>
        <w:rPr>
          <w:rFonts w:ascii="Times New Roman" w:eastAsia="Times New Roman" w:hAnsi="Times New Roman" w:cs="Times New Roman"/>
          <w:sz w:val="24"/>
          <w:szCs w:val="24"/>
        </w:rPr>
        <w:t xml:space="preserve"> instance; this last</w:t>
      </w:r>
      <w:r w:rsidR="00DC3DEC">
        <w:rPr>
          <w:rFonts w:ascii="Times New Roman" w:eastAsia="Times New Roman" w:hAnsi="Times New Roman" w:cs="Times New Roman"/>
          <w:sz w:val="24"/>
          <w:szCs w:val="24"/>
        </w:rPr>
        <w:t xml:space="preserve"> runs</w:t>
      </w:r>
      <w:r>
        <w:rPr>
          <w:rFonts w:ascii="Times New Roman" w:eastAsia="Times New Roman" w:hAnsi="Times New Roman" w:cs="Times New Roman"/>
          <w:sz w:val="24"/>
          <w:szCs w:val="24"/>
        </w:rPr>
        <w:t xml:space="preserve"> the</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procedure using the output of the previous step as input.</w:t>
      </w:r>
    </w:p>
    <w:p w14:paraId="000000A7" w14:textId="148F03E2"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the end of elaboration</w:t>
      </w:r>
      <w:ins w:id="262" w:author="Eugenio Fazio [2]" w:date="2025-01-31T11:43:00Z">
        <w:r w:rsidR="00AB0055">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 folder </w:t>
      </w:r>
      <w:r w:rsidR="00DC3DEC">
        <w:rPr>
          <w:rFonts w:ascii="Times New Roman" w:eastAsia="Times New Roman" w:hAnsi="Times New Roman" w:cs="Times New Roman"/>
          <w:sz w:val="24"/>
          <w:szCs w:val="24"/>
        </w:rPr>
        <w:t xml:space="preserve">will be generated, </w:t>
      </w:r>
      <w:r>
        <w:rPr>
          <w:rFonts w:ascii="Times New Roman" w:eastAsia="Times New Roman" w:hAnsi="Times New Roman" w:cs="Times New Roman"/>
          <w:sz w:val="24"/>
          <w:szCs w:val="24"/>
        </w:rPr>
        <w:t xml:space="preserve">containing the tiles and a simple html file (named </w:t>
      </w:r>
      <w:r>
        <w:rPr>
          <w:rFonts w:ascii="Times New Roman" w:eastAsia="Times New Roman" w:hAnsi="Times New Roman" w:cs="Times New Roman"/>
          <w:i/>
          <w:sz w:val="24"/>
          <w:szCs w:val="24"/>
        </w:rPr>
        <w:t>openlayers.html</w:t>
      </w:r>
      <w:r>
        <w:rPr>
          <w:rFonts w:ascii="Times New Roman" w:eastAsia="Times New Roman" w:hAnsi="Times New Roman" w:cs="Times New Roman"/>
          <w:sz w:val="24"/>
          <w:szCs w:val="24"/>
        </w:rPr>
        <w:t>) with a web</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viewer of raster inside. </w:t>
      </w:r>
      <w:r w:rsidR="00DC3DEC">
        <w:rPr>
          <w:rFonts w:ascii="Times New Roman" w:eastAsia="Times New Roman" w:hAnsi="Times New Roman" w:cs="Times New Roman"/>
          <w:sz w:val="24"/>
          <w:szCs w:val="24"/>
        </w:rPr>
        <w:t xml:space="preserve">By </w:t>
      </w:r>
      <w:r>
        <w:rPr>
          <w:rFonts w:ascii="Times New Roman" w:eastAsia="Times New Roman" w:hAnsi="Times New Roman" w:cs="Times New Roman"/>
          <w:sz w:val="24"/>
          <w:szCs w:val="24"/>
        </w:rPr>
        <w:t xml:space="preserve">default, </w:t>
      </w:r>
      <w:r>
        <w:rPr>
          <w:rFonts w:ascii="Times New Roman" w:eastAsia="Times New Roman" w:hAnsi="Times New Roman" w:cs="Times New Roman"/>
          <w:i/>
          <w:sz w:val="24"/>
          <w:szCs w:val="24"/>
        </w:rPr>
        <w:t>ogr2ogr</w:t>
      </w:r>
      <w:r>
        <w:rPr>
          <w:rFonts w:ascii="Times New Roman" w:eastAsia="Times New Roman" w:hAnsi="Times New Roman" w:cs="Times New Roman"/>
          <w:sz w:val="24"/>
          <w:szCs w:val="24"/>
        </w:rPr>
        <w:t xml:space="preserve"> uses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and CSS </w:t>
      </w:r>
      <w:r w:rsidRPr="004570CE">
        <w:rPr>
          <w:rFonts w:ascii="Times New Roman" w:eastAsia="Times New Roman" w:hAnsi="Times New Roman" w:cs="Times New Roman"/>
          <w:sz w:val="24"/>
          <w:szCs w:val="24"/>
        </w:rPr>
        <w:t xml:space="preserve">tools </w:t>
      </w:r>
      <w:r w:rsidRPr="00AB19A9">
        <w:rPr>
          <w:rFonts w:ascii="Times New Roman" w:eastAsia="Times New Roman" w:hAnsi="Times New Roman" w:cs="Times New Roman"/>
          <w:sz w:val="24"/>
          <w:szCs w:val="24"/>
          <w:rPrChange w:id="263" w:author="Alberto D'Agostino" w:date="2025-02-03T10:25:00Z">
            <w:rPr>
              <w:rFonts w:ascii="Times New Roman" w:eastAsia="Times New Roman" w:hAnsi="Times New Roman" w:cs="Times New Roman"/>
              <w:sz w:val="24"/>
              <w:szCs w:val="24"/>
              <w:highlight w:val="cyan"/>
            </w:rPr>
          </w:rPrChange>
        </w:rPr>
        <w:t>(Steiniger &amp; Hunter, 2013)</w:t>
      </w:r>
      <w:r w:rsidRPr="004570CE">
        <w:rPr>
          <w:rFonts w:ascii="Times New Roman" w:eastAsia="Times New Roman" w:hAnsi="Times New Roman" w:cs="Times New Roman"/>
          <w:sz w:val="24"/>
          <w:szCs w:val="24"/>
        </w:rPr>
        <w:t>. An</w:t>
      </w:r>
      <w:r>
        <w:rPr>
          <w:rFonts w:ascii="Times New Roman" w:eastAsia="Times New Roman" w:hAnsi="Times New Roman" w:cs="Times New Roman"/>
          <w:sz w:val="24"/>
          <w:szCs w:val="24"/>
        </w:rPr>
        <w:t xml:space="preserve"> example of output is </w:t>
      </w:r>
      <w:r w:rsidRPr="00DC3DEC">
        <w:rPr>
          <w:rFonts w:ascii="Times New Roman" w:eastAsia="Times New Roman" w:hAnsi="Times New Roman" w:cs="Times New Roman"/>
          <w:sz w:val="24"/>
          <w:szCs w:val="24"/>
        </w:rPr>
        <w:t>illustrated in</w:t>
      </w:r>
      <w:r w:rsidR="00BE49EE" w:rsidRPr="00DC3DEC">
        <w:rPr>
          <w:rFonts w:ascii="Times New Roman" w:eastAsia="Times New Roman" w:hAnsi="Times New Roman" w:cs="Times New Roman"/>
          <w:sz w:val="24"/>
          <w:szCs w:val="24"/>
        </w:rPr>
        <w:t xml:space="preserve"> </w:t>
      </w:r>
      <w:r w:rsidR="00BE49EE" w:rsidRPr="00DC3DEC">
        <w:rPr>
          <w:rFonts w:ascii="Times New Roman" w:eastAsia="Times New Roman" w:hAnsi="Times New Roman" w:cs="Times New Roman"/>
          <w:sz w:val="24"/>
          <w:szCs w:val="24"/>
        </w:rPr>
        <w:fldChar w:fldCharType="begin"/>
      </w:r>
      <w:r w:rsidR="00BE49EE" w:rsidRPr="00DC3DEC">
        <w:rPr>
          <w:rFonts w:ascii="Times New Roman" w:eastAsia="Times New Roman" w:hAnsi="Times New Roman" w:cs="Times New Roman"/>
          <w:sz w:val="24"/>
          <w:szCs w:val="24"/>
        </w:rPr>
        <w:instrText xml:space="preserve"> REF _Ref186529241 \h </w:instrText>
      </w:r>
      <w:r w:rsidR="00DC3DEC" w:rsidRPr="00DC3DEC">
        <w:rPr>
          <w:rFonts w:ascii="Times New Roman" w:eastAsia="Times New Roman" w:hAnsi="Times New Roman" w:cs="Times New Roman"/>
          <w:sz w:val="24"/>
          <w:szCs w:val="24"/>
        </w:rPr>
        <w:instrText xml:space="preserve"> \* MERGEFORMAT </w:instrText>
      </w:r>
      <w:r w:rsidR="00BE49EE" w:rsidRPr="00DC3DEC">
        <w:rPr>
          <w:rFonts w:ascii="Times New Roman" w:eastAsia="Times New Roman" w:hAnsi="Times New Roman" w:cs="Times New Roman"/>
          <w:sz w:val="24"/>
          <w:szCs w:val="24"/>
        </w:rPr>
      </w:r>
      <w:r w:rsidR="00BE49EE" w:rsidRPr="00DC3DEC">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5</w:t>
      </w:r>
      <w:r w:rsidR="00BE49EE" w:rsidRPr="00DC3DEC">
        <w:rPr>
          <w:rFonts w:ascii="Times New Roman" w:eastAsia="Times New Roman" w:hAnsi="Times New Roman" w:cs="Times New Roman"/>
          <w:sz w:val="24"/>
          <w:szCs w:val="24"/>
        </w:rPr>
        <w:fldChar w:fldCharType="end"/>
      </w:r>
      <w:r w:rsidR="00BE49EE" w:rsidRPr="00DC3DEC">
        <w:rPr>
          <w:rFonts w:ascii="Times New Roman" w:eastAsia="Times New Roman" w:hAnsi="Times New Roman" w:cs="Times New Roman"/>
          <w:sz w:val="24"/>
          <w:szCs w:val="24"/>
        </w:rPr>
        <w:t>.</w:t>
      </w:r>
    </w:p>
    <w:p w14:paraId="000000AA" w14:textId="7F9D200D" w:rsidR="00696B80" w:rsidRDefault="006A3A25">
      <w:pPr>
        <w:pStyle w:val="Titolo3"/>
        <w:spacing w:line="480" w:lineRule="auto"/>
        <w:ind w:hanging="2"/>
      </w:pPr>
      <w:r>
        <w:rPr>
          <w:noProof/>
        </w:rPr>
        <w:lastRenderedPageBreak/>
        <mc:AlternateContent>
          <mc:Choice Requires="wps">
            <w:drawing>
              <wp:anchor distT="0" distB="0" distL="114300" distR="114300" simplePos="0" relativeHeight="251693056" behindDoc="0" locked="0" layoutInCell="1" allowOverlap="1" wp14:anchorId="55E12A81" wp14:editId="68132D6D">
                <wp:simplePos x="0" y="0"/>
                <wp:positionH relativeFrom="column">
                  <wp:posOffset>33020</wp:posOffset>
                </wp:positionH>
                <wp:positionV relativeFrom="paragraph">
                  <wp:posOffset>4738370</wp:posOffset>
                </wp:positionV>
                <wp:extent cx="6054090" cy="635"/>
                <wp:effectExtent l="0" t="0" r="3810" b="12065"/>
                <wp:wrapTopAndBottom/>
                <wp:docPr id="499022602" name="Casella di testo 1"/>
                <wp:cNvGraphicFramePr/>
                <a:graphic xmlns:a="http://schemas.openxmlformats.org/drawingml/2006/main">
                  <a:graphicData uri="http://schemas.microsoft.com/office/word/2010/wordprocessingShape">
                    <wps:wsp>
                      <wps:cNvSpPr txBox="1"/>
                      <wps:spPr>
                        <a:xfrm>
                          <a:off x="0" y="0"/>
                          <a:ext cx="6054090" cy="635"/>
                        </a:xfrm>
                        <a:prstGeom prst="rect">
                          <a:avLst/>
                        </a:prstGeom>
                        <a:solidFill>
                          <a:prstClr val="white"/>
                        </a:solidFill>
                        <a:ln>
                          <a:noFill/>
                        </a:ln>
                      </wps:spPr>
                      <wps:txbx>
                        <w:txbxContent>
                          <w:p w14:paraId="44AF0E6A" w14:textId="1FB66105" w:rsidR="00FC2175" w:rsidRPr="007530E8" w:rsidRDefault="00FC2175" w:rsidP="00FA0E73">
                            <w:pPr>
                              <w:pStyle w:val="Didascalia"/>
                              <w:rPr>
                                <w:rFonts w:ascii="Palatino Linotype" w:eastAsia="Times New Roman" w:hAnsi="Palatino Linotype"/>
                                <w:b/>
                                <w:bCs/>
                                <w:noProof/>
                                <w:color w:val="auto"/>
                                <w:position w:val="-1"/>
                                <w:sz w:val="22"/>
                                <w:szCs w:val="26"/>
                                <w:lang w:val="en-AU" w:eastAsia="en-AU"/>
                              </w:rPr>
                            </w:pPr>
                            <w:bookmarkStart w:id="264" w:name="_Ref186529241"/>
                            <w:r>
                              <w:t xml:space="preserve">Figure </w:t>
                            </w:r>
                            <w:r w:rsidR="0067076A">
                              <w:fldChar w:fldCharType="begin"/>
                            </w:r>
                            <w:r w:rsidR="0067076A">
                              <w:instrText xml:space="preserve"> SEQ Figure \* ARABIC </w:instrText>
                            </w:r>
                            <w:r w:rsidR="0067076A">
                              <w:fldChar w:fldCharType="separate"/>
                            </w:r>
                            <w:r>
                              <w:rPr>
                                <w:noProof/>
                              </w:rPr>
                              <w:t>5</w:t>
                            </w:r>
                            <w:r w:rsidR="0067076A">
                              <w:rPr>
                                <w:noProof/>
                              </w:rPr>
                              <w:fldChar w:fldCharType="end"/>
                            </w:r>
                            <w:bookmarkEnd w:id="264"/>
                            <w:r>
                              <w:t xml:space="preserve"> The result of Step #2 of Petrographic data viewer creation process using LIS_functions.py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12A81" id="_x0000_t202" coordsize="21600,21600" o:spt="202" path="m,l,21600r21600,l21600,xe">
                <v:stroke joinstyle="miter"/>
                <v:path gradientshapeok="t" o:connecttype="rect"/>
              </v:shapetype>
              <v:shape id="_x0000_s1026" type="#_x0000_t202" style="position:absolute;left:0;text-align:left;margin-left:2.6pt;margin-top:373.1pt;width:476.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" stroked="f">
                <v:textbox style="mso-fit-shape-to-text:t" inset="0,0,0,0">
                  <w:txbxContent>
                    <w:p w14:paraId="44AF0E6A" w14:textId="1FB66105" w:rsidR="00FC2175" w:rsidRPr="007530E8" w:rsidRDefault="00FC2175" w:rsidP="00FA0E73">
                      <w:pPr>
                        <w:pStyle w:val="Didascalia"/>
                        <w:rPr>
                          <w:rFonts w:ascii="Palatino Linotype" w:eastAsia="Times New Roman" w:hAnsi="Palatino Linotype"/>
                          <w:b/>
                          <w:bCs/>
                          <w:noProof/>
                          <w:color w:val="auto"/>
                          <w:position w:val="-1"/>
                          <w:sz w:val="22"/>
                          <w:szCs w:val="26"/>
                          <w:lang w:val="en-AU" w:eastAsia="en-AU"/>
                        </w:rPr>
                      </w:pPr>
                      <w:bookmarkStart w:id="265" w:name="_Ref186529241"/>
                      <w:r>
                        <w:t xml:space="preserve">Figure </w:t>
                      </w:r>
                      <w:r w:rsidR="0067076A">
                        <w:fldChar w:fldCharType="begin"/>
                      </w:r>
                      <w:r w:rsidR="0067076A">
                        <w:instrText xml:space="preserve"> SEQ Figure \* ARABIC </w:instrText>
                      </w:r>
                      <w:r w:rsidR="0067076A">
                        <w:fldChar w:fldCharType="separate"/>
                      </w:r>
                      <w:r>
                        <w:rPr>
                          <w:noProof/>
                        </w:rPr>
                        <w:t>5</w:t>
                      </w:r>
                      <w:r w:rsidR="0067076A">
                        <w:rPr>
                          <w:noProof/>
                        </w:rPr>
                        <w:fldChar w:fldCharType="end"/>
                      </w:r>
                      <w:bookmarkEnd w:id="265"/>
                      <w:r>
                        <w:t xml:space="preserve"> The result of Step #2 of Petrographic data viewer creation process using LIS_functions.py tools</w:t>
                      </w:r>
                    </w:p>
                  </w:txbxContent>
                </v:textbox>
                <w10:wrap type="topAndBottom"/>
              </v:shape>
            </w:pict>
          </mc:Fallback>
        </mc:AlternateContent>
      </w:r>
      <w:r w:rsidR="00734CE6">
        <w:rPr>
          <w:noProof/>
        </w:rPr>
        <w:drawing>
          <wp:anchor distT="114300" distB="114300" distL="114300" distR="114300" simplePos="0" relativeHeight="251658240" behindDoc="0" locked="0" layoutInCell="1" hidden="0" allowOverlap="1" wp14:anchorId="50ADF4C0" wp14:editId="706FD130">
            <wp:simplePos x="0" y="0"/>
            <wp:positionH relativeFrom="margin">
              <wp:align>center</wp:align>
            </wp:positionH>
            <wp:positionV relativeFrom="margin">
              <wp:align>top</wp:align>
            </wp:positionV>
            <wp:extent cx="6054090" cy="4619625"/>
            <wp:effectExtent l="0" t="0" r="0" b="0"/>
            <wp:wrapTopAndBottom distT="114300" distB="114300"/>
            <wp:docPr id="5" name="image18.png" descr="A single page web viewer generated using run_gdal2tiles function&#10;"/>
            <wp:cNvGraphicFramePr/>
            <a:graphic xmlns:a="http://schemas.openxmlformats.org/drawingml/2006/main">
              <a:graphicData uri="http://schemas.openxmlformats.org/drawingml/2006/picture">
                <pic:pic xmlns:pic="http://schemas.openxmlformats.org/drawingml/2006/picture">
                  <pic:nvPicPr>
                    <pic:cNvPr id="0" name="image18.png" descr="A single page web viewer generated using run_gdal2tiles function&#10;"/>
                    <pic:cNvPicPr preferRelativeResize="0"/>
                  </pic:nvPicPr>
                  <pic:blipFill>
                    <a:blip r:embed="rId22"/>
                    <a:srcRect l="1150" t="1075" b="3590"/>
                    <a:stretch>
                      <a:fillRect/>
                    </a:stretch>
                  </pic:blipFill>
                  <pic:spPr>
                    <a:xfrm>
                      <a:off x="0" y="0"/>
                      <a:ext cx="6054090" cy="4619625"/>
                    </a:xfrm>
                    <a:prstGeom prst="rect">
                      <a:avLst/>
                    </a:prstGeom>
                    <a:ln/>
                  </pic:spPr>
                </pic:pic>
              </a:graphicData>
            </a:graphic>
          </wp:anchor>
        </w:drawing>
      </w:r>
      <w:r w:rsidR="00734CE6">
        <w:t>2.1.3 Step #3: Add Mineral polygons overlay</w:t>
      </w:r>
    </w:p>
    <w:p w14:paraId="000000AB" w14:textId="26271AD8" w:rsidR="00696B80" w:rsidRDefault="00DC3DEC">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this step, the Python function “</w:t>
      </w:r>
      <w:r w:rsidR="00734CE6">
        <w:rPr>
          <w:rFonts w:ascii="Times New Roman" w:eastAsia="Times New Roman" w:hAnsi="Times New Roman" w:cs="Times New Roman"/>
          <w:i/>
          <w:sz w:val="24"/>
          <w:szCs w:val="24"/>
        </w:rPr>
        <w:t xml:space="preserve">add_geojson_overlay_to_gdal2tiles_html_output” </w:t>
      </w:r>
      <w:r w:rsidR="00734CE6">
        <w:rPr>
          <w:rFonts w:ascii="Times New Roman" w:eastAsia="Times New Roman" w:hAnsi="Times New Roman" w:cs="Times New Roman"/>
          <w:sz w:val="24"/>
          <w:szCs w:val="24"/>
        </w:rPr>
        <w:t xml:space="preserve">accesses the </w:t>
      </w:r>
      <w:r w:rsidR="00734CE6">
        <w:rPr>
          <w:rFonts w:ascii="Times New Roman" w:eastAsia="Times New Roman" w:hAnsi="Times New Roman" w:cs="Times New Roman"/>
          <w:i/>
          <w:sz w:val="24"/>
          <w:szCs w:val="24"/>
        </w:rPr>
        <w:t>openlayers.html</w:t>
      </w:r>
      <w:r w:rsidR="00734CE6">
        <w:rPr>
          <w:rFonts w:ascii="Times New Roman" w:eastAsia="Times New Roman" w:hAnsi="Times New Roman" w:cs="Times New Roman"/>
          <w:sz w:val="24"/>
          <w:szCs w:val="24"/>
        </w:rPr>
        <w:t xml:space="preserve"> file, already described as the output of Step#2, and changes JS and CSS code to introduce the capability of overlaying the vector polygon layer on the raster tiles in the web viewer. By taking advantage of the Python library </w:t>
      </w:r>
      <w:r w:rsidR="00734CE6">
        <w:rPr>
          <w:rFonts w:ascii="Times New Roman" w:eastAsia="Times New Roman" w:hAnsi="Times New Roman" w:cs="Times New Roman"/>
          <w:i/>
          <w:sz w:val="24"/>
          <w:szCs w:val="24"/>
        </w:rPr>
        <w:t>BeautifulSoup</w:t>
      </w:r>
      <w:r w:rsidR="00734CE6">
        <w:rPr>
          <w:rFonts w:ascii="Times New Roman" w:eastAsia="Times New Roman" w:hAnsi="Times New Roman" w:cs="Times New Roman"/>
          <w:sz w:val="24"/>
          <w:szCs w:val="24"/>
        </w:rPr>
        <w:t xml:space="preserve">, the html is parsed into an object manageable in the Python environment, and then the required new code is added. In particular, the function incorporatesJavascript code works with OpenLayers JS library for overlaying a GeoJSON vector object. Considering that we are operating at a micro-scale and that the raster and vector coordinates lack an established reference system, we assume that all coordinates are assigned </w:t>
      </w:r>
      <w:r w:rsidR="005D0532">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 xml:space="preserve">a nominal, fictitious CRS, such as </w:t>
      </w:r>
      <w:proofErr w:type="spellStart"/>
      <w:r w:rsidR="00734CE6">
        <w:rPr>
          <w:rFonts w:ascii="Times New Roman" w:eastAsia="Times New Roman" w:hAnsi="Times New Roman" w:cs="Times New Roman"/>
          <w:sz w:val="24"/>
          <w:szCs w:val="24"/>
        </w:rPr>
        <w:t>PseudoMercator</w:t>
      </w:r>
      <w:proofErr w:type="spellEnd"/>
      <w:r w:rsidR="00734CE6">
        <w:rPr>
          <w:rFonts w:ascii="Times New Roman" w:eastAsia="Times New Roman" w:hAnsi="Times New Roman" w:cs="Times New Roman"/>
          <w:sz w:val="24"/>
          <w:szCs w:val="24"/>
        </w:rPr>
        <w:t xml:space="preserve"> (EPSG:3857</w:t>
      </w:r>
      <w:r w:rsidR="00734CE6" w:rsidRPr="004570CE">
        <w:rPr>
          <w:rFonts w:ascii="Times New Roman" w:eastAsia="Times New Roman" w:hAnsi="Times New Roman" w:cs="Times New Roman"/>
          <w:sz w:val="24"/>
          <w:szCs w:val="24"/>
        </w:rPr>
        <w:t xml:space="preserve">) </w:t>
      </w:r>
      <w:r w:rsidR="00734CE6" w:rsidRPr="00AB19A9">
        <w:rPr>
          <w:rFonts w:ascii="Times New Roman" w:eastAsia="Times New Roman" w:hAnsi="Times New Roman" w:cs="Times New Roman"/>
          <w:sz w:val="24"/>
          <w:szCs w:val="24"/>
          <w:rPrChange w:id="266" w:author="Alberto D'Agostino" w:date="2025-02-03T10:25:00Z">
            <w:rPr>
              <w:rFonts w:ascii="Times New Roman" w:eastAsia="Times New Roman" w:hAnsi="Times New Roman" w:cs="Times New Roman"/>
              <w:sz w:val="24"/>
              <w:szCs w:val="24"/>
              <w:highlight w:val="cyan"/>
            </w:rPr>
          </w:rPrChange>
        </w:rPr>
        <w:t>(</w:t>
      </w:r>
      <w:proofErr w:type="spellStart"/>
      <w:r w:rsidR="00734CE6" w:rsidRPr="00AB19A9">
        <w:rPr>
          <w:rFonts w:ascii="Times New Roman" w:eastAsia="Times New Roman" w:hAnsi="Times New Roman" w:cs="Times New Roman"/>
          <w:sz w:val="24"/>
          <w:szCs w:val="24"/>
          <w:rPrChange w:id="267" w:author="Alberto D'Agostino" w:date="2025-02-03T10:25:00Z">
            <w:rPr>
              <w:rFonts w:ascii="Times New Roman" w:eastAsia="Times New Roman" w:hAnsi="Times New Roman" w:cs="Times New Roman"/>
              <w:sz w:val="24"/>
              <w:szCs w:val="24"/>
              <w:highlight w:val="cyan"/>
            </w:rPr>
          </w:rPrChange>
        </w:rPr>
        <w:t>Markieta</w:t>
      </w:r>
      <w:proofErr w:type="spellEnd"/>
      <w:r w:rsidR="00734CE6" w:rsidRPr="00AB19A9">
        <w:rPr>
          <w:rFonts w:ascii="Times New Roman" w:eastAsia="Times New Roman" w:hAnsi="Times New Roman" w:cs="Times New Roman"/>
          <w:sz w:val="24"/>
          <w:szCs w:val="24"/>
          <w:rPrChange w:id="268" w:author="Alberto D'Agostino" w:date="2025-02-03T10:25:00Z">
            <w:rPr>
              <w:rFonts w:ascii="Times New Roman" w:eastAsia="Times New Roman" w:hAnsi="Times New Roman" w:cs="Times New Roman"/>
              <w:sz w:val="24"/>
              <w:szCs w:val="24"/>
              <w:highlight w:val="cyan"/>
            </w:rPr>
          </w:rPrChange>
        </w:rPr>
        <w:t xml:space="preserve"> &amp; </w:t>
      </w:r>
      <w:proofErr w:type="spellStart"/>
      <w:r w:rsidR="00734CE6" w:rsidRPr="00AB19A9">
        <w:rPr>
          <w:rFonts w:ascii="Times New Roman" w:eastAsia="Times New Roman" w:hAnsi="Times New Roman" w:cs="Times New Roman"/>
          <w:sz w:val="24"/>
          <w:szCs w:val="24"/>
          <w:rPrChange w:id="269" w:author="Alberto D'Agostino" w:date="2025-02-03T10:25:00Z">
            <w:rPr>
              <w:rFonts w:ascii="Times New Roman" w:eastAsia="Times New Roman" w:hAnsi="Times New Roman" w:cs="Times New Roman"/>
              <w:sz w:val="24"/>
              <w:szCs w:val="24"/>
              <w:highlight w:val="cyan"/>
            </w:rPr>
          </w:rPrChange>
        </w:rPr>
        <w:t>Rinner</w:t>
      </w:r>
      <w:proofErr w:type="spellEnd"/>
      <w:r w:rsidR="00734CE6" w:rsidRPr="00AB19A9">
        <w:rPr>
          <w:rFonts w:ascii="Times New Roman" w:eastAsia="Times New Roman" w:hAnsi="Times New Roman" w:cs="Times New Roman"/>
          <w:sz w:val="24"/>
          <w:szCs w:val="24"/>
          <w:rPrChange w:id="270" w:author="Alberto D'Agostino" w:date="2025-02-03T10:25:00Z">
            <w:rPr>
              <w:rFonts w:ascii="Times New Roman" w:eastAsia="Times New Roman" w:hAnsi="Times New Roman" w:cs="Times New Roman"/>
              <w:sz w:val="24"/>
              <w:szCs w:val="24"/>
              <w:highlight w:val="cyan"/>
            </w:rPr>
          </w:rPrChange>
        </w:rPr>
        <w:t>, 2014)</w:t>
      </w:r>
      <w:r w:rsidR="00734CE6" w:rsidRPr="004570CE">
        <w:rPr>
          <w:rFonts w:ascii="Times New Roman" w:eastAsia="Times New Roman" w:hAnsi="Times New Roman" w:cs="Times New Roman"/>
          <w:sz w:val="24"/>
          <w:szCs w:val="24"/>
        </w:rPr>
        <w:t>, for both a proper</w:t>
      </w:r>
      <w:r w:rsidR="00734CE6">
        <w:rPr>
          <w:rFonts w:ascii="Times New Roman" w:eastAsia="Times New Roman" w:hAnsi="Times New Roman" w:cs="Times New Roman"/>
          <w:sz w:val="24"/>
          <w:szCs w:val="24"/>
        </w:rPr>
        <w:t xml:space="preserve"> map overlay and correct functionality of </w:t>
      </w:r>
      <w:ins w:id="271" w:author="Eugenio Fazio [2]" w:date="2025-01-31T11:44:00Z">
        <w:r w:rsidR="00DA1F9C">
          <w:rPr>
            <w:rFonts w:ascii="Times New Roman" w:eastAsia="Times New Roman" w:hAnsi="Times New Roman" w:cs="Times New Roman"/>
            <w:sz w:val="24"/>
            <w:szCs w:val="24"/>
          </w:rPr>
          <w:t xml:space="preserve">the </w:t>
        </w:r>
      </w:ins>
      <w:r w:rsidR="00F20AFC">
        <w:rPr>
          <w:rFonts w:ascii="Times New Roman" w:eastAsia="Times New Roman" w:hAnsi="Times New Roman" w:cs="Times New Roman"/>
          <w:sz w:val="24"/>
          <w:szCs w:val="24"/>
        </w:rPr>
        <w:t>Web-GIS</w:t>
      </w:r>
      <w:r w:rsidR="00734CE6">
        <w:rPr>
          <w:rFonts w:ascii="Times New Roman" w:eastAsia="Times New Roman" w:hAnsi="Times New Roman" w:cs="Times New Roman"/>
          <w:sz w:val="24"/>
          <w:szCs w:val="24"/>
        </w:rPr>
        <w:t xml:space="preserve">. This condition is necessary to obtain from </w:t>
      </w:r>
      <w:r w:rsidR="00734CE6">
        <w:rPr>
          <w:rFonts w:ascii="Times New Roman" w:eastAsia="Times New Roman" w:hAnsi="Times New Roman" w:cs="Times New Roman"/>
          <w:sz w:val="24"/>
          <w:szCs w:val="24"/>
        </w:rPr>
        <w:lastRenderedPageBreak/>
        <w:t xml:space="preserve">OpenLayers (or a similar library) the capability of viewing and overlaying these geospatial data in a webpage, and it only works if the vector layer and the raster layer are already overlaid in a </w:t>
      </w:r>
      <w:del w:id="272" w:author="Eugenio Fazio [2]" w:date="2025-01-31T11:45:00Z">
        <w:r w:rsidR="00734CE6" w:rsidDel="00DA1F9C">
          <w:rPr>
            <w:rFonts w:ascii="Times New Roman" w:eastAsia="Times New Roman" w:hAnsi="Times New Roman" w:cs="Times New Roman"/>
            <w:sz w:val="24"/>
            <w:szCs w:val="24"/>
          </w:rPr>
          <w:delText>NO</w:delText>
        </w:r>
      </w:del>
      <w:ins w:id="273" w:author="Eugenio Fazio [2]" w:date="2025-01-31T11:45:00Z">
        <w:r w:rsidR="00DA1F9C">
          <w:rPr>
            <w:rFonts w:ascii="Times New Roman" w:eastAsia="Times New Roman" w:hAnsi="Times New Roman" w:cs="Times New Roman"/>
            <w:sz w:val="24"/>
            <w:szCs w:val="24"/>
          </w:rPr>
          <w:t>no</w:t>
        </w:r>
      </w:ins>
      <w:r w:rsidR="00734CE6">
        <w:rPr>
          <w:rFonts w:ascii="Times New Roman" w:eastAsia="Times New Roman" w:hAnsi="Times New Roman" w:cs="Times New Roman"/>
          <w:sz w:val="24"/>
          <w:szCs w:val="24"/>
        </w:rPr>
        <w:t>-CRS representation.</w:t>
      </w:r>
    </w:p>
    <w:p w14:paraId="000000AC" w14:textId="67B1642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function produces as output another html file (or an updated version of the previous html file) with the specified functionality fully implemented and operational</w:t>
      </w:r>
      <w:ins w:id="274" w:author="Eugenio Fazio [2]" w:date="2025-01-31T11:45:00Z">
        <w:r w:rsidR="00DA1F9C">
          <w:rPr>
            <w:rFonts w:ascii="Times New Roman" w:eastAsia="Times New Roman" w:hAnsi="Times New Roman" w:cs="Times New Roman"/>
            <w:sz w:val="24"/>
            <w:szCs w:val="24"/>
          </w:rPr>
          <w:t>,</w:t>
        </w:r>
      </w:ins>
      <w:r w:rsidR="00BC75C5">
        <w:rPr>
          <w:rFonts w:ascii="Times New Roman" w:eastAsia="Times New Roman" w:hAnsi="Times New Roman" w:cs="Times New Roman"/>
          <w:sz w:val="24"/>
          <w:szCs w:val="24"/>
        </w:rPr>
        <w:t xml:space="preserve"> an example is illustrated in </w:t>
      </w:r>
      <w:r w:rsidR="00BC75C5" w:rsidRPr="00256F1E">
        <w:rPr>
          <w:rFonts w:ascii="Times New Roman" w:eastAsia="Times New Roman" w:hAnsi="Times New Roman" w:cs="Times New Roman"/>
          <w:sz w:val="24"/>
          <w:szCs w:val="24"/>
        </w:rPr>
        <w:fldChar w:fldCharType="begin"/>
      </w:r>
      <w:r w:rsidR="00BC75C5" w:rsidRPr="005D0532">
        <w:rPr>
          <w:rFonts w:ascii="Times New Roman" w:eastAsia="Times New Roman" w:hAnsi="Times New Roman" w:cs="Times New Roman"/>
          <w:sz w:val="24"/>
          <w:szCs w:val="24"/>
        </w:rPr>
        <w:instrText xml:space="preserve"> REF _Ref186529413 \h </w:instrText>
      </w:r>
      <w:r w:rsidR="005D0532" w:rsidRPr="005D0532">
        <w:rPr>
          <w:rFonts w:ascii="Times New Roman" w:eastAsia="Times New Roman" w:hAnsi="Times New Roman" w:cs="Times New Roman"/>
          <w:sz w:val="24"/>
          <w:szCs w:val="24"/>
        </w:rPr>
        <w:instrText xml:space="preserve"> \* MERGEFORMAT </w:instrText>
      </w:r>
      <w:r w:rsidR="00BC75C5" w:rsidRPr="00256F1E">
        <w:rPr>
          <w:rFonts w:ascii="Times New Roman" w:eastAsia="Times New Roman" w:hAnsi="Times New Roman" w:cs="Times New Roman"/>
          <w:sz w:val="24"/>
          <w:szCs w:val="24"/>
        </w:rPr>
      </w:r>
      <w:r w:rsidR="00BC75C5" w:rsidRPr="00256F1E">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6</w:t>
      </w:r>
      <w:r w:rsidR="00BC75C5" w:rsidRPr="00256F1E">
        <w:rPr>
          <w:rFonts w:ascii="Times New Roman" w:eastAsia="Times New Roman" w:hAnsi="Times New Roman" w:cs="Times New Roman"/>
          <w:sz w:val="24"/>
          <w:szCs w:val="24"/>
        </w:rPr>
        <w:fldChar w:fldCharType="end"/>
      </w:r>
      <w:r w:rsidRPr="00256F1E">
        <w:rPr>
          <w:rFonts w:ascii="Times New Roman" w:eastAsia="Times New Roman" w:hAnsi="Times New Roman" w:cs="Times New Roman"/>
          <w:sz w:val="24"/>
          <w:szCs w:val="24"/>
        </w:rPr>
        <w:t>.</w:t>
      </w:r>
    </w:p>
    <w:p w14:paraId="000000AD" w14:textId="77777777" w:rsidR="00696B80" w:rsidRDefault="00696B80">
      <w:pPr>
        <w:spacing w:line="480" w:lineRule="auto"/>
        <w:jc w:val="center"/>
        <w:rPr>
          <w:rFonts w:ascii="Times New Roman" w:eastAsia="Times New Roman" w:hAnsi="Times New Roman" w:cs="Times New Roman"/>
          <w:sz w:val="24"/>
          <w:szCs w:val="24"/>
        </w:rPr>
      </w:pPr>
    </w:p>
    <w:p w14:paraId="7C4BB7BE" w14:textId="77777777" w:rsidR="00BC75C5" w:rsidRDefault="00734CE6" w:rsidP="00BC75C5">
      <w:pPr>
        <w:keepNext/>
        <w:spacing w:line="480" w:lineRule="auto"/>
        <w:jc w:val="center"/>
      </w:pPr>
      <w:r>
        <w:rPr>
          <w:rFonts w:ascii="Times New Roman" w:eastAsia="Times New Roman" w:hAnsi="Times New Roman" w:cs="Times New Roman"/>
          <w:noProof/>
          <w:sz w:val="24"/>
          <w:szCs w:val="24"/>
        </w:rPr>
        <w:drawing>
          <wp:inline distT="114300" distB="114300" distL="114300" distR="114300" wp14:anchorId="78C88732" wp14:editId="0CB90C10">
            <wp:extent cx="6119820" cy="5499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6119820" cy="5499100"/>
                    </a:xfrm>
                    <a:prstGeom prst="rect">
                      <a:avLst/>
                    </a:prstGeom>
                    <a:ln/>
                  </pic:spPr>
                </pic:pic>
              </a:graphicData>
            </a:graphic>
          </wp:inline>
        </w:drawing>
      </w:r>
    </w:p>
    <w:p w14:paraId="000000AE" w14:textId="7B358EDA" w:rsidR="00696B80" w:rsidRDefault="00BC75C5" w:rsidP="00BC75C5">
      <w:pPr>
        <w:pStyle w:val="Didascalia"/>
        <w:rPr>
          <w:rFonts w:ascii="Times New Roman" w:eastAsia="Times New Roman" w:hAnsi="Times New Roman" w:cs="Times New Roman"/>
          <w:sz w:val="24"/>
          <w:szCs w:val="24"/>
        </w:rPr>
      </w:pPr>
      <w:bookmarkStart w:id="275" w:name="_Ref186529413"/>
      <w:commentRangeStart w:id="276"/>
      <w:r>
        <w:t xml:space="preserve">Figure </w:t>
      </w:r>
      <w:r w:rsidR="0067076A">
        <w:fldChar w:fldCharType="begin"/>
      </w:r>
      <w:r w:rsidR="0067076A">
        <w:instrText xml:space="preserve"> SEQ Figure \* ARABIC </w:instrText>
      </w:r>
      <w:r w:rsidR="0067076A">
        <w:fldChar w:fldCharType="separate"/>
      </w:r>
      <w:r w:rsidR="00151579">
        <w:rPr>
          <w:noProof/>
        </w:rPr>
        <w:t>6</w:t>
      </w:r>
      <w:r w:rsidR="0067076A">
        <w:rPr>
          <w:noProof/>
        </w:rPr>
        <w:fldChar w:fldCharType="end"/>
      </w:r>
      <w:bookmarkEnd w:id="275"/>
      <w:r>
        <w:t xml:space="preserve"> </w:t>
      </w:r>
      <w:commentRangeEnd w:id="276"/>
      <w:r w:rsidR="0047687A">
        <w:rPr>
          <w:rStyle w:val="Rimandocommento"/>
          <w:i w:val="0"/>
          <w:iCs w:val="0"/>
          <w:color w:val="auto"/>
        </w:rPr>
        <w:commentReference w:id="276"/>
      </w:r>
      <w:r>
        <w:t>The result of Step #3 of Petrographic data viewer creation process using LIS_functions.py tools, vector grain boundary overlay in the thin</w:t>
      </w:r>
      <w:r w:rsidR="005D0532">
        <w:t xml:space="preserve"> </w:t>
      </w:r>
      <w:r>
        <w:t>section raster data.</w:t>
      </w:r>
    </w:p>
    <w:p w14:paraId="000000B0" w14:textId="77777777" w:rsidR="00696B80" w:rsidRDefault="00734CE6">
      <w:pPr>
        <w:pStyle w:val="Titolo3"/>
        <w:ind w:hanging="2"/>
      </w:pPr>
      <w:bookmarkStart w:id="277" w:name="_heading=h.5uwpn7v6m6dr" w:colFirst="0" w:colLast="0"/>
      <w:bookmarkEnd w:id="277"/>
      <w:r>
        <w:lastRenderedPageBreak/>
        <w:t>2.1.4 Step #4: Add pop-up feature</w:t>
      </w:r>
    </w:p>
    <w:p w14:paraId="000000B1" w14:textId="32403AFE"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Python environment used for the proposed methodology, it is possible to access and modify the HTML code obtained in the previous step to add a pop-up feature. A commonly used pop</w:t>
      </w:r>
      <w:ins w:id="278" w:author="Eugenio Fazio [2]" w:date="2025-01-31T11:46:00Z">
        <w:r w:rsidR="00DA1F9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up functionality in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is provided by “OpenLayer Extension”, also known as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sidRPr="00AB19A9">
        <w:rPr>
          <w:rFonts w:ascii="Times New Roman" w:eastAsia="Times New Roman" w:hAnsi="Times New Roman" w:cs="Times New Roman"/>
          <w:sz w:val="24"/>
          <w:szCs w:val="24"/>
          <w:rPrChange w:id="279" w:author="Alberto D'Agostino" w:date="2025-02-03T10:26: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280" w:author="Alberto D'Agostino" w:date="2025-02-03T10:26:00Z">
            <w:rPr>
              <w:rFonts w:ascii="Times New Roman" w:eastAsia="Times New Roman" w:hAnsi="Times New Roman" w:cs="Times New Roman"/>
              <w:sz w:val="24"/>
              <w:szCs w:val="24"/>
              <w:highlight w:val="cyan"/>
            </w:rPr>
          </w:rPrChange>
        </w:rPr>
        <w:t>Viglino</w:t>
      </w:r>
      <w:proofErr w:type="spellEnd"/>
      <w:r w:rsidRPr="00AB19A9">
        <w:rPr>
          <w:rFonts w:ascii="Times New Roman" w:eastAsia="Times New Roman" w:hAnsi="Times New Roman" w:cs="Times New Roman"/>
          <w:sz w:val="24"/>
          <w:szCs w:val="24"/>
          <w:rPrChange w:id="281" w:author="Alberto D'Agostino" w:date="2025-02-03T10:26:00Z">
            <w:rPr>
              <w:rFonts w:ascii="Times New Roman" w:eastAsia="Times New Roman" w:hAnsi="Times New Roman" w:cs="Times New Roman"/>
              <w:sz w:val="24"/>
              <w:szCs w:val="24"/>
              <w:highlight w:val="cyan"/>
            </w:rPr>
          </w:rPrChange>
        </w:rPr>
        <w:t>, 2024)</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w:t>
      </w:r>
      <w:r w:rsidR="005D0532">
        <w:rPr>
          <w:rFonts w:ascii="Times New Roman" w:eastAsia="Times New Roman" w:hAnsi="Times New Roman" w:cs="Times New Roman"/>
          <w:sz w:val="24"/>
          <w:szCs w:val="24"/>
        </w:rPr>
        <w:t xml:space="preserve">proposed </w:t>
      </w:r>
      <w:r>
        <w:rPr>
          <w:rFonts w:ascii="Times New Roman" w:eastAsia="Times New Roman" w:hAnsi="Times New Roman" w:cs="Times New Roman"/>
          <w:sz w:val="24"/>
          <w:szCs w:val="24"/>
        </w:rPr>
        <w:t>function, called</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add_popup_feature</w:t>
      </w:r>
      <w:r>
        <w:rPr>
          <w:rFonts w:ascii="Times New Roman" w:eastAsia="Times New Roman" w:hAnsi="Times New Roman" w:cs="Times New Roman"/>
          <w:sz w:val="24"/>
          <w:szCs w:val="24"/>
        </w:rPr>
        <w:t xml:space="preserve">”, modifies the html file generated in the previous step. Firstly, it adds a link to JS and CSS of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code provided by a Content Delivery </w:t>
      </w:r>
      <w:r w:rsidRPr="004570CE">
        <w:rPr>
          <w:rFonts w:ascii="Times New Roman" w:eastAsia="Times New Roman" w:hAnsi="Times New Roman" w:cs="Times New Roman"/>
          <w:sz w:val="24"/>
          <w:szCs w:val="24"/>
        </w:rPr>
        <w:t xml:space="preserve">Network </w:t>
      </w:r>
      <w:r w:rsidRPr="00AB19A9">
        <w:rPr>
          <w:rFonts w:ascii="Times New Roman" w:eastAsia="Times New Roman" w:hAnsi="Times New Roman" w:cs="Times New Roman"/>
          <w:sz w:val="24"/>
          <w:szCs w:val="24"/>
          <w:rPrChange w:id="282" w:author="Alberto D'Agostino" w:date="2025-02-03T10:26: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283" w:author="Alberto D'Agostino" w:date="2025-02-03T10:26:00Z">
            <w:rPr>
              <w:rFonts w:ascii="Times New Roman" w:eastAsia="Times New Roman" w:hAnsi="Times New Roman" w:cs="Times New Roman"/>
              <w:sz w:val="24"/>
              <w:szCs w:val="24"/>
              <w:highlight w:val="cyan"/>
            </w:rPr>
          </w:rPrChange>
        </w:rPr>
        <w:t>Vakali</w:t>
      </w:r>
      <w:proofErr w:type="spellEnd"/>
      <w:r w:rsidRPr="00AB19A9">
        <w:rPr>
          <w:rFonts w:ascii="Times New Roman" w:eastAsia="Times New Roman" w:hAnsi="Times New Roman" w:cs="Times New Roman"/>
          <w:sz w:val="24"/>
          <w:szCs w:val="24"/>
          <w:rPrChange w:id="284" w:author="Alberto D'Agostino" w:date="2025-02-03T10:26:00Z">
            <w:rPr>
              <w:rFonts w:ascii="Times New Roman" w:eastAsia="Times New Roman" w:hAnsi="Times New Roman" w:cs="Times New Roman"/>
              <w:sz w:val="24"/>
              <w:szCs w:val="24"/>
              <w:highlight w:val="cyan"/>
            </w:rPr>
          </w:rPrChange>
        </w:rPr>
        <w:t xml:space="preserve"> &amp; </w:t>
      </w:r>
      <w:proofErr w:type="spellStart"/>
      <w:r w:rsidRPr="00AB19A9">
        <w:rPr>
          <w:rFonts w:ascii="Times New Roman" w:eastAsia="Times New Roman" w:hAnsi="Times New Roman" w:cs="Times New Roman"/>
          <w:sz w:val="24"/>
          <w:szCs w:val="24"/>
          <w:rPrChange w:id="285" w:author="Alberto D'Agostino" w:date="2025-02-03T10:26:00Z">
            <w:rPr>
              <w:rFonts w:ascii="Times New Roman" w:eastAsia="Times New Roman" w:hAnsi="Times New Roman" w:cs="Times New Roman"/>
              <w:sz w:val="24"/>
              <w:szCs w:val="24"/>
              <w:highlight w:val="cyan"/>
            </w:rPr>
          </w:rPrChange>
        </w:rPr>
        <w:t>Pallis</w:t>
      </w:r>
      <w:proofErr w:type="spellEnd"/>
      <w:r w:rsidRPr="00AB19A9">
        <w:rPr>
          <w:rFonts w:ascii="Times New Roman" w:eastAsia="Times New Roman" w:hAnsi="Times New Roman" w:cs="Times New Roman"/>
          <w:sz w:val="24"/>
          <w:szCs w:val="24"/>
          <w:rPrChange w:id="286" w:author="Alberto D'Agostino" w:date="2025-02-03T10:26:00Z">
            <w:rPr>
              <w:rFonts w:ascii="Times New Roman" w:eastAsia="Times New Roman" w:hAnsi="Times New Roman" w:cs="Times New Roman"/>
              <w:sz w:val="24"/>
              <w:szCs w:val="24"/>
              <w:highlight w:val="cyan"/>
            </w:rPr>
          </w:rPrChange>
        </w:rPr>
        <w:t>, 2003)</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function was implemented using a simple scheme to display the pop</w:t>
      </w:r>
      <w:ins w:id="287" w:author="Eugenio Fazio [2]" w:date="2025-01-31T11:46:00Z">
        <w:r w:rsidR="00DA1F9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up, by leveraging the </w:t>
      </w:r>
      <w:proofErr w:type="spellStart"/>
      <w:r>
        <w:rPr>
          <w:rFonts w:ascii="Times New Roman" w:eastAsia="Times New Roman" w:hAnsi="Times New Roman" w:cs="Times New Roman"/>
          <w:i/>
          <w:sz w:val="24"/>
          <w:szCs w:val="24"/>
        </w:rPr>
        <w:t>ol.Overlay.Popup</w:t>
      </w:r>
      <w:proofErr w:type="spellEnd"/>
      <w:r>
        <w:rPr>
          <w:rFonts w:ascii="Times New Roman" w:eastAsia="Times New Roman" w:hAnsi="Times New Roman" w:cs="Times New Roman"/>
          <w:sz w:val="24"/>
          <w:szCs w:val="24"/>
        </w:rPr>
        <w:t xml:space="preserve"> method in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as shown in the following</w:t>
      </w:r>
      <w:r w:rsidR="006A3A25">
        <w:rPr>
          <w:rFonts w:ascii="Times New Roman" w:eastAsia="Times New Roman" w:hAnsi="Times New Roman" w:cs="Times New Roman"/>
          <w:sz w:val="24"/>
          <w:szCs w:val="24"/>
        </w:rPr>
        <w:t xml:space="preserve"> code</w:t>
      </w:r>
      <w:r>
        <w:rPr>
          <w:rFonts w:ascii="Times New Roman" w:eastAsia="Times New Roman" w:hAnsi="Times New Roman" w:cs="Times New Roman"/>
          <w:sz w:val="24"/>
          <w:szCs w:val="24"/>
        </w:rPr>
        <w:t>.</w:t>
      </w:r>
    </w:p>
    <w:p w14:paraId="000000B2" w14:textId="77777777" w:rsidR="00696B80" w:rsidRDefault="00696B80">
      <w:pPr>
        <w:rPr>
          <w:highlight w:val="green"/>
        </w:rPr>
      </w:pPr>
    </w:p>
    <w:p w14:paraId="000000B3" w14:textId="77777777" w:rsidR="00696B80" w:rsidRPr="00361FF1" w:rsidRDefault="00734CE6">
      <w:pPr>
        <w:pBdr>
          <w:top w:val="nil"/>
          <w:left w:val="nil"/>
          <w:bottom w:val="nil"/>
          <w:right w:val="nil"/>
          <w:between w:val="nil"/>
        </w:pBdr>
        <w:spacing w:line="480" w:lineRule="auto"/>
        <w:ind w:firstLine="720"/>
        <w:jc w:val="center"/>
        <w:rPr>
          <w:rFonts w:ascii="Times New Roman" w:eastAsia="Times New Roman" w:hAnsi="Times New Roman" w:cs="Times New Roman"/>
          <w:i/>
          <w:iCs/>
          <w:sz w:val="24"/>
          <w:szCs w:val="24"/>
        </w:rPr>
      </w:pPr>
      <w:r w:rsidRPr="00361FF1">
        <w:rPr>
          <w:rFonts w:ascii="Times New Roman" w:eastAsia="Times New Roman" w:hAnsi="Times New Roman" w:cs="Times New Roman"/>
          <w:i/>
          <w:iCs/>
          <w:sz w:val="24"/>
          <w:szCs w:val="24"/>
        </w:rPr>
        <w:t>Template JavaScript code for PopUp feature</w:t>
      </w:r>
    </w:p>
    <w:p w14:paraId="000000B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var popup = new </w:t>
      </w:r>
      <w:proofErr w:type="spellStart"/>
      <w:r>
        <w:rPr>
          <w:rFonts w:ascii="Roboto Mono" w:eastAsia="Roboto Mono" w:hAnsi="Roboto Mono" w:cs="Roboto Mono"/>
          <w:sz w:val="16"/>
          <w:szCs w:val="16"/>
        </w:rPr>
        <w:t>ol.Overlay.PopupFeature</w:t>
      </w:r>
      <w:proofErr w:type="spellEnd"/>
      <w:r>
        <w:rPr>
          <w:rFonts w:ascii="Roboto Mono" w:eastAsia="Roboto Mono" w:hAnsi="Roboto Mono" w:cs="Roboto Mono"/>
          <w:sz w:val="16"/>
          <w:szCs w:val="16"/>
        </w:rPr>
        <w:t>({</w:t>
      </w:r>
    </w:p>
    <w:p w14:paraId="000000B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popupClass</w:t>
      </w:r>
      <w:proofErr w:type="spellEnd"/>
      <w:r>
        <w:rPr>
          <w:rFonts w:ascii="Roboto Mono" w:eastAsia="Roboto Mono" w:hAnsi="Roboto Mono" w:cs="Roboto Mono"/>
          <w:sz w:val="16"/>
          <w:szCs w:val="16"/>
        </w:rPr>
        <w:t xml:space="preserve">: 'default </w:t>
      </w:r>
      <w:proofErr w:type="spellStart"/>
      <w:r>
        <w:rPr>
          <w:rFonts w:ascii="Roboto Mono" w:eastAsia="Roboto Mono" w:hAnsi="Roboto Mono" w:cs="Roboto Mono"/>
          <w:sz w:val="16"/>
          <w:szCs w:val="16"/>
        </w:rPr>
        <w:t>anim</w:t>
      </w:r>
      <w:proofErr w:type="spellEnd"/>
      <w:r>
        <w:rPr>
          <w:rFonts w:ascii="Roboto Mono" w:eastAsia="Roboto Mono" w:hAnsi="Roboto Mono" w:cs="Roboto Mono"/>
          <w:sz w:val="16"/>
          <w:szCs w:val="16"/>
        </w:rPr>
        <w:t>',</w:t>
      </w:r>
    </w:p>
    <w:p w14:paraId="000000B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select: select,</w:t>
      </w:r>
    </w:p>
    <w:p w14:paraId="000000B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canFix: true,</w:t>
      </w:r>
    </w:p>
    <w:p w14:paraId="000000B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template: {</w:t>
      </w:r>
    </w:p>
    <w:p w14:paraId="000000B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w:t>
      </w:r>
    </w:p>
    <w:p w14:paraId="000000B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 'nom',   // only display the name</w:t>
      </w:r>
    </w:p>
    <w:p w14:paraId="000000B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function(f) {</w:t>
      </w:r>
    </w:p>
    <w:p w14:paraId="000000B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return f.get('Mineral') + ' - ' + getMineralName(f.get('Mineral'));</w:t>
      </w:r>
    </w:p>
    <w:p w14:paraId="000000BE"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F"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attributes: //</w:t>
      </w:r>
    </w:p>
    <w:p w14:paraId="000000C0"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1"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'O' : { </w:t>
      </w:r>
    </w:p>
    <w:p w14:paraId="000000C2"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'Orientation', </w:t>
      </w:r>
    </w:p>
    <w:p w14:paraId="000000C3"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before:'', </w:t>
      </w:r>
    </w:p>
    <w:p w14:paraId="000000C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format: ol.Overlay.PopupFeature.localString(), // format as local string APPROX</w:t>
      </w:r>
    </w:p>
    <w:p w14:paraId="000000C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after:'°' </w:t>
      </w:r>
    </w:p>
    <w:p w14:paraId="000000C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'AsR' : { title: 'Aspect Ratio' },</w:t>
      </w:r>
    </w:p>
    <w:p w14:paraId="000000C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 { title: 'Roundness' },</w:t>
      </w:r>
    </w:p>
    <w:p w14:paraId="000000C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 { title: 'Area' },</w:t>
      </w:r>
    </w:p>
    <w:p w14:paraId="000000C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'GSI': {title: 'Grain Shape Index'} // ,</w:t>
      </w:r>
    </w:p>
    <w:p w14:paraId="000000C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E" w14:textId="77777777" w:rsidR="00696B80" w:rsidRDefault="00696B80">
      <w:pPr>
        <w:rPr>
          <w:highlight w:val="green"/>
        </w:rPr>
      </w:pPr>
    </w:p>
    <w:p w14:paraId="000000CF" w14:textId="45B4DCE4" w:rsidR="00696B80" w:rsidRDefault="00734CE6">
      <w:pPr>
        <w:spacing w:line="480" w:lineRule="auto"/>
        <w:rPr>
          <w:highlight w:val="green"/>
        </w:rPr>
      </w:pPr>
      <w:r>
        <w:rPr>
          <w:rFonts w:ascii="Times New Roman" w:eastAsia="Times New Roman" w:hAnsi="Times New Roman" w:cs="Times New Roman"/>
          <w:sz w:val="24"/>
          <w:szCs w:val="24"/>
        </w:rPr>
        <w:t>Then, another function included in the JavaScript template,</w:t>
      </w:r>
      <w:r w:rsidR="005D05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called “</w:t>
      </w:r>
      <w:r w:rsidRPr="00F6028E">
        <w:rPr>
          <w:rFonts w:ascii="Times New Roman" w:eastAsia="Times New Roman" w:hAnsi="Times New Roman" w:cs="Times New Roman"/>
          <w:i/>
          <w:iCs/>
          <w:sz w:val="24"/>
          <w:szCs w:val="24"/>
        </w:rPr>
        <w:t>getMineralName</w:t>
      </w:r>
      <w:r>
        <w:rPr>
          <w:rFonts w:ascii="Times New Roman" w:eastAsia="Times New Roman" w:hAnsi="Times New Roman" w:cs="Times New Roman"/>
          <w:sz w:val="24"/>
          <w:szCs w:val="24"/>
        </w:rPr>
        <w:t xml:space="preserve">”, returns the extended name of the mineral to be inserted in the title bar of the pop-up window, retrieving it from the encoded name in the GeoJSON or source vector data, as described </w:t>
      </w:r>
      <w:r w:rsidR="006A3A25">
        <w:rPr>
          <w:rFonts w:ascii="Times New Roman" w:eastAsia="Times New Roman" w:hAnsi="Times New Roman" w:cs="Times New Roman"/>
          <w:sz w:val="24"/>
          <w:szCs w:val="24"/>
        </w:rPr>
        <w:t xml:space="preserve">in </w:t>
      </w:r>
      <w:r w:rsidR="006A3A25" w:rsidRPr="00256F1E">
        <w:rPr>
          <w:rFonts w:ascii="Times New Roman" w:eastAsia="Times New Roman" w:hAnsi="Times New Roman" w:cs="Times New Roman"/>
          <w:sz w:val="24"/>
          <w:szCs w:val="24"/>
        </w:rPr>
        <w:fldChar w:fldCharType="begin"/>
      </w:r>
      <w:r w:rsidR="006A3A25" w:rsidRPr="005D0532">
        <w:rPr>
          <w:rFonts w:ascii="Times New Roman" w:eastAsia="Times New Roman" w:hAnsi="Times New Roman" w:cs="Times New Roman"/>
          <w:sz w:val="24"/>
          <w:szCs w:val="24"/>
        </w:rPr>
        <w:instrText xml:space="preserve"> REF _Ref186869130 \h </w:instrText>
      </w:r>
      <w:r w:rsidR="005D0532" w:rsidRPr="005D0532">
        <w:rPr>
          <w:rFonts w:ascii="Times New Roman" w:eastAsia="Times New Roman" w:hAnsi="Times New Roman" w:cs="Times New Roman"/>
          <w:sz w:val="24"/>
          <w:szCs w:val="24"/>
        </w:rPr>
        <w:instrText xml:space="preserve"> \* MERGEFORMAT </w:instrText>
      </w:r>
      <w:r w:rsidR="006A3A25" w:rsidRPr="00256F1E">
        <w:rPr>
          <w:rFonts w:ascii="Times New Roman" w:eastAsia="Times New Roman" w:hAnsi="Times New Roman" w:cs="Times New Roman"/>
          <w:sz w:val="24"/>
          <w:szCs w:val="24"/>
        </w:rPr>
      </w:r>
      <w:r w:rsidR="006A3A25" w:rsidRPr="00256F1E">
        <w:rPr>
          <w:rFonts w:ascii="Times New Roman" w:eastAsia="Times New Roman" w:hAnsi="Times New Roman" w:cs="Times New Roman"/>
          <w:sz w:val="24"/>
          <w:szCs w:val="24"/>
        </w:rPr>
        <w:fldChar w:fldCharType="separate"/>
      </w:r>
      <w:r w:rsidR="006A3A25" w:rsidRPr="00F6028E">
        <w:rPr>
          <w:rFonts w:ascii="Times New Roman" w:hAnsi="Times New Roman" w:cs="Times New Roman"/>
          <w:sz w:val="24"/>
          <w:szCs w:val="24"/>
        </w:rPr>
        <w:t xml:space="preserve">Table </w:t>
      </w:r>
      <w:r w:rsidR="006A3A25" w:rsidRPr="00F6028E">
        <w:rPr>
          <w:rFonts w:ascii="Times New Roman" w:hAnsi="Times New Roman" w:cs="Times New Roman"/>
          <w:noProof/>
          <w:sz w:val="24"/>
          <w:szCs w:val="24"/>
        </w:rPr>
        <w:t>2</w:t>
      </w:r>
      <w:r w:rsidR="006A3A25" w:rsidRPr="00256F1E">
        <w:rPr>
          <w:rFonts w:ascii="Times New Roman" w:eastAsia="Times New Roman" w:hAnsi="Times New Roman" w:cs="Times New Roman"/>
          <w:sz w:val="24"/>
          <w:szCs w:val="24"/>
        </w:rPr>
        <w:fldChar w:fldCharType="end"/>
      </w:r>
      <w:r w:rsidR="006A3A25" w:rsidRPr="00256F1E">
        <w:rPr>
          <w:rFonts w:ascii="Times New Roman" w:eastAsia="Times New Roman" w:hAnsi="Times New Roman" w:cs="Times New Roman"/>
          <w:sz w:val="24"/>
          <w:szCs w:val="24"/>
        </w:rPr>
        <w:t>.</w:t>
      </w:r>
    </w:p>
    <w:p w14:paraId="000000D1" w14:textId="77777777" w:rsidR="00696B80" w:rsidRDefault="00734CE6">
      <w:pPr>
        <w:pStyle w:val="Titolo3"/>
        <w:ind w:hanging="2"/>
      </w:pPr>
      <w:bookmarkStart w:id="288" w:name="_heading=h.qnwcxygi3xst" w:colFirst="0" w:colLast="0"/>
      <w:bookmarkEnd w:id="288"/>
      <w:r>
        <w:lastRenderedPageBreak/>
        <w:t>2.1.5 Step #5: Incorporating Mineral Legends and Rose Diagrams</w:t>
      </w:r>
    </w:p>
    <w:p w14:paraId="000000D2" w14:textId="15077721" w:rsidR="00696B80" w:rsidRDefault="00734CE6">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we enhance the web map with an additional layer of customization by incorporating mineral-specific legends and rose diagrams</w:t>
      </w:r>
      <w:ins w:id="289" w:author="Eugenio Fazio [2]" w:date="2025-01-31T11:47:00Z">
        <w:r w:rsidR="00DA1F9C">
          <w:rPr>
            <w:rFonts w:ascii="Times New Roman" w:eastAsia="Times New Roman" w:hAnsi="Times New Roman" w:cs="Times New Roman"/>
            <w:sz w:val="24"/>
            <w:szCs w:val="24"/>
          </w:rPr>
          <w:t xml:space="preserve"> </w:t>
        </w:r>
      </w:ins>
      <w:ins w:id="290" w:author="Eugenio Fazio [2]" w:date="2025-01-31T11:48:00Z">
        <w:r w:rsidR="00DA1F9C">
          <w:rPr>
            <w:rFonts w:ascii="Times New Roman" w:eastAsia="Times New Roman" w:hAnsi="Times New Roman" w:cs="Times New Roman"/>
            <w:sz w:val="24"/>
            <w:szCs w:val="24"/>
          </w:rPr>
          <w:t>about</w:t>
        </w:r>
      </w:ins>
      <w:ins w:id="291" w:author="Eugenio Fazio [2]" w:date="2025-01-31T11:47:00Z">
        <w:r w:rsidR="00DA1F9C">
          <w:rPr>
            <w:rFonts w:ascii="Times New Roman" w:eastAsia="Times New Roman" w:hAnsi="Times New Roman" w:cs="Times New Roman"/>
            <w:sz w:val="24"/>
            <w:szCs w:val="24"/>
          </w:rPr>
          <w:t xml:space="preserve"> orientations </w:t>
        </w:r>
      </w:ins>
      <w:ins w:id="292" w:author="Eugenio Fazio [2]" w:date="2025-01-31T11:48:00Z">
        <w:r w:rsidR="00DA1F9C">
          <w:rPr>
            <w:rFonts w:ascii="Times New Roman" w:eastAsia="Times New Roman" w:hAnsi="Times New Roman" w:cs="Times New Roman"/>
            <w:sz w:val="24"/>
            <w:szCs w:val="24"/>
          </w:rPr>
          <w:t xml:space="preserve">of the </w:t>
        </w:r>
      </w:ins>
      <w:ins w:id="293" w:author="Eugenio Fazio [2]" w:date="2025-01-31T11:47:00Z">
        <w:r w:rsidR="00DA1F9C">
          <w:rPr>
            <w:rFonts w:ascii="Times New Roman" w:eastAsia="Times New Roman" w:hAnsi="Times New Roman" w:cs="Times New Roman"/>
            <w:sz w:val="24"/>
            <w:szCs w:val="24"/>
          </w:rPr>
          <w:t>recognized objects (</w:t>
        </w:r>
      </w:ins>
      <w:commentRangeStart w:id="294"/>
      <w:ins w:id="295" w:author="Eugenio Fazio [2]" w:date="2025-01-31T11:48:00Z">
        <w:r w:rsidR="00865AB0">
          <w:rPr>
            <w:rFonts w:ascii="Times New Roman" w:eastAsia="Times New Roman" w:hAnsi="Times New Roman" w:cs="Times New Roman"/>
            <w:sz w:val="24"/>
            <w:szCs w:val="24"/>
          </w:rPr>
          <w:t xml:space="preserve">e.g., </w:t>
        </w:r>
      </w:ins>
      <w:ins w:id="296" w:author="Eugenio Fazio [2]" w:date="2025-01-31T11:47:00Z">
        <w:r w:rsidR="00DA1F9C">
          <w:rPr>
            <w:rFonts w:ascii="Times New Roman" w:eastAsia="Times New Roman" w:hAnsi="Times New Roman" w:cs="Times New Roman"/>
            <w:sz w:val="24"/>
            <w:szCs w:val="24"/>
          </w:rPr>
          <w:t>clasts/grains/voids/pores</w:t>
        </w:r>
      </w:ins>
      <w:commentRangeEnd w:id="294"/>
      <w:ins w:id="297" w:author="Eugenio Fazio [2]" w:date="2025-01-31T11:49:00Z">
        <w:r w:rsidR="004939BC">
          <w:rPr>
            <w:rStyle w:val="Rimandocommento"/>
          </w:rPr>
          <w:commentReference w:id="294"/>
        </w:r>
      </w:ins>
      <w:ins w:id="298" w:author="Eugenio Fazio [2]" w:date="2025-01-31T11:47:00Z">
        <w:r w:rsidR="00DA1F9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Using </w:t>
      </w:r>
      <w:r w:rsidRPr="004570CE">
        <w:rPr>
          <w:rFonts w:ascii="Times New Roman" w:eastAsia="Times New Roman" w:hAnsi="Times New Roman" w:cs="Times New Roman"/>
          <w:sz w:val="24"/>
          <w:szCs w:val="24"/>
        </w:rPr>
        <w:t xml:space="preserve">ArcStereoNet </w:t>
      </w:r>
      <w:r w:rsidRPr="00AB19A9">
        <w:rPr>
          <w:rFonts w:ascii="Times New Roman" w:eastAsia="Times New Roman" w:hAnsi="Times New Roman" w:cs="Times New Roman"/>
          <w:sz w:val="24"/>
          <w:szCs w:val="24"/>
          <w:rPrChange w:id="299" w:author="Alberto D'Agostino" w:date="2025-02-03T10:26: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300" w:author="Alberto D'Agostino" w:date="2025-02-03T10:26:00Z">
            <w:rPr>
              <w:rFonts w:ascii="Times New Roman" w:eastAsia="Times New Roman" w:hAnsi="Times New Roman" w:cs="Times New Roman"/>
              <w:sz w:val="24"/>
              <w:szCs w:val="24"/>
              <w:highlight w:val="cyan"/>
            </w:rPr>
          </w:rPrChange>
        </w:rPr>
        <w:t>Ortolano</w:t>
      </w:r>
      <w:proofErr w:type="spellEnd"/>
      <w:r w:rsidRPr="00AB19A9">
        <w:rPr>
          <w:rFonts w:ascii="Times New Roman" w:eastAsia="Times New Roman" w:hAnsi="Times New Roman" w:cs="Times New Roman"/>
          <w:sz w:val="24"/>
          <w:szCs w:val="24"/>
          <w:rPrChange w:id="301" w:author="Alberto D'Agostino" w:date="2025-02-03T10:26:00Z">
            <w:rPr>
              <w:rFonts w:ascii="Times New Roman" w:eastAsia="Times New Roman" w:hAnsi="Times New Roman" w:cs="Times New Roman"/>
              <w:sz w:val="24"/>
              <w:szCs w:val="24"/>
              <w:highlight w:val="cyan"/>
            </w:rPr>
          </w:rPrChange>
        </w:rPr>
        <w:t xml:space="preserve"> </w:t>
      </w:r>
      <w:del w:id="302" w:author="Alberto D'Agostino" w:date="2025-02-03T09:55:00Z">
        <w:r w:rsidRPr="00AB19A9" w:rsidDel="00494CC8">
          <w:rPr>
            <w:rFonts w:ascii="Times New Roman" w:eastAsia="Times New Roman" w:hAnsi="Times New Roman" w:cs="Times New Roman"/>
            <w:sz w:val="24"/>
            <w:szCs w:val="24"/>
            <w:rPrChange w:id="303" w:author="Alberto D'Agostino" w:date="2025-02-03T10:26:00Z">
              <w:rPr>
                <w:rFonts w:ascii="Times New Roman" w:eastAsia="Times New Roman" w:hAnsi="Times New Roman" w:cs="Times New Roman"/>
                <w:sz w:val="24"/>
                <w:szCs w:val="24"/>
                <w:highlight w:val="cyan"/>
              </w:rPr>
            </w:rPrChange>
          </w:rPr>
          <w:delText>et al</w:delText>
        </w:r>
        <w:r w:rsidR="005D0532" w:rsidRPr="00AB19A9" w:rsidDel="00494CC8">
          <w:rPr>
            <w:rFonts w:ascii="Times New Roman" w:eastAsia="Times New Roman" w:hAnsi="Times New Roman" w:cs="Times New Roman"/>
            <w:sz w:val="24"/>
            <w:szCs w:val="24"/>
            <w:rPrChange w:id="304" w:author="Alberto D'Agostino" w:date="2025-02-03T10:26:00Z">
              <w:rPr>
                <w:rFonts w:ascii="Times New Roman" w:eastAsia="Times New Roman" w:hAnsi="Times New Roman" w:cs="Times New Roman"/>
                <w:sz w:val="24"/>
                <w:szCs w:val="24"/>
                <w:highlight w:val="cyan"/>
              </w:rPr>
            </w:rPrChange>
          </w:rPr>
          <w:delText>.</w:delText>
        </w:r>
      </w:del>
      <w:ins w:id="305" w:author="Alberto D'Agostino" w:date="2025-02-03T09:55:00Z">
        <w:r w:rsidR="00494CC8" w:rsidRPr="004570CE">
          <w:rPr>
            <w:rFonts w:ascii="Times New Roman" w:eastAsia="Times New Roman" w:hAnsi="Times New Roman" w:cs="Times New Roman"/>
            <w:i/>
            <w:sz w:val="24"/>
            <w:szCs w:val="24"/>
          </w:rPr>
          <w:t>et al.</w:t>
        </w:r>
      </w:ins>
      <w:r w:rsidRPr="00AB19A9">
        <w:rPr>
          <w:rFonts w:ascii="Times New Roman" w:eastAsia="Times New Roman" w:hAnsi="Times New Roman" w:cs="Times New Roman"/>
          <w:sz w:val="24"/>
          <w:szCs w:val="24"/>
          <w:rPrChange w:id="306" w:author="Alberto D'Agostino" w:date="2025-02-03T10:26:00Z">
            <w:rPr>
              <w:rFonts w:ascii="Times New Roman" w:eastAsia="Times New Roman" w:hAnsi="Times New Roman" w:cs="Times New Roman"/>
              <w:sz w:val="24"/>
              <w:szCs w:val="24"/>
              <w:highlight w:val="cyan"/>
            </w:rPr>
          </w:rPrChange>
        </w:rPr>
        <w:t>, 2021)</w:t>
      </w:r>
      <w:r w:rsidRPr="004570CE">
        <w:rPr>
          <w:rFonts w:ascii="Times New Roman" w:eastAsia="Times New Roman" w:hAnsi="Times New Roman" w:cs="Times New Roman"/>
          <w:sz w:val="24"/>
          <w:szCs w:val="24"/>
        </w:rPr>
        <w:t xml:space="preserve"> or other</w:t>
      </w:r>
      <w:r>
        <w:rPr>
          <w:rFonts w:ascii="Times New Roman" w:eastAsia="Times New Roman" w:hAnsi="Times New Roman" w:cs="Times New Roman"/>
          <w:sz w:val="24"/>
          <w:szCs w:val="24"/>
        </w:rPr>
        <w:t xml:space="preserve"> microstructural analysis software for thin section data, we generated </w:t>
      </w:r>
      <w:r w:rsidR="005D0532">
        <w:rPr>
          <w:rFonts w:ascii="Times New Roman" w:eastAsia="Times New Roman" w:hAnsi="Times New Roman" w:cs="Times New Roman"/>
          <w:sz w:val="24"/>
          <w:szCs w:val="24"/>
        </w:rPr>
        <w:t xml:space="preserve">rose diagrams </w:t>
      </w:r>
      <w:r>
        <w:rPr>
          <w:rFonts w:ascii="Times New Roman" w:eastAsia="Times New Roman" w:hAnsi="Times New Roman" w:cs="Times New Roman"/>
          <w:sz w:val="24"/>
          <w:szCs w:val="24"/>
        </w:rPr>
        <w:t xml:space="preserve">both </w:t>
      </w:r>
      <w:r w:rsidR="005D0532">
        <w:rPr>
          <w:rFonts w:ascii="Times New Roman" w:eastAsia="Times New Roman" w:hAnsi="Times New Roman" w:cs="Times New Roman"/>
          <w:sz w:val="24"/>
          <w:szCs w:val="24"/>
        </w:rPr>
        <w:t>un</w:t>
      </w:r>
      <w:r>
        <w:rPr>
          <w:rFonts w:ascii="Times New Roman" w:eastAsia="Times New Roman" w:hAnsi="Times New Roman" w:cs="Times New Roman"/>
          <w:sz w:val="24"/>
          <w:szCs w:val="24"/>
        </w:rPr>
        <w:t>weighted and weighted on the cumulative area of mineral grains.</w:t>
      </w:r>
    </w:p>
    <w:p w14:paraId="000000D3" w14:textId="19C7ABA3"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diagrams, stored in SVG format within </w:t>
      </w:r>
      <w:r>
        <w:rPr>
          <w:rFonts w:ascii="Times New Roman" w:eastAsia="Times New Roman" w:hAnsi="Times New Roman" w:cs="Times New Roman"/>
          <w:i/>
          <w:sz w:val="24"/>
          <w:szCs w:val="24"/>
        </w:rPr>
        <w:t>\asset\rose</w:t>
      </w:r>
      <w:r>
        <w:rPr>
          <w:rFonts w:ascii="Times New Roman" w:eastAsia="Times New Roman" w:hAnsi="Times New Roman" w:cs="Times New Roman"/>
          <w:sz w:val="24"/>
          <w:szCs w:val="24"/>
        </w:rPr>
        <w:t xml:space="preserve">, are configured to allow user interaction within the web map interface. Specifically, each user interaction with a polygon classified as a particular mineral (e.g., "Quartz") triggers the display of the corresponding rose diagram. To support this feature, additional functionality allows users to query rose diagram results by selecting buttons representing different mineral types. To each mineral type, classified within the thin section, is assigned a button created with graphic software and saved in </w:t>
      </w:r>
      <w:r>
        <w:rPr>
          <w:rFonts w:ascii="Times New Roman" w:eastAsia="Times New Roman" w:hAnsi="Times New Roman" w:cs="Times New Roman"/>
          <w:i/>
          <w:sz w:val="24"/>
          <w:szCs w:val="24"/>
        </w:rPr>
        <w:t>\asset\legend</w:t>
      </w:r>
      <w:r>
        <w:rPr>
          <w:rFonts w:ascii="Times New Roman" w:eastAsia="Times New Roman" w:hAnsi="Times New Roman" w:cs="Times New Roman"/>
          <w:sz w:val="24"/>
          <w:szCs w:val="24"/>
        </w:rPr>
        <w:t xml:space="preserve">. </w:t>
      </w:r>
    </w:p>
    <w:p w14:paraId="000000D4"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function “</w:t>
      </w:r>
      <w:proofErr w:type="spellStart"/>
      <w:r>
        <w:rPr>
          <w:rFonts w:ascii="Times New Roman" w:eastAsia="Times New Roman" w:hAnsi="Times New Roman" w:cs="Times New Roman"/>
          <w:i/>
          <w:sz w:val="24"/>
          <w:szCs w:val="24"/>
        </w:rPr>
        <w:t>add_legend_and_rosediagrams</w:t>
      </w:r>
      <w:proofErr w:type="spellEnd"/>
      <w:r>
        <w:rPr>
          <w:rFonts w:ascii="Times New Roman" w:eastAsia="Times New Roman" w:hAnsi="Times New Roman" w:cs="Times New Roman"/>
          <w:sz w:val="24"/>
          <w:szCs w:val="24"/>
        </w:rPr>
        <w:t xml:space="preserve">” (part of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modifies the HTML generated in previous steps as follows:</w:t>
      </w:r>
    </w:p>
    <w:p w14:paraId="000000D5"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Copies files for rose diagrams and legend buttons into the appropriate subdirectory.</w:t>
      </w:r>
    </w:p>
    <w:p w14:paraId="000000D6"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Adds a “blank rose diagram” to represent cases where a query returns “other” or no </w:t>
      </w:r>
      <w:commentRangeStart w:id="307"/>
      <w:commentRangeStart w:id="308"/>
      <w:r>
        <w:rPr>
          <w:rFonts w:ascii="Times New Roman" w:eastAsia="Times New Roman" w:hAnsi="Times New Roman" w:cs="Times New Roman"/>
          <w:sz w:val="24"/>
          <w:szCs w:val="24"/>
        </w:rPr>
        <w:t>mineral-specific data</w:t>
      </w:r>
      <w:commentRangeEnd w:id="307"/>
      <w:r w:rsidR="003E6064">
        <w:rPr>
          <w:rStyle w:val="Rimandocommento"/>
        </w:rPr>
        <w:commentReference w:id="307"/>
      </w:r>
      <w:commentRangeEnd w:id="308"/>
      <w:r w:rsidR="00B75262">
        <w:rPr>
          <w:rStyle w:val="Rimandocommento"/>
        </w:rPr>
        <w:commentReference w:id="308"/>
      </w:r>
      <w:r>
        <w:rPr>
          <w:rFonts w:ascii="Times New Roman" w:eastAsia="Times New Roman" w:hAnsi="Times New Roman" w:cs="Times New Roman"/>
          <w:sz w:val="24"/>
          <w:szCs w:val="24"/>
        </w:rPr>
        <w:t>.</w:t>
      </w:r>
    </w:p>
    <w:p w14:paraId="000000D7"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necessary JavaScript code and HTML tags for the legends and rose diagrams.</w:t>
      </w:r>
    </w:p>
    <w:p w14:paraId="000000D8"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Adjusts the map’s height and modifies additional style and script settings to optimize display.</w:t>
      </w:r>
    </w:p>
    <w:p w14:paraId="000000D9" w14:textId="0E09FF40" w:rsidR="00696B80" w:rsidRDefault="00734CE6">
      <w:pPr>
        <w:spacing w:line="480" w:lineRule="auto"/>
        <w:ind w:firstLine="720"/>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add_legend_and_rosediagrams</w:t>
      </w:r>
      <w:r>
        <w:rPr>
          <w:rFonts w:ascii="Times New Roman" w:eastAsia="Times New Roman" w:hAnsi="Times New Roman" w:cs="Times New Roman"/>
          <w:sz w:val="24"/>
          <w:szCs w:val="24"/>
        </w:rPr>
        <w:t xml:space="preserve"> function is designed to handle a list of file paths for both rose diagrams and legend buttons. An example of the result obtained after executing the function is shown </w:t>
      </w:r>
      <w:r w:rsidR="00B33532">
        <w:rPr>
          <w:rFonts w:ascii="Times New Roman" w:eastAsia="Times New Roman" w:hAnsi="Times New Roman" w:cs="Times New Roman"/>
          <w:sz w:val="24"/>
          <w:szCs w:val="24"/>
        </w:rPr>
        <w:t xml:space="preserve">in </w:t>
      </w:r>
      <w:r w:rsidR="00B33532" w:rsidRPr="00256F1E">
        <w:rPr>
          <w:rFonts w:ascii="Times New Roman" w:eastAsia="Times New Roman" w:hAnsi="Times New Roman" w:cs="Times New Roman"/>
          <w:sz w:val="24"/>
          <w:szCs w:val="24"/>
        </w:rPr>
        <w:fldChar w:fldCharType="begin"/>
      </w:r>
      <w:r w:rsidR="00B33532" w:rsidRPr="005D0532">
        <w:rPr>
          <w:rFonts w:ascii="Times New Roman" w:eastAsia="Times New Roman" w:hAnsi="Times New Roman" w:cs="Times New Roman"/>
          <w:sz w:val="24"/>
          <w:szCs w:val="24"/>
        </w:rPr>
        <w:instrText xml:space="preserve"> REF _Ref186869869 \h </w:instrText>
      </w:r>
      <w:r w:rsidR="005D0532" w:rsidRPr="005D0532">
        <w:rPr>
          <w:rFonts w:ascii="Times New Roman" w:eastAsia="Times New Roman" w:hAnsi="Times New Roman" w:cs="Times New Roman"/>
          <w:sz w:val="24"/>
          <w:szCs w:val="24"/>
        </w:rPr>
        <w:instrText xml:space="preserve"> \* MERGEFORMAT </w:instrText>
      </w:r>
      <w:r w:rsidR="00B33532" w:rsidRPr="00256F1E">
        <w:rPr>
          <w:rFonts w:ascii="Times New Roman" w:eastAsia="Times New Roman" w:hAnsi="Times New Roman" w:cs="Times New Roman"/>
          <w:sz w:val="24"/>
          <w:szCs w:val="24"/>
        </w:rPr>
      </w:r>
      <w:r w:rsidR="00B33532" w:rsidRPr="00256F1E">
        <w:rPr>
          <w:rFonts w:ascii="Times New Roman" w:eastAsia="Times New Roman" w:hAnsi="Times New Roman" w:cs="Times New Roman"/>
          <w:sz w:val="24"/>
          <w:szCs w:val="24"/>
        </w:rPr>
        <w:fldChar w:fldCharType="separate"/>
      </w:r>
      <w:r w:rsidR="00B33532" w:rsidRPr="00F6028E">
        <w:rPr>
          <w:rFonts w:ascii="Times New Roman" w:hAnsi="Times New Roman" w:cs="Times New Roman"/>
          <w:sz w:val="24"/>
          <w:szCs w:val="24"/>
        </w:rPr>
        <w:t xml:space="preserve">Figure </w:t>
      </w:r>
      <w:r w:rsidR="00B33532" w:rsidRPr="00F6028E">
        <w:rPr>
          <w:rFonts w:ascii="Times New Roman" w:hAnsi="Times New Roman" w:cs="Times New Roman"/>
          <w:noProof/>
          <w:sz w:val="24"/>
          <w:szCs w:val="24"/>
        </w:rPr>
        <w:t>7</w:t>
      </w:r>
      <w:r w:rsidR="00B33532" w:rsidRPr="00256F1E">
        <w:rPr>
          <w:rFonts w:ascii="Times New Roman" w:eastAsia="Times New Roman" w:hAnsi="Times New Roman" w:cs="Times New Roman"/>
          <w:sz w:val="24"/>
          <w:szCs w:val="24"/>
        </w:rPr>
        <w:fldChar w:fldCharType="end"/>
      </w:r>
      <w:r w:rsidR="005D0532" w:rsidRPr="00256F1E">
        <w:rPr>
          <w:rFonts w:ascii="Times New Roman" w:eastAsia="Times New Roman" w:hAnsi="Times New Roman" w:cs="Times New Roman"/>
          <w:sz w:val="24"/>
          <w:szCs w:val="24"/>
        </w:rPr>
        <w:t>.</w:t>
      </w:r>
    </w:p>
    <w:p w14:paraId="42368745" w14:textId="77777777" w:rsidR="00275D79" w:rsidRDefault="00734CE6" w:rsidP="00275D79">
      <w:pPr>
        <w:keepNext/>
        <w:spacing w:line="480" w:lineRule="auto"/>
        <w:jc w:val="both"/>
      </w:pPr>
      <w:r>
        <w:rPr>
          <w:rFonts w:ascii="Times New Roman" w:eastAsia="Times New Roman" w:hAnsi="Times New Roman" w:cs="Times New Roman"/>
          <w:noProof/>
          <w:sz w:val="24"/>
          <w:szCs w:val="24"/>
          <w:highlight w:val="green"/>
        </w:rPr>
        <w:lastRenderedPageBreak/>
        <w:drawing>
          <wp:inline distT="114300" distB="114300" distL="114300" distR="114300" wp14:anchorId="16AE2947" wp14:editId="32106B66">
            <wp:extent cx="6119820" cy="7048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119820" cy="7048500"/>
                    </a:xfrm>
                    <a:prstGeom prst="rect">
                      <a:avLst/>
                    </a:prstGeom>
                    <a:ln/>
                  </pic:spPr>
                </pic:pic>
              </a:graphicData>
            </a:graphic>
          </wp:inline>
        </w:drawing>
      </w:r>
    </w:p>
    <w:p w14:paraId="000000DE" w14:textId="684C3412" w:rsidR="00696B80" w:rsidRPr="00506503" w:rsidRDefault="00275D79" w:rsidP="00275D79">
      <w:pPr>
        <w:pStyle w:val="Didascalia"/>
        <w:jc w:val="both"/>
        <w:rPr>
          <w:rPrChange w:id="309" w:author="Alberto D'Agostino" w:date="2025-02-03T12:39:00Z">
            <w:rPr>
              <w:rFonts w:ascii="Times New Roman" w:eastAsia="Times New Roman" w:hAnsi="Times New Roman" w:cs="Times New Roman"/>
              <w:sz w:val="24"/>
              <w:szCs w:val="24"/>
              <w:highlight w:val="green"/>
            </w:rPr>
          </w:rPrChange>
        </w:rPr>
      </w:pPr>
      <w:bookmarkStart w:id="310" w:name="_Ref186869869"/>
      <w:r>
        <w:t xml:space="preserve">Figure </w:t>
      </w:r>
      <w:r w:rsidR="0067076A">
        <w:fldChar w:fldCharType="begin"/>
      </w:r>
      <w:r w:rsidR="0067076A">
        <w:instrText xml:space="preserve"> SEQ Figure \* ARABIC </w:instrText>
      </w:r>
      <w:r w:rsidR="0067076A">
        <w:fldChar w:fldCharType="separate"/>
      </w:r>
      <w:r w:rsidR="00151579">
        <w:rPr>
          <w:noProof/>
        </w:rPr>
        <w:t>7</w:t>
      </w:r>
      <w:r w:rsidR="0067076A">
        <w:rPr>
          <w:noProof/>
        </w:rPr>
        <w:fldChar w:fldCharType="end"/>
      </w:r>
      <w:bookmarkEnd w:id="310"/>
      <w:r>
        <w:t xml:space="preserve"> Output </w:t>
      </w:r>
      <w:proofErr w:type="spellStart"/>
      <w:r>
        <w:t>webview</w:t>
      </w:r>
      <w:proofErr w:type="spellEnd"/>
      <w:r>
        <w:t xml:space="preserve"> after the final "</w:t>
      </w:r>
      <w:proofErr w:type="spellStart"/>
      <w:r w:rsidRPr="00876956">
        <w:t>add_legend_and_rosediagrams</w:t>
      </w:r>
      <w:proofErr w:type="spellEnd"/>
      <w:r>
        <w:t xml:space="preserve">" procedure in LIS_functions.py library sequence. </w:t>
      </w:r>
      <w:r w:rsidR="0066278D">
        <w:t>U</w:t>
      </w:r>
      <w:r>
        <w:t>ser</w:t>
      </w:r>
      <w:r w:rsidR="0066278D">
        <w:t>s</w:t>
      </w:r>
      <w:r>
        <w:t xml:space="preserve"> can </w:t>
      </w:r>
      <w:r w:rsidR="00DF528E">
        <w:t>access</w:t>
      </w:r>
      <w:r>
        <w:t xml:space="preserve"> specific mineral grain </w:t>
      </w:r>
      <w:r w:rsidR="00DF528E">
        <w:t xml:space="preserve">properties </w:t>
      </w:r>
      <w:ins w:id="311" w:author="Eugenio Fazio [2]" w:date="2025-01-31T17:16:00Z">
        <w:r w:rsidR="00F05D71">
          <w:t>of a single grain (</w:t>
        </w:r>
      </w:ins>
      <w:ins w:id="312" w:author="Eugenio Fazio [2]" w:date="2025-01-31T17:17:00Z">
        <w:r w:rsidR="00F05D71">
          <w:t>polygon appear</w:t>
        </w:r>
      </w:ins>
      <w:ins w:id="313" w:author="Alberto D'Agostino" w:date="2025-02-03T11:52:00Z">
        <w:r w:rsidR="007A27C0">
          <w:t>s</w:t>
        </w:r>
      </w:ins>
      <w:ins w:id="314" w:author="Eugenio Fazio [2]" w:date="2025-01-31T17:17:00Z">
        <w:r w:rsidR="00F05D71">
          <w:t xml:space="preserve"> with </w:t>
        </w:r>
        <w:proofErr w:type="gramStart"/>
        <w:r w:rsidR="00F05D71">
          <w:t>an</w:t>
        </w:r>
        <w:proofErr w:type="gramEnd"/>
        <w:r w:rsidR="00F05D71">
          <w:t xml:space="preserve"> </w:t>
        </w:r>
      </w:ins>
      <w:ins w:id="315" w:author="Eugenio Fazio [2]" w:date="2025-01-31T17:16:00Z">
        <w:r w:rsidR="00F05D71">
          <w:t>highlighted</w:t>
        </w:r>
      </w:ins>
      <w:ins w:id="316" w:author="Eugenio Fazio [2]" w:date="2025-01-31T17:17:00Z">
        <w:r w:rsidR="00F05D71">
          <w:t xml:space="preserve"> boundary) </w:t>
        </w:r>
      </w:ins>
      <w:r>
        <w:t>and global statistic</w:t>
      </w:r>
      <w:r w:rsidR="00DF528E">
        <w:t>s</w:t>
      </w:r>
      <w:ins w:id="317" w:author="Alberto D'Agostino" w:date="2025-02-03T12:39:00Z">
        <w:r w:rsidR="00506503">
          <w:t>.</w:t>
        </w:r>
      </w:ins>
      <w:r w:rsidR="00DF528E">
        <w:t xml:space="preserve"> </w:t>
      </w:r>
      <w:del w:id="318" w:author="Alberto D'Agostino" w:date="2025-02-03T12:39:00Z">
        <w:r w:rsidR="00DF528E" w:rsidDel="00506503">
          <w:delText>as well as a</w:delText>
        </w:r>
      </w:del>
      <w:ins w:id="319" w:author="Alberto D'Agostino" w:date="2025-02-03T12:39:00Z">
        <w:r w:rsidR="00506503">
          <w:t>A</w:t>
        </w:r>
      </w:ins>
      <w:r w:rsidR="00DF528E">
        <w:t xml:space="preserve"> visual representation of mineral grains orientation </w:t>
      </w:r>
      <w:ins w:id="320" w:author="Alberto D'Agostino" w:date="2025-02-03T12:40:00Z">
        <w:r w:rsidR="00DA40B4">
          <w:t xml:space="preserve">is provided </w:t>
        </w:r>
      </w:ins>
      <w:r w:rsidR="00DF528E">
        <w:t>through</w:t>
      </w:r>
      <w:r>
        <w:t xml:space="preserve"> rose</w:t>
      </w:r>
      <w:r w:rsidR="0066278D">
        <w:t xml:space="preserve"> </w:t>
      </w:r>
      <w:r>
        <w:t>diagram charts</w:t>
      </w:r>
      <w:r w:rsidR="00DF528E">
        <w:t>, both unweighted</w:t>
      </w:r>
      <w:ins w:id="321" w:author="Alberto D'Agostino" w:date="2025-02-03T12:40:00Z">
        <w:r w:rsidR="00DA40B4">
          <w:t xml:space="preserve"> (</w:t>
        </w:r>
      </w:ins>
      <w:ins w:id="322" w:author="Alberto D'Agostino" w:date="2025-02-03T12:42:00Z">
        <w:r w:rsidR="00DA40B4">
          <w:t xml:space="preserve">concentric circles indicates cumulative number of </w:t>
        </w:r>
      </w:ins>
      <w:ins w:id="323" w:author="Alberto D'Agostino" w:date="2025-02-03T12:43:00Z">
        <w:r w:rsidR="00DA40B4">
          <w:t>grains with similar orientation)</w:t>
        </w:r>
      </w:ins>
      <w:r w:rsidR="00DF528E">
        <w:t xml:space="preserve"> and </w:t>
      </w:r>
      <w:commentRangeStart w:id="324"/>
      <w:commentRangeStart w:id="325"/>
      <w:r w:rsidR="00DF528E">
        <w:t>weighted on grains area</w:t>
      </w:r>
      <w:commentRangeEnd w:id="324"/>
      <w:r w:rsidR="00F05D71">
        <w:rPr>
          <w:rStyle w:val="Rimandocommento"/>
          <w:i w:val="0"/>
          <w:iCs w:val="0"/>
          <w:color w:val="auto"/>
        </w:rPr>
        <w:commentReference w:id="324"/>
      </w:r>
      <w:commentRangeEnd w:id="325"/>
      <w:r w:rsidR="00506503">
        <w:rPr>
          <w:rStyle w:val="Rimandocommento"/>
          <w:i w:val="0"/>
          <w:iCs w:val="0"/>
          <w:color w:val="auto"/>
        </w:rPr>
        <w:commentReference w:id="325"/>
      </w:r>
      <w:ins w:id="326" w:author="Alberto D'Agostino" w:date="2025-02-03T12:43:00Z">
        <w:r w:rsidR="00DA40B4">
          <w:t xml:space="preserve"> </w:t>
        </w:r>
        <w:r w:rsidR="00DA40B4">
          <w:t xml:space="preserve">(concentric circles indicates cumulative </w:t>
        </w:r>
        <w:r w:rsidR="00DA40B4">
          <w:t>area in mm</w:t>
        </w:r>
        <w:r w:rsidR="00DA40B4" w:rsidRPr="00DA40B4">
          <w:rPr>
            <w:vertAlign w:val="superscript"/>
            <w:rPrChange w:id="327" w:author="Alberto D'Agostino" w:date="2025-02-03T12:44:00Z">
              <w:rPr/>
            </w:rPrChange>
          </w:rPr>
          <w:t>2</w:t>
        </w:r>
        <w:r w:rsidR="00DA40B4">
          <w:t xml:space="preserve"> of grains with similar orientation)</w:t>
        </w:r>
      </w:ins>
      <w:r w:rsidR="00DF528E">
        <w:t>.</w:t>
      </w:r>
    </w:p>
    <w:p w14:paraId="58776267" w14:textId="77777777" w:rsidR="00361FF1" w:rsidRDefault="00361FF1" w:rsidP="00F6028E">
      <w:bookmarkStart w:id="328" w:name="_heading=h.ruhcdf3ryp1j" w:colFirst="0" w:colLast="0"/>
      <w:bookmarkEnd w:id="328"/>
    </w:p>
    <w:p w14:paraId="000000DF" w14:textId="43C78648" w:rsidR="00696B80" w:rsidRDefault="00734CE6" w:rsidP="00361FF1">
      <w:pPr>
        <w:pStyle w:val="Titolo2"/>
        <w:numPr>
          <w:ilvl w:val="0"/>
          <w:numId w:val="0"/>
        </w:numPr>
        <w:spacing w:line="480" w:lineRule="auto"/>
      </w:pPr>
      <w:r>
        <w:lastRenderedPageBreak/>
        <w:t>2.2 Three-dimensional model web viewer</w:t>
      </w:r>
    </w:p>
    <w:p w14:paraId="000000E0" w14:textId="3EA8526A"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representation of three-dimensional objects on the Web is done by using 3D rendering libraries of geometric models. The most widely used free and open source project is Three.JS </w:t>
      </w:r>
      <w:r w:rsidRPr="00AB19A9">
        <w:rPr>
          <w:rFonts w:ascii="Times New Roman" w:eastAsia="Times New Roman" w:hAnsi="Times New Roman" w:cs="Times New Roman"/>
          <w:sz w:val="24"/>
          <w:szCs w:val="24"/>
          <w:rPrChange w:id="329" w:author="Alberto D'Agostino" w:date="2025-02-03T10:27: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330" w:author="Alberto D'Agostino" w:date="2025-02-03T10:27:00Z">
            <w:rPr>
              <w:rFonts w:ascii="Times New Roman" w:eastAsia="Times New Roman" w:hAnsi="Times New Roman" w:cs="Times New Roman"/>
              <w:sz w:val="24"/>
              <w:szCs w:val="24"/>
              <w:highlight w:val="cyan"/>
            </w:rPr>
          </w:rPrChange>
        </w:rPr>
        <w:t>Danchilla</w:t>
      </w:r>
      <w:proofErr w:type="spellEnd"/>
      <w:r w:rsidRPr="00AB19A9">
        <w:rPr>
          <w:rFonts w:ascii="Times New Roman" w:eastAsia="Times New Roman" w:hAnsi="Times New Roman" w:cs="Times New Roman"/>
          <w:sz w:val="24"/>
          <w:szCs w:val="24"/>
          <w:rPrChange w:id="331" w:author="Alberto D'Agostino" w:date="2025-02-03T10:27:00Z">
            <w:rPr>
              <w:rFonts w:ascii="Times New Roman" w:eastAsia="Times New Roman" w:hAnsi="Times New Roman" w:cs="Times New Roman"/>
              <w:sz w:val="24"/>
              <w:szCs w:val="24"/>
              <w:highlight w:val="cyan"/>
            </w:rPr>
          </w:rPrChange>
        </w:rPr>
        <w:t>, 2012)</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offers the ability to handle raw geometric data and models saved in standard formats. Exporting a three-dimensional geographic model into a website using Three.js is a feature already available in QGIS with the </w:t>
      </w:r>
      <w:r>
        <w:rPr>
          <w:rFonts w:ascii="Times New Roman" w:eastAsia="Times New Roman" w:hAnsi="Times New Roman" w:cs="Times New Roman"/>
          <w:i/>
          <w:sz w:val="24"/>
          <w:szCs w:val="24"/>
        </w:rPr>
        <w:t>qgis2threejs</w:t>
      </w:r>
      <w:r>
        <w:rPr>
          <w:rFonts w:ascii="Times New Roman" w:eastAsia="Times New Roman" w:hAnsi="Times New Roman" w:cs="Times New Roman"/>
          <w:sz w:val="24"/>
          <w:szCs w:val="24"/>
        </w:rPr>
        <w:t xml:space="preserve"> plugin, which is used in applications like buildings 3D visualization </w:t>
      </w:r>
      <w:r w:rsidRPr="00AB19A9">
        <w:rPr>
          <w:rFonts w:ascii="Times New Roman" w:eastAsia="Times New Roman" w:hAnsi="Times New Roman" w:cs="Times New Roman"/>
          <w:sz w:val="24"/>
          <w:szCs w:val="24"/>
          <w:rPrChange w:id="332" w:author="Alberto D'Agostino" w:date="2025-02-03T10:27:00Z">
            <w:rPr>
              <w:rFonts w:ascii="Times New Roman" w:eastAsia="Times New Roman" w:hAnsi="Times New Roman" w:cs="Times New Roman"/>
              <w:sz w:val="24"/>
              <w:szCs w:val="24"/>
              <w:highlight w:val="cyan"/>
            </w:rPr>
          </w:rPrChange>
        </w:rPr>
        <w:t>(Maestri, 2017)</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6278D">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data</w:t>
      </w:r>
      <w:r w:rsidR="0066278D">
        <w:rPr>
          <w:rFonts w:ascii="Times New Roman" w:eastAsia="Times New Roman" w:hAnsi="Times New Roman" w:cs="Times New Roman"/>
          <w:sz w:val="24"/>
          <w:szCs w:val="24"/>
        </w:rPr>
        <w:t xml:space="preserve"> comes</w:t>
      </w:r>
      <w:r>
        <w:rPr>
          <w:rFonts w:ascii="Times New Roman" w:eastAsia="Times New Roman" w:hAnsi="Times New Roman" w:cs="Times New Roman"/>
          <w:sz w:val="24"/>
          <w:szCs w:val="24"/>
        </w:rPr>
        <w:t xml:space="preserve"> from other sources such as point clouds, models generated by Structure for Motion algorithms, or 3D models of microscopic structures, it is possible to take advantage of some modules of the Three.JS library for displaying files containing the models.</w:t>
      </w:r>
    </w:p>
    <w:p w14:paraId="000000E1" w14:textId="4A390436"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Inside Three.JS Library a module called “KMZ Loader” allows loading a file of a complex 3D model stored in a KMZ file. The Keyhole Markup </w:t>
      </w:r>
      <w:r w:rsidR="009F0A47">
        <w:rPr>
          <w:rFonts w:ascii="Times New Roman" w:eastAsia="Times New Roman" w:hAnsi="Times New Roman" w:cs="Times New Roman"/>
          <w:sz w:val="24"/>
          <w:szCs w:val="24"/>
        </w:rPr>
        <w:t>Language</w:t>
      </w:r>
      <w:r>
        <w:rPr>
          <w:rFonts w:ascii="Times New Roman" w:eastAsia="Times New Roman" w:hAnsi="Times New Roman" w:cs="Times New Roman"/>
          <w:sz w:val="24"/>
          <w:szCs w:val="24"/>
        </w:rPr>
        <w:t xml:space="preserve"> Zipped File (KMZ</w:t>
      </w:r>
      <w:r w:rsidRPr="004570CE">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333" w:author="Alberto D'Agostino" w:date="2025-02-03T10:28: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334" w:author="Alberto D'Agostino" w:date="2025-02-03T10:28:00Z">
            <w:rPr>
              <w:rFonts w:ascii="Times New Roman" w:eastAsia="Times New Roman" w:hAnsi="Times New Roman" w:cs="Times New Roman"/>
              <w:sz w:val="24"/>
              <w:szCs w:val="24"/>
              <w:highlight w:val="cyan"/>
            </w:rPr>
          </w:rPrChange>
        </w:rPr>
        <w:t>Burggraf</w:t>
      </w:r>
      <w:proofErr w:type="spellEnd"/>
      <w:r w:rsidRPr="00AB19A9">
        <w:rPr>
          <w:rFonts w:ascii="Times New Roman" w:eastAsia="Times New Roman" w:hAnsi="Times New Roman" w:cs="Times New Roman"/>
          <w:sz w:val="24"/>
          <w:szCs w:val="24"/>
          <w:rPrChange w:id="335" w:author="Alberto D'Agostino" w:date="2025-02-03T10:28:00Z">
            <w:rPr>
              <w:rFonts w:ascii="Times New Roman" w:eastAsia="Times New Roman" w:hAnsi="Times New Roman" w:cs="Times New Roman"/>
              <w:sz w:val="24"/>
              <w:szCs w:val="24"/>
              <w:highlight w:val="cyan"/>
            </w:rPr>
          </w:rPrChange>
        </w:rPr>
        <w:t>, 2015)</w:t>
      </w:r>
      <w:r>
        <w:rPr>
          <w:rFonts w:ascii="Times New Roman" w:eastAsia="Times New Roman" w:hAnsi="Times New Roman" w:cs="Times New Roman"/>
          <w:sz w:val="24"/>
          <w:szCs w:val="24"/>
        </w:rPr>
        <w:t xml:space="preserve"> is a ZIP archive file with models, overlays, tiles, texture, images, icons, and other network-linked </w:t>
      </w:r>
      <w:commentRangeStart w:id="336"/>
      <w:r>
        <w:rPr>
          <w:rFonts w:ascii="Times New Roman" w:eastAsia="Times New Roman" w:hAnsi="Times New Roman" w:cs="Times New Roman"/>
          <w:sz w:val="24"/>
          <w:szCs w:val="24"/>
        </w:rPr>
        <w:t xml:space="preserve">KML </w:t>
      </w:r>
      <w:commentRangeEnd w:id="336"/>
      <w:r w:rsidR="002D5373">
        <w:rPr>
          <w:rStyle w:val="Rimandocommento"/>
        </w:rPr>
        <w:commentReference w:id="336"/>
      </w:r>
      <w:r>
        <w:rPr>
          <w:rFonts w:ascii="Times New Roman" w:eastAsia="Times New Roman" w:hAnsi="Times New Roman" w:cs="Times New Roman"/>
          <w:sz w:val="24"/>
          <w:szCs w:val="24"/>
        </w:rPr>
        <w:t xml:space="preserve">files, all stored in a *.KMZ file. KMZ files are created using the standard ZIP algorithm. The KML and KMZ can embed a COLLADA type 3D </w:t>
      </w:r>
      <w:r w:rsidRPr="004570CE">
        <w:rPr>
          <w:rFonts w:ascii="Times New Roman" w:eastAsia="Times New Roman" w:hAnsi="Times New Roman" w:cs="Times New Roman"/>
          <w:sz w:val="24"/>
          <w:szCs w:val="24"/>
        </w:rPr>
        <w:t xml:space="preserve">model </w:t>
      </w:r>
      <w:r w:rsidRPr="004570CE">
        <w:rPr>
          <w:rFonts w:ascii="Times New Roman" w:eastAsia="Times New Roman" w:hAnsi="Times New Roman" w:cs="Times New Roman"/>
          <w:sz w:val="24"/>
          <w:szCs w:val="24"/>
          <w:rPrChange w:id="337" w:author="Alberto D'Agostino" w:date="2025-02-03T10:28:00Z">
            <w:rPr>
              <w:rFonts w:ascii="Times New Roman" w:eastAsia="Times New Roman" w:hAnsi="Times New Roman" w:cs="Times New Roman"/>
              <w:sz w:val="24"/>
              <w:szCs w:val="24"/>
              <w:highlight w:val="cyan"/>
            </w:rPr>
          </w:rPrChange>
        </w:rPr>
        <w:t>(Arnaud</w:t>
      </w:r>
      <w:ins w:id="338" w:author="Alberto D'Agostino" w:date="2025-02-03T10:28:00Z">
        <w:r w:rsidR="004570CE" w:rsidRPr="004570CE">
          <w:rPr>
            <w:rFonts w:ascii="Times New Roman" w:eastAsia="Times New Roman" w:hAnsi="Times New Roman" w:cs="Times New Roman"/>
            <w:sz w:val="24"/>
            <w:szCs w:val="24"/>
            <w:rPrChange w:id="339" w:author="Alberto D'Agostino" w:date="2025-02-03T10:28:00Z">
              <w:rPr>
                <w:rFonts w:ascii="Times New Roman" w:eastAsia="Times New Roman" w:hAnsi="Times New Roman" w:cs="Times New Roman"/>
                <w:sz w:val="24"/>
                <w:szCs w:val="24"/>
                <w:highlight w:val="cyan"/>
              </w:rPr>
            </w:rPrChange>
          </w:rPr>
          <w:t xml:space="preserve"> &amp; Barnes</w:t>
        </w:r>
      </w:ins>
      <w:del w:id="340" w:author="Alberto D'Agostino" w:date="2025-02-03T10:28:00Z">
        <w:r w:rsidRPr="004570CE" w:rsidDel="004570CE">
          <w:rPr>
            <w:rFonts w:ascii="Times New Roman" w:eastAsia="Times New Roman" w:hAnsi="Times New Roman" w:cs="Times New Roman"/>
            <w:sz w:val="24"/>
            <w:szCs w:val="24"/>
            <w:rPrChange w:id="341" w:author="Alberto D'Agostino" w:date="2025-02-03T10:28:00Z">
              <w:rPr>
                <w:rFonts w:ascii="Times New Roman" w:eastAsia="Times New Roman" w:hAnsi="Times New Roman" w:cs="Times New Roman"/>
                <w:sz w:val="24"/>
                <w:szCs w:val="24"/>
                <w:highlight w:val="cyan"/>
              </w:rPr>
            </w:rPrChange>
          </w:rPr>
          <w:delText xml:space="preserve">, </w:delText>
        </w:r>
      </w:del>
      <w:del w:id="342" w:author="Alberto D'Agostino" w:date="2025-02-03T09:55:00Z">
        <w:r w:rsidRPr="004570CE" w:rsidDel="00494CC8">
          <w:rPr>
            <w:rFonts w:ascii="Times New Roman" w:eastAsia="Times New Roman" w:hAnsi="Times New Roman" w:cs="Times New Roman"/>
            <w:sz w:val="24"/>
            <w:szCs w:val="24"/>
            <w:rPrChange w:id="343" w:author="Alberto D'Agostino" w:date="2025-02-03T10:28:00Z">
              <w:rPr>
                <w:rFonts w:ascii="Times New Roman" w:eastAsia="Times New Roman" w:hAnsi="Times New Roman" w:cs="Times New Roman"/>
                <w:sz w:val="24"/>
                <w:szCs w:val="24"/>
                <w:highlight w:val="cyan"/>
              </w:rPr>
            </w:rPrChange>
          </w:rPr>
          <w:delText>et al.</w:delText>
        </w:r>
      </w:del>
      <w:ins w:id="344" w:author="Alberto D'Agostino" w:date="2025-02-03T10:28:00Z">
        <w:r w:rsidR="004570CE" w:rsidRPr="004570CE">
          <w:rPr>
            <w:rFonts w:ascii="Times New Roman" w:eastAsia="Times New Roman" w:hAnsi="Times New Roman" w:cs="Times New Roman"/>
            <w:iCs/>
            <w:sz w:val="24"/>
            <w:szCs w:val="24"/>
          </w:rPr>
          <w:t>,</w:t>
        </w:r>
      </w:ins>
      <w:r w:rsidRPr="004570CE">
        <w:rPr>
          <w:rFonts w:ascii="Times New Roman" w:eastAsia="Times New Roman" w:hAnsi="Times New Roman" w:cs="Times New Roman"/>
          <w:sz w:val="24"/>
          <w:szCs w:val="24"/>
          <w:rPrChange w:id="345" w:author="Alberto D'Agostino" w:date="2025-02-03T10:28:00Z">
            <w:rPr>
              <w:rFonts w:ascii="Times New Roman" w:eastAsia="Times New Roman" w:hAnsi="Times New Roman" w:cs="Times New Roman"/>
              <w:sz w:val="24"/>
              <w:szCs w:val="24"/>
              <w:highlight w:val="cyan"/>
            </w:rPr>
          </w:rPrChange>
        </w:rPr>
        <w:t xml:space="preserve"> 2006)</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 XML-based schema that facilitates the lossless exchange of 3D assets between various 3D modeling and rendering </w:t>
      </w:r>
      <w:r w:rsidRPr="004570CE">
        <w:rPr>
          <w:rFonts w:ascii="Times New Roman" w:eastAsia="Times New Roman" w:hAnsi="Times New Roman" w:cs="Times New Roman"/>
          <w:sz w:val="24"/>
          <w:szCs w:val="24"/>
        </w:rPr>
        <w:t xml:space="preserve">applications </w:t>
      </w:r>
      <w:r w:rsidRPr="004570CE">
        <w:rPr>
          <w:rFonts w:ascii="Times New Roman" w:eastAsia="Times New Roman" w:hAnsi="Times New Roman" w:cs="Times New Roman"/>
          <w:sz w:val="24"/>
          <w:szCs w:val="24"/>
          <w:rPrChange w:id="346" w:author="Alberto D'Agostino" w:date="2025-02-03T10:29:00Z">
            <w:rPr>
              <w:rFonts w:ascii="Times New Roman" w:eastAsia="Times New Roman" w:hAnsi="Times New Roman" w:cs="Times New Roman"/>
              <w:sz w:val="24"/>
              <w:szCs w:val="24"/>
              <w:highlight w:val="cyan"/>
            </w:rPr>
          </w:rPrChange>
        </w:rPr>
        <w:t>(</w:t>
      </w:r>
      <w:proofErr w:type="spellStart"/>
      <w:r w:rsidRPr="004570CE">
        <w:rPr>
          <w:rFonts w:ascii="Times New Roman" w:eastAsia="Times New Roman" w:hAnsi="Times New Roman" w:cs="Times New Roman"/>
          <w:sz w:val="24"/>
          <w:szCs w:val="24"/>
          <w:rPrChange w:id="347" w:author="Alberto D'Agostino" w:date="2025-02-03T10:29:00Z">
            <w:rPr>
              <w:rFonts w:ascii="Times New Roman" w:eastAsia="Times New Roman" w:hAnsi="Times New Roman" w:cs="Times New Roman"/>
              <w:sz w:val="24"/>
              <w:szCs w:val="24"/>
              <w:highlight w:val="cyan"/>
            </w:rPr>
          </w:rPrChange>
        </w:rPr>
        <w:t>Preda</w:t>
      </w:r>
      <w:proofErr w:type="spellEnd"/>
      <w:r w:rsidRPr="004570CE">
        <w:rPr>
          <w:rFonts w:ascii="Times New Roman" w:eastAsia="Times New Roman" w:hAnsi="Times New Roman" w:cs="Times New Roman"/>
          <w:sz w:val="24"/>
          <w:szCs w:val="24"/>
          <w:rPrChange w:id="348" w:author="Alberto D'Agostino" w:date="2025-02-03T10:29:00Z">
            <w:rPr>
              <w:rFonts w:ascii="Times New Roman" w:eastAsia="Times New Roman" w:hAnsi="Times New Roman" w:cs="Times New Roman"/>
              <w:sz w:val="24"/>
              <w:szCs w:val="24"/>
              <w:highlight w:val="cyan"/>
            </w:rPr>
          </w:rPrChange>
        </w:rPr>
        <w:t xml:space="preserve"> </w:t>
      </w:r>
      <w:del w:id="349" w:author="Alberto D'Agostino" w:date="2025-02-03T09:55:00Z">
        <w:r w:rsidRPr="004570CE" w:rsidDel="00494CC8">
          <w:rPr>
            <w:rFonts w:ascii="Times New Roman" w:eastAsia="Times New Roman" w:hAnsi="Times New Roman" w:cs="Times New Roman"/>
            <w:sz w:val="24"/>
            <w:szCs w:val="24"/>
            <w:rPrChange w:id="350" w:author="Alberto D'Agostino" w:date="2025-02-03T10:29:00Z">
              <w:rPr>
                <w:rFonts w:ascii="Times New Roman" w:eastAsia="Times New Roman" w:hAnsi="Times New Roman" w:cs="Times New Roman"/>
                <w:sz w:val="24"/>
                <w:szCs w:val="24"/>
                <w:highlight w:val="cyan"/>
              </w:rPr>
            </w:rPrChange>
          </w:rPr>
          <w:delText>et al.</w:delText>
        </w:r>
      </w:del>
      <w:ins w:id="351" w:author="Alberto D'Agostino" w:date="2025-02-03T09:55:00Z">
        <w:r w:rsidR="00494CC8" w:rsidRPr="004570CE">
          <w:rPr>
            <w:rFonts w:ascii="Times New Roman" w:eastAsia="Times New Roman" w:hAnsi="Times New Roman" w:cs="Times New Roman"/>
            <w:i/>
            <w:sz w:val="24"/>
            <w:szCs w:val="24"/>
          </w:rPr>
          <w:t>et al.</w:t>
        </w:r>
      </w:ins>
      <w:r w:rsidRPr="004570CE">
        <w:rPr>
          <w:rFonts w:ascii="Times New Roman" w:eastAsia="Times New Roman" w:hAnsi="Times New Roman" w:cs="Times New Roman"/>
          <w:sz w:val="24"/>
          <w:szCs w:val="24"/>
          <w:rPrChange w:id="352" w:author="Alberto D'Agostino" w:date="2025-02-03T10:29:00Z">
            <w:rPr>
              <w:rFonts w:ascii="Times New Roman" w:eastAsia="Times New Roman" w:hAnsi="Times New Roman" w:cs="Times New Roman"/>
              <w:sz w:val="24"/>
              <w:szCs w:val="24"/>
              <w:highlight w:val="cyan"/>
            </w:rPr>
          </w:rPrChange>
        </w:rPr>
        <w:t>, 2010)</w:t>
      </w:r>
      <w:r w:rsidRPr="004570CE">
        <w:rPr>
          <w:rFonts w:ascii="Times New Roman" w:eastAsia="Times New Roman" w:hAnsi="Times New Roman" w:cs="Times New Roman"/>
          <w:sz w:val="24"/>
          <w:szCs w:val="24"/>
        </w:rPr>
        <w:t>. A</w:t>
      </w:r>
      <w:r>
        <w:rPr>
          <w:rFonts w:ascii="Times New Roman" w:eastAsia="Times New Roman" w:hAnsi="Times New Roman" w:cs="Times New Roman"/>
          <w:sz w:val="24"/>
          <w:szCs w:val="24"/>
        </w:rPr>
        <w:t xml:space="preserve"> KMZ data package therefore can contain complex 3D models, textures, and additional elements. Export to KMZ or COLLADA format is a widely used feature in most “Structure from Motion” software, such as </w:t>
      </w:r>
      <w:proofErr w:type="spellStart"/>
      <w:r>
        <w:rPr>
          <w:rFonts w:ascii="Times New Roman" w:eastAsia="Times New Roman" w:hAnsi="Times New Roman" w:cs="Times New Roman"/>
          <w:sz w:val="24"/>
          <w:szCs w:val="24"/>
        </w:rPr>
        <w:t>Agisoft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Metashape</w:t>
      </w:r>
      <w:proofErr w:type="spellEnd"/>
      <w:r>
        <w:rPr>
          <w:rFonts w:ascii="Times New Roman" w:eastAsia="Times New Roman" w:hAnsi="Times New Roman" w:cs="Times New Roman"/>
          <w:sz w:val="24"/>
          <w:szCs w:val="24"/>
        </w:rPr>
        <w:t xml:space="preserve"> </w:t>
      </w:r>
      <w:r w:rsidRPr="004570CE">
        <w:rPr>
          <w:rFonts w:ascii="Times New Roman" w:eastAsia="Times New Roman" w:hAnsi="Times New Roman" w:cs="Times New Roman"/>
          <w:sz w:val="24"/>
          <w:szCs w:val="24"/>
          <w:rPrChange w:id="353" w:author="Alberto D'Agostino" w:date="2025-02-03T10:30:00Z">
            <w:rPr>
              <w:rFonts w:ascii="Times New Roman" w:eastAsia="Times New Roman" w:hAnsi="Times New Roman" w:cs="Times New Roman"/>
              <w:sz w:val="24"/>
              <w:szCs w:val="24"/>
              <w:highlight w:val="cyan"/>
            </w:rPr>
          </w:rPrChange>
        </w:rPr>
        <w:t>(Rahman</w:t>
      </w:r>
      <w:ins w:id="354" w:author="Alberto D'Agostino" w:date="2025-02-03T10:29:00Z">
        <w:r w:rsidR="004570CE" w:rsidRPr="004570CE">
          <w:rPr>
            <w:rFonts w:ascii="Times New Roman" w:eastAsia="Times New Roman" w:hAnsi="Times New Roman" w:cs="Times New Roman"/>
            <w:sz w:val="24"/>
            <w:szCs w:val="24"/>
            <w:rPrChange w:id="355" w:author="Alberto D'Agostino" w:date="2025-02-03T10:30:00Z">
              <w:rPr>
                <w:rFonts w:ascii="Times New Roman" w:eastAsia="Times New Roman" w:hAnsi="Times New Roman" w:cs="Times New Roman"/>
                <w:sz w:val="24"/>
                <w:szCs w:val="24"/>
                <w:highlight w:val="cyan"/>
              </w:rPr>
            </w:rPrChange>
          </w:rPr>
          <w:t xml:space="preserve"> &amp; </w:t>
        </w:r>
        <w:proofErr w:type="spellStart"/>
        <w:r w:rsidR="004570CE" w:rsidRPr="004570CE">
          <w:rPr>
            <w:rFonts w:ascii="Times New Roman" w:eastAsia="Times New Roman" w:hAnsi="Times New Roman" w:cs="Times New Roman"/>
            <w:sz w:val="24"/>
            <w:szCs w:val="24"/>
            <w:rPrChange w:id="356" w:author="Alberto D'Agostino" w:date="2025-02-03T10:30:00Z">
              <w:rPr>
                <w:rFonts w:ascii="Times New Roman" w:eastAsia="Times New Roman" w:hAnsi="Times New Roman" w:cs="Times New Roman"/>
                <w:sz w:val="24"/>
                <w:szCs w:val="24"/>
                <w:highlight w:val="cyan"/>
              </w:rPr>
            </w:rPrChange>
          </w:rPr>
          <w:t>Cahyono</w:t>
        </w:r>
      </w:ins>
      <w:proofErr w:type="spellEnd"/>
      <w:r w:rsidRPr="004570CE">
        <w:rPr>
          <w:rFonts w:ascii="Times New Roman" w:eastAsia="Times New Roman" w:hAnsi="Times New Roman" w:cs="Times New Roman"/>
          <w:sz w:val="24"/>
          <w:szCs w:val="24"/>
          <w:rPrChange w:id="357" w:author="Alberto D'Agostino" w:date="2025-02-03T10:30:00Z">
            <w:rPr>
              <w:rFonts w:ascii="Times New Roman" w:eastAsia="Times New Roman" w:hAnsi="Times New Roman" w:cs="Times New Roman"/>
              <w:sz w:val="24"/>
              <w:szCs w:val="24"/>
              <w:highlight w:val="cyan"/>
            </w:rPr>
          </w:rPrChange>
        </w:rPr>
        <w:t>, 2023).</w:t>
      </w:r>
      <w:r>
        <w:rPr>
          <w:rFonts w:ascii="Times New Roman" w:eastAsia="Times New Roman" w:hAnsi="Times New Roman" w:cs="Times New Roman"/>
          <w:sz w:val="24"/>
          <w:szCs w:val="24"/>
        </w:rPr>
        <w:t xml:space="preserve"> KMZ files extremely reduce the inputs that must be entered into JavaScript code to display a 3D model. </w:t>
      </w:r>
    </w:p>
    <w:p w14:paraId="000000E2" w14:textId="29710464" w:rsidR="00696B80" w:rsidRDefault="00734CE6">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To complete the procedure, just the relative position inside the scene has to be defined and, optionally, a few default settings for lighting and other rendering features may be tweaked. It is also relatively simple to develop a script that generates an HTML element with a pre-configured viewer for a 3D Model. A flow chart of the proposed methodology related to generating a static web page to display a KMZ model is illustrated in</w:t>
      </w:r>
      <w:r w:rsidR="00505697" w:rsidRPr="00256F1E">
        <w:rPr>
          <w:rFonts w:ascii="Times New Roman" w:eastAsia="Times New Roman" w:hAnsi="Times New Roman" w:cs="Times New Roman"/>
          <w:sz w:val="24"/>
          <w:szCs w:val="24"/>
        </w:rPr>
        <w:t xml:space="preserve"> </w:t>
      </w:r>
      <w:r w:rsidR="00505697" w:rsidRPr="00256F1E">
        <w:rPr>
          <w:rFonts w:ascii="Times New Roman" w:eastAsia="Times New Roman" w:hAnsi="Times New Roman" w:cs="Times New Roman"/>
          <w:sz w:val="24"/>
          <w:szCs w:val="24"/>
        </w:rPr>
        <w:fldChar w:fldCharType="begin"/>
      </w:r>
      <w:r w:rsidR="00505697" w:rsidRPr="009F0A47">
        <w:rPr>
          <w:rFonts w:ascii="Times New Roman" w:eastAsia="Times New Roman" w:hAnsi="Times New Roman" w:cs="Times New Roman"/>
          <w:sz w:val="24"/>
          <w:szCs w:val="24"/>
        </w:rPr>
        <w:instrText xml:space="preserve"> REF _Ref186871712 \h </w:instrText>
      </w:r>
      <w:r w:rsidR="009F0A47" w:rsidRPr="009F0A47">
        <w:rPr>
          <w:rFonts w:ascii="Times New Roman" w:eastAsia="Times New Roman" w:hAnsi="Times New Roman" w:cs="Times New Roman"/>
          <w:sz w:val="24"/>
          <w:szCs w:val="24"/>
        </w:rPr>
        <w:instrText xml:space="preserve"> \* MERGEFORMAT </w:instrText>
      </w:r>
      <w:r w:rsidR="00505697" w:rsidRPr="00256F1E">
        <w:rPr>
          <w:rFonts w:ascii="Times New Roman" w:eastAsia="Times New Roman" w:hAnsi="Times New Roman" w:cs="Times New Roman"/>
          <w:sz w:val="24"/>
          <w:szCs w:val="24"/>
        </w:rPr>
      </w:r>
      <w:r w:rsidR="00505697" w:rsidRPr="00256F1E">
        <w:rPr>
          <w:rFonts w:ascii="Times New Roman" w:eastAsia="Times New Roman" w:hAnsi="Times New Roman" w:cs="Times New Roman"/>
          <w:sz w:val="24"/>
          <w:szCs w:val="24"/>
        </w:rPr>
        <w:fldChar w:fldCharType="separate"/>
      </w:r>
      <w:r w:rsidR="00505697" w:rsidRPr="00F6028E">
        <w:rPr>
          <w:rFonts w:ascii="Times New Roman" w:hAnsi="Times New Roman" w:cs="Times New Roman"/>
          <w:sz w:val="24"/>
          <w:szCs w:val="24"/>
        </w:rPr>
        <w:t xml:space="preserve">Figure </w:t>
      </w:r>
      <w:r w:rsidR="00505697" w:rsidRPr="00F6028E">
        <w:rPr>
          <w:rFonts w:ascii="Times New Roman" w:hAnsi="Times New Roman" w:cs="Times New Roman"/>
          <w:noProof/>
          <w:sz w:val="24"/>
          <w:szCs w:val="24"/>
        </w:rPr>
        <w:t>8</w:t>
      </w:r>
      <w:r w:rsidR="00505697" w:rsidRPr="00256F1E">
        <w:rPr>
          <w:rFonts w:ascii="Times New Roman" w:eastAsia="Times New Roman" w:hAnsi="Times New Roman" w:cs="Times New Roman"/>
          <w:sz w:val="24"/>
          <w:szCs w:val="24"/>
        </w:rPr>
        <w:fldChar w:fldCharType="end"/>
      </w:r>
      <w:r w:rsidR="00505697" w:rsidRPr="00256F1E">
        <w:rPr>
          <w:rFonts w:ascii="Times New Roman" w:eastAsia="Times New Roman" w:hAnsi="Times New Roman" w:cs="Times New Roman"/>
          <w:sz w:val="24"/>
          <w:szCs w:val="24"/>
        </w:rPr>
        <w:t>.</w:t>
      </w:r>
    </w:p>
    <w:bookmarkStart w:id="358" w:name="_heading=h.yfsnxfbjdsau" w:colFirst="0" w:colLast="0"/>
    <w:bookmarkEnd w:id="358"/>
    <w:p w14:paraId="000000E4" w14:textId="2C2946CE" w:rsidR="00696B80" w:rsidRPr="00275D79" w:rsidRDefault="0067076A" w:rsidP="00F6028E">
      <w:pPr>
        <w:spacing w:line="480" w:lineRule="auto"/>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8"/>
          <w:id w:val="-1068725708"/>
        </w:sdtPr>
        <w:sdtEndPr/>
        <w:sdtContent>
          <w:sdt>
            <w:sdtPr>
              <w:rPr>
                <w:rFonts w:ascii="Times New Roman" w:eastAsia="Times New Roman" w:hAnsi="Times New Roman" w:cs="Times New Roman"/>
                <w:sz w:val="24"/>
                <w:szCs w:val="24"/>
              </w:rPr>
              <w:tag w:val="goog_rdk_7"/>
              <w:id w:val="1272204440"/>
            </w:sdtPr>
            <w:sdtEndPr/>
            <w:sdtContent>
              <w:r w:rsidR="00361FF1">
                <w:rPr>
                  <w:noProof/>
                </w:rPr>
                <mc:AlternateContent>
                  <mc:Choice Requires="wps">
                    <w:drawing>
                      <wp:anchor distT="0" distB="0" distL="114300" distR="114300" simplePos="0" relativeHeight="251695104" behindDoc="0" locked="0" layoutInCell="1" allowOverlap="1" wp14:anchorId="3214E2F4" wp14:editId="1E41C780">
                        <wp:simplePos x="0" y="0"/>
                        <wp:positionH relativeFrom="column">
                          <wp:posOffset>581660</wp:posOffset>
                        </wp:positionH>
                        <wp:positionV relativeFrom="paragraph">
                          <wp:posOffset>6581775</wp:posOffset>
                        </wp:positionV>
                        <wp:extent cx="4170680" cy="635"/>
                        <wp:effectExtent l="0" t="0" r="0" b="12065"/>
                        <wp:wrapTopAndBottom/>
                        <wp:docPr id="1882233752" name="Casella di tes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78CCB215" w14:textId="34487948" w:rsidR="00FC2175" w:rsidRPr="00B729DE" w:rsidRDefault="00FC2175" w:rsidP="00361FF1">
                                    <w:pPr>
                                      <w:pStyle w:val="Didascalia"/>
                                      <w:rPr>
                                        <w:rFonts w:ascii="Times New Roman" w:eastAsia="Times New Roman" w:hAnsi="Times New Roman" w:cs="Times New Roman"/>
                                      </w:rPr>
                                    </w:pPr>
                                    <w:bookmarkStart w:id="359" w:name="_Ref186871712"/>
                                    <w:r>
                                      <w:t xml:space="preserve">Figure </w:t>
                                    </w:r>
                                    <w:r w:rsidR="0067076A">
                                      <w:fldChar w:fldCharType="begin"/>
                                    </w:r>
                                    <w:r w:rsidR="0067076A">
                                      <w:instrText xml:space="preserve"> SEQ Figure \* ARABIC </w:instrText>
                                    </w:r>
                                    <w:r w:rsidR="0067076A">
                                      <w:fldChar w:fldCharType="separate"/>
                                    </w:r>
                                    <w:r>
                                      <w:rPr>
                                        <w:noProof/>
                                      </w:rPr>
                                      <w:t>8</w:t>
                                    </w:r>
                                    <w:r w:rsidR="0067076A">
                                      <w:rPr>
                                        <w:noProof/>
                                      </w:rPr>
                                      <w:fldChar w:fldCharType="end"/>
                                    </w:r>
                                    <w:bookmarkEnd w:id="359"/>
                                    <w:r>
                                      <w:t xml:space="preserve"> The 3D geological models web viewer features and simplified creation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E2F4" id="_x0000_s1027" type="#_x0000_t202" style="position:absolute;left:0;text-align:left;margin-left:45.8pt;margin-top:518.25pt;width:32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" stroked="f">
                        <v:textbox style="mso-fit-shape-to-text:t" inset="0,0,0,0">
                          <w:txbxContent>
                            <w:p w14:paraId="78CCB215" w14:textId="34487948" w:rsidR="00FC2175" w:rsidRPr="00B729DE" w:rsidRDefault="00FC2175" w:rsidP="00361FF1">
                              <w:pPr>
                                <w:pStyle w:val="Didascalia"/>
                                <w:rPr>
                                  <w:rFonts w:ascii="Times New Roman" w:eastAsia="Times New Roman" w:hAnsi="Times New Roman" w:cs="Times New Roman"/>
                                </w:rPr>
                              </w:pPr>
                              <w:bookmarkStart w:id="360" w:name="_Ref186871712"/>
                              <w:r>
                                <w:t xml:space="preserve">Figure </w:t>
                              </w:r>
                              <w:r w:rsidR="0067076A">
                                <w:fldChar w:fldCharType="begin"/>
                              </w:r>
                              <w:r w:rsidR="0067076A">
                                <w:instrText xml:space="preserve"> SEQ Figure \* ARABIC </w:instrText>
                              </w:r>
                              <w:r w:rsidR="0067076A">
                                <w:fldChar w:fldCharType="separate"/>
                              </w:r>
                              <w:r>
                                <w:rPr>
                                  <w:noProof/>
                                </w:rPr>
                                <w:t>8</w:t>
                              </w:r>
                              <w:r w:rsidR="0067076A">
                                <w:rPr>
                                  <w:noProof/>
                                </w:rPr>
                                <w:fldChar w:fldCharType="end"/>
                              </w:r>
                              <w:bookmarkEnd w:id="360"/>
                              <w:r>
                                <w:t xml:space="preserve"> The 3D geological models web viewer features and simplified creation process</w:t>
                              </w:r>
                            </w:p>
                          </w:txbxContent>
                        </v:textbox>
                        <w10:wrap type="topAndBottom"/>
                      </v:shape>
                    </w:pict>
                  </mc:Fallback>
                </mc:AlternateContent>
              </w:r>
              <w:r w:rsidR="00734CE6" w:rsidRPr="00275D79">
                <w:rPr>
                  <w:rFonts w:ascii="Times New Roman" w:eastAsia="Times New Roman" w:hAnsi="Times New Roman" w:cs="Times New Roman"/>
                  <w:noProof/>
                  <w:sz w:val="24"/>
                  <w:szCs w:val="24"/>
                </w:rPr>
                <w:drawing>
                  <wp:anchor distT="114300" distB="114300" distL="114300" distR="114300" simplePos="0" relativeHeight="251659264" behindDoc="0" locked="0" layoutInCell="1" hidden="0" allowOverlap="1" wp14:anchorId="646D8A01" wp14:editId="3AF4FAA0">
                    <wp:simplePos x="0" y="0"/>
                    <wp:positionH relativeFrom="column">
                      <wp:posOffset>581918</wp:posOffset>
                    </wp:positionH>
                    <wp:positionV relativeFrom="paragraph">
                      <wp:posOffset>114300</wp:posOffset>
                    </wp:positionV>
                    <wp:extent cx="4170779" cy="6410642"/>
                    <wp:effectExtent l="0" t="0" r="0" b="0"/>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4170779" cy="6410642"/>
                            </a:xfrm>
                            <a:prstGeom prst="rect">
                              <a:avLst/>
                            </a:prstGeom>
                            <a:ln/>
                          </pic:spPr>
                        </pic:pic>
                      </a:graphicData>
                    </a:graphic>
                  </wp:anchor>
                </w:drawing>
              </w:r>
            </w:sdtContent>
          </w:sdt>
        </w:sdtContent>
      </w:sdt>
      <w:bookmarkStart w:id="361" w:name="_heading=h.di8u25ykg0dt" w:colFirst="0" w:colLast="0"/>
      <w:bookmarkEnd w:id="361"/>
      <w:r w:rsidR="00734CE6" w:rsidRPr="00275D79">
        <w:rPr>
          <w:rFonts w:ascii="Times New Roman" w:eastAsia="Times New Roman" w:hAnsi="Times New Roman" w:cs="Times New Roman"/>
          <w:sz w:val="24"/>
          <w:szCs w:val="24"/>
        </w:rPr>
        <w:t>Compared with the procedure explained in the previous paragraph, the HTML code of a static web page in this case is simpler</w:t>
      </w:r>
      <w:r w:rsidR="009F0A47">
        <w:rPr>
          <w:rFonts w:ascii="Times New Roman" w:eastAsia="Times New Roman" w:hAnsi="Times New Roman" w:cs="Times New Roman"/>
          <w:sz w:val="24"/>
          <w:szCs w:val="24"/>
        </w:rPr>
        <w:t>. By</w:t>
      </w:r>
      <w:r w:rsidR="00734CE6" w:rsidRPr="00275D79">
        <w:rPr>
          <w:rFonts w:ascii="Times New Roman" w:eastAsia="Times New Roman" w:hAnsi="Times New Roman" w:cs="Times New Roman"/>
          <w:sz w:val="24"/>
          <w:szCs w:val="24"/>
        </w:rPr>
        <w:t xml:space="preserve"> </w:t>
      </w:r>
      <w:r w:rsidR="009F0A47" w:rsidRPr="00275D79">
        <w:rPr>
          <w:rFonts w:ascii="Times New Roman" w:eastAsia="Times New Roman" w:hAnsi="Times New Roman" w:cs="Times New Roman"/>
          <w:sz w:val="24"/>
          <w:szCs w:val="24"/>
        </w:rPr>
        <w:t>tak</w:t>
      </w:r>
      <w:r w:rsidR="009F0A47">
        <w:rPr>
          <w:rFonts w:ascii="Times New Roman" w:eastAsia="Times New Roman" w:hAnsi="Times New Roman" w:cs="Times New Roman"/>
          <w:sz w:val="24"/>
          <w:szCs w:val="24"/>
        </w:rPr>
        <w:t>ing</w:t>
      </w:r>
      <w:r w:rsidR="009F0A47" w:rsidRPr="00275D79">
        <w:rPr>
          <w:rFonts w:ascii="Times New Roman" w:eastAsia="Times New Roman" w:hAnsi="Times New Roman" w:cs="Times New Roman"/>
          <w:sz w:val="24"/>
          <w:szCs w:val="24"/>
        </w:rPr>
        <w:t xml:space="preserve"> </w:t>
      </w:r>
      <w:r w:rsidR="00734CE6" w:rsidRPr="00275D79">
        <w:rPr>
          <w:rFonts w:ascii="Times New Roman" w:eastAsia="Times New Roman" w:hAnsi="Times New Roman" w:cs="Times New Roman"/>
          <w:sz w:val="24"/>
          <w:szCs w:val="24"/>
        </w:rPr>
        <w:t>advantage of the Python environment</w:t>
      </w:r>
      <w:r w:rsidR="009F0A47">
        <w:rPr>
          <w:rFonts w:ascii="Times New Roman" w:eastAsia="Times New Roman" w:hAnsi="Times New Roman" w:cs="Times New Roman"/>
          <w:sz w:val="24"/>
          <w:szCs w:val="24"/>
        </w:rPr>
        <w:t>,</w:t>
      </w:r>
      <w:r w:rsidR="00734CE6" w:rsidRPr="00275D79">
        <w:rPr>
          <w:rFonts w:ascii="Times New Roman" w:eastAsia="Times New Roman" w:hAnsi="Times New Roman" w:cs="Times New Roman"/>
          <w:sz w:val="24"/>
          <w:szCs w:val="24"/>
        </w:rPr>
        <w:t xml:space="preserve"> </w:t>
      </w:r>
      <w:r w:rsidR="009F0A47" w:rsidRPr="009F0A47">
        <w:rPr>
          <w:rFonts w:ascii="Times New Roman" w:eastAsia="Times New Roman" w:hAnsi="Times New Roman" w:cs="Times New Roman"/>
          <w:sz w:val="24"/>
          <w:szCs w:val="24"/>
        </w:rPr>
        <w:t>an HTML template that included the required JavaScript and CSS libraries</w:t>
      </w:r>
      <w:r w:rsidR="009F0A47" w:rsidRPr="009F0A47" w:rsidDel="009F0A47">
        <w:rPr>
          <w:rFonts w:ascii="Times New Roman" w:eastAsia="Times New Roman" w:hAnsi="Times New Roman" w:cs="Times New Roman"/>
          <w:sz w:val="24"/>
          <w:szCs w:val="24"/>
        </w:rPr>
        <w:t xml:space="preserve"> </w:t>
      </w:r>
      <w:r w:rsidR="009F0A47">
        <w:rPr>
          <w:rFonts w:ascii="Times New Roman" w:eastAsia="Times New Roman" w:hAnsi="Times New Roman" w:cs="Times New Roman"/>
          <w:sz w:val="24"/>
          <w:szCs w:val="24"/>
        </w:rPr>
        <w:t>was generated</w:t>
      </w:r>
      <w:r w:rsidR="00734CE6" w:rsidRPr="00275D79">
        <w:rPr>
          <w:rFonts w:ascii="Times New Roman" w:eastAsia="Times New Roman" w:hAnsi="Times New Roman" w:cs="Times New Roman"/>
          <w:sz w:val="24"/>
          <w:szCs w:val="24"/>
        </w:rPr>
        <w:t>.</w:t>
      </w:r>
      <w:del w:id="362" w:author="Alberto D'Agostino" w:date="2025-02-03T12:17:00Z">
        <w:r w:rsidR="00734CE6" w:rsidRPr="00275D79" w:rsidDel="009E0817">
          <w:rPr>
            <w:rFonts w:ascii="Times New Roman" w:eastAsia="Times New Roman" w:hAnsi="Times New Roman" w:cs="Times New Roman"/>
            <w:sz w:val="24"/>
            <w:szCs w:val="24"/>
          </w:rPr>
          <w:delText xml:space="preserve"> </w:delText>
        </w:r>
      </w:del>
      <w:ins w:id="363" w:author="Alberto D'Agostino" w:date="2025-02-03T12:17:00Z">
        <w:r w:rsidR="009E0817">
          <w:rPr>
            <w:rFonts w:ascii="Times New Roman" w:eastAsia="Times New Roman" w:hAnsi="Times New Roman" w:cs="Times New Roman"/>
            <w:sz w:val="24"/>
            <w:szCs w:val="24"/>
          </w:rPr>
          <w:t xml:space="preserve"> </w:t>
        </w:r>
      </w:ins>
      <w:r w:rsidR="00734CE6" w:rsidRPr="00275D79">
        <w:rPr>
          <w:rFonts w:ascii="Times New Roman" w:eastAsia="Times New Roman" w:hAnsi="Times New Roman" w:cs="Times New Roman"/>
          <w:sz w:val="24"/>
          <w:szCs w:val="24"/>
        </w:rPr>
        <w:t xml:space="preserve">Within the template, </w:t>
      </w:r>
      <w:ins w:id="364" w:author="Alberto D'Agostino" w:date="2025-02-03T12:17:00Z">
        <w:r w:rsidR="009E0817" w:rsidRPr="009E0817">
          <w:rPr>
            <w:rFonts w:ascii="Times New Roman" w:eastAsia="Times New Roman" w:hAnsi="Times New Roman" w:cs="Times New Roman"/>
            <w:sz w:val="24"/>
            <w:szCs w:val="24"/>
          </w:rPr>
          <w:t>variables managed by Python were added,</w:t>
        </w:r>
        <w:r w:rsidR="009E0817">
          <w:rPr>
            <w:rFonts w:ascii="Times New Roman" w:eastAsia="Times New Roman" w:hAnsi="Times New Roman" w:cs="Times New Roman"/>
            <w:sz w:val="24"/>
            <w:szCs w:val="24"/>
          </w:rPr>
          <w:t xml:space="preserve"> </w:t>
        </w:r>
      </w:ins>
      <w:commentRangeStart w:id="365"/>
      <w:del w:id="366" w:author="Alberto D'Agostino" w:date="2025-02-03T12:17:00Z">
        <w:r w:rsidR="00734CE6" w:rsidRPr="00275D79" w:rsidDel="009E0817">
          <w:rPr>
            <w:rFonts w:ascii="Times New Roman" w:eastAsia="Times New Roman" w:hAnsi="Times New Roman" w:cs="Times New Roman"/>
            <w:sz w:val="24"/>
            <w:szCs w:val="24"/>
          </w:rPr>
          <w:delText>Python-managed variables were inserted that</w:delText>
        </w:r>
      </w:del>
      <w:ins w:id="367" w:author="Alberto D'Agostino" w:date="2025-02-03T12:17:00Z">
        <w:r w:rsidR="009E0817">
          <w:rPr>
            <w:rFonts w:ascii="Times New Roman" w:eastAsia="Times New Roman" w:hAnsi="Times New Roman" w:cs="Times New Roman"/>
            <w:sz w:val="24"/>
            <w:szCs w:val="24"/>
          </w:rPr>
          <w:t>which</w:t>
        </w:r>
      </w:ins>
      <w:r w:rsidR="00734CE6" w:rsidRPr="00275D79">
        <w:rPr>
          <w:rFonts w:ascii="Times New Roman" w:eastAsia="Times New Roman" w:hAnsi="Times New Roman" w:cs="Times New Roman"/>
          <w:sz w:val="24"/>
          <w:szCs w:val="24"/>
        </w:rPr>
        <w:t xml:space="preserve"> will be replaced with the processed HTML code</w:t>
      </w:r>
      <w:commentRangeEnd w:id="365"/>
      <w:r w:rsidR="00A45BD5">
        <w:rPr>
          <w:rStyle w:val="Rimandocommento"/>
        </w:rPr>
        <w:commentReference w:id="365"/>
      </w:r>
      <w:r w:rsidR="00734CE6" w:rsidRPr="00275D79">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tag w:val="goog_rdk_9"/>
          <w:id w:val="1270975689"/>
          <w:showingPlcHdr/>
        </w:sdtPr>
        <w:sdtEndPr/>
        <w:sdtContent>
          <w:r w:rsidR="00F6028E">
            <w:rPr>
              <w:rFonts w:ascii="Times New Roman" w:eastAsia="Times New Roman" w:hAnsi="Times New Roman" w:cs="Times New Roman"/>
              <w:sz w:val="24"/>
              <w:szCs w:val="24"/>
            </w:rPr>
            <w:t xml:space="preserve">     </w:t>
          </w:r>
        </w:sdtContent>
      </w:sdt>
    </w:p>
    <w:p w14:paraId="000000E5" w14:textId="79BEB4C0" w:rsidR="00696B80" w:rsidRDefault="00734CE6" w:rsidP="00275D79">
      <w:pPr>
        <w:spacing w:line="480" w:lineRule="auto"/>
        <w:rPr>
          <w:rFonts w:ascii="Times New Roman" w:eastAsia="Times New Roman" w:hAnsi="Times New Roman" w:cs="Times New Roman"/>
          <w:sz w:val="24"/>
          <w:szCs w:val="24"/>
        </w:rPr>
      </w:pPr>
      <w:bookmarkStart w:id="368" w:name="_heading=h.krma840w2be" w:colFirst="0" w:colLast="0"/>
      <w:bookmarkEnd w:id="368"/>
      <w:r w:rsidRPr="00275D79">
        <w:rPr>
          <w:rFonts w:ascii="Times New Roman" w:eastAsia="Times New Roman" w:hAnsi="Times New Roman" w:cs="Times New Roman"/>
          <w:sz w:val="24"/>
          <w:szCs w:val="24"/>
        </w:rPr>
        <w:lastRenderedPageBreak/>
        <w:t xml:space="preserve">Inside a </w:t>
      </w:r>
      <w:r w:rsidR="009F0A47">
        <w:rPr>
          <w:rFonts w:ascii="Times New Roman" w:eastAsia="Times New Roman" w:hAnsi="Times New Roman" w:cs="Times New Roman"/>
          <w:sz w:val="24"/>
          <w:szCs w:val="24"/>
        </w:rPr>
        <w:t>module</w:t>
      </w:r>
      <w:r w:rsidR="009F0A47" w:rsidRPr="00275D79">
        <w:rPr>
          <w:rFonts w:ascii="Times New Roman" w:eastAsia="Times New Roman" w:hAnsi="Times New Roman" w:cs="Times New Roman"/>
          <w:sz w:val="24"/>
          <w:szCs w:val="24"/>
        </w:rPr>
        <w:t xml:space="preserve"> </w:t>
      </w:r>
      <w:r w:rsidRPr="00275D79">
        <w:rPr>
          <w:rFonts w:ascii="Times New Roman" w:eastAsia="Times New Roman" w:hAnsi="Times New Roman" w:cs="Times New Roman"/>
          <w:sz w:val="24"/>
          <w:szCs w:val="24"/>
        </w:rPr>
        <w:t xml:space="preserve">called </w:t>
      </w:r>
      <w:r w:rsidR="009F0A47">
        <w:rPr>
          <w:rFonts w:ascii="Times New Roman" w:eastAsia="Times New Roman" w:hAnsi="Times New Roman" w:cs="Times New Roman"/>
          <w:sz w:val="24"/>
          <w:szCs w:val="24"/>
        </w:rPr>
        <w:t>“</w:t>
      </w:r>
      <w:r w:rsidRPr="00275D79">
        <w:rPr>
          <w:rFonts w:ascii="Times New Roman" w:eastAsia="Times New Roman" w:hAnsi="Times New Roman" w:cs="Times New Roman"/>
          <w:sz w:val="24"/>
          <w:szCs w:val="24"/>
        </w:rPr>
        <w:t>KMZViewer_function.py</w:t>
      </w:r>
      <w:r w:rsidR="009F0A47">
        <w:rPr>
          <w:rFonts w:ascii="Times New Roman" w:eastAsia="Times New Roman" w:hAnsi="Times New Roman" w:cs="Times New Roman"/>
          <w:sz w:val="24"/>
          <w:szCs w:val="24"/>
        </w:rPr>
        <w:t>”</w:t>
      </w:r>
      <w:r w:rsidRPr="00275D79">
        <w:rPr>
          <w:rFonts w:ascii="Times New Roman" w:eastAsia="Times New Roman" w:hAnsi="Times New Roman" w:cs="Times New Roman"/>
          <w:sz w:val="24"/>
          <w:szCs w:val="24"/>
        </w:rPr>
        <w:t xml:space="preserve"> there are a collection of string variables storing the HTML structure of a 3D model viewer, along with auxiliary functions. Leveraging Python, this structure facilitates the dynamic generation of customized HTML, tailored to specific input data. </w:t>
      </w:r>
    </w:p>
    <w:p w14:paraId="000000E6" w14:textId="69F97980" w:rsidR="00696B80" w:rsidRPr="00275D79" w:rsidRDefault="00361FF1" w:rsidP="00361FF1">
      <w:pPr>
        <w:pStyle w:val="Didascalia"/>
        <w:rPr>
          <w:rFonts w:ascii="Times New Roman" w:eastAsia="Times New Roman" w:hAnsi="Times New Roman" w:cs="Times New Roman"/>
          <w:sz w:val="24"/>
          <w:szCs w:val="24"/>
        </w:rPr>
      </w:pPr>
      <w:bookmarkStart w:id="369" w:name="_Ref186870541"/>
      <w:r>
        <w:t xml:space="preserve">Table </w:t>
      </w:r>
      <w:r w:rsidR="0067076A">
        <w:fldChar w:fldCharType="begin"/>
      </w:r>
      <w:r w:rsidR="0067076A">
        <w:instrText xml:space="preserve"> SEQ Table \* ARABIC </w:instrText>
      </w:r>
      <w:r w:rsidR="0067076A">
        <w:fldChar w:fldCharType="separate"/>
      </w:r>
      <w:r>
        <w:rPr>
          <w:noProof/>
        </w:rPr>
        <w:t>3</w:t>
      </w:r>
      <w:r w:rsidR="0067076A">
        <w:rPr>
          <w:noProof/>
        </w:rPr>
        <w:fldChar w:fldCharType="end"/>
      </w:r>
      <w:bookmarkEnd w:id="369"/>
      <w:r>
        <w:t xml:space="preserve"> The sorted list of functions and variables used in the process of creation of a 3D geological model web-viewer using the </w:t>
      </w:r>
      <w:r w:rsidRPr="0093143F">
        <w:t>KMZViewer_function.py</w:t>
      </w:r>
      <w:r>
        <w:t xml:space="preserve"> library</w:t>
      </w:r>
    </w:p>
    <w:sdt>
      <w:sdtPr>
        <w:tag w:val="goog_rdk_10"/>
        <w:id w:val="14810757"/>
        <w:lock w:val="contentLocked"/>
      </w:sdtPr>
      <w:sdtEndPr/>
      <w:sdtContent>
        <w:tbl>
          <w:tblPr>
            <w:tblStyle w:val="a1"/>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10"/>
            <w:gridCol w:w="6135"/>
          </w:tblGrid>
          <w:tr w:rsidR="00696B80" w14:paraId="2BD2BED2" w14:textId="77777777">
            <w:tc>
              <w:tcPr>
                <w:tcW w:w="840" w:type="dxa"/>
                <w:shd w:val="clear" w:color="auto" w:fill="CCCCCC"/>
                <w:tcMar>
                  <w:top w:w="100" w:type="dxa"/>
                  <w:left w:w="100" w:type="dxa"/>
                  <w:bottom w:w="100" w:type="dxa"/>
                  <w:right w:w="100" w:type="dxa"/>
                </w:tcMar>
              </w:tcPr>
              <w:p w14:paraId="000000E7"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Item</w:t>
                </w:r>
              </w:p>
            </w:tc>
            <w:tc>
              <w:tcPr>
                <w:tcW w:w="2610" w:type="dxa"/>
                <w:shd w:val="clear" w:color="auto" w:fill="CCCCCC"/>
                <w:tcMar>
                  <w:top w:w="100" w:type="dxa"/>
                  <w:left w:w="100" w:type="dxa"/>
                  <w:bottom w:w="100" w:type="dxa"/>
                  <w:right w:w="100" w:type="dxa"/>
                </w:tcMar>
              </w:tcPr>
              <w:p w14:paraId="000000E8"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Variable or function</w:t>
                </w:r>
              </w:p>
            </w:tc>
            <w:tc>
              <w:tcPr>
                <w:tcW w:w="6135" w:type="dxa"/>
                <w:shd w:val="clear" w:color="auto" w:fill="CCCCCC"/>
                <w:tcMar>
                  <w:top w:w="100" w:type="dxa"/>
                  <w:left w:w="100" w:type="dxa"/>
                  <w:bottom w:w="100" w:type="dxa"/>
                  <w:right w:w="100" w:type="dxa"/>
                </w:tcMar>
              </w:tcPr>
              <w:p w14:paraId="000000E9"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 xml:space="preserve">Description </w:t>
                </w:r>
              </w:p>
            </w:tc>
          </w:tr>
          <w:tr w:rsidR="00696B80" w14:paraId="4EEF4E76" w14:textId="77777777">
            <w:tc>
              <w:tcPr>
                <w:tcW w:w="840" w:type="dxa"/>
                <w:shd w:val="clear" w:color="auto" w:fill="auto"/>
                <w:tcMar>
                  <w:top w:w="100" w:type="dxa"/>
                  <w:left w:w="100" w:type="dxa"/>
                  <w:bottom w:w="100" w:type="dxa"/>
                  <w:right w:w="100" w:type="dxa"/>
                </w:tcMar>
              </w:tcPr>
              <w:p w14:paraId="000000EA" w14:textId="77777777" w:rsidR="00696B80" w:rsidRDefault="00734CE6">
                <w:pPr>
                  <w:widowControl w:val="0"/>
                  <w:pBdr>
                    <w:top w:val="nil"/>
                    <w:left w:val="nil"/>
                    <w:bottom w:val="nil"/>
                    <w:right w:val="nil"/>
                    <w:between w:val="nil"/>
                  </w:pBdr>
                  <w:spacing w:line="240" w:lineRule="auto"/>
                  <w:rPr>
                    <w:sz w:val="24"/>
                    <w:szCs w:val="24"/>
                  </w:rPr>
                </w:pPr>
                <w:r>
                  <w:rPr>
                    <w:sz w:val="24"/>
                    <w:szCs w:val="24"/>
                  </w:rPr>
                  <w:t>#1</w:t>
                </w:r>
              </w:p>
            </w:tc>
            <w:tc>
              <w:tcPr>
                <w:tcW w:w="2610" w:type="dxa"/>
                <w:shd w:val="clear" w:color="auto" w:fill="auto"/>
                <w:tcMar>
                  <w:top w:w="100" w:type="dxa"/>
                  <w:left w:w="100" w:type="dxa"/>
                  <w:bottom w:w="100" w:type="dxa"/>
                  <w:right w:w="100" w:type="dxa"/>
                </w:tcMar>
              </w:tcPr>
              <w:p w14:paraId="000000EB"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KMZ_HTMLHEAD</w:t>
                </w:r>
              </w:p>
            </w:tc>
            <w:tc>
              <w:tcPr>
                <w:tcW w:w="6135" w:type="dxa"/>
                <w:shd w:val="clear" w:color="auto" w:fill="auto"/>
                <w:tcMar>
                  <w:top w:w="100" w:type="dxa"/>
                  <w:left w:w="100" w:type="dxa"/>
                  <w:bottom w:w="100" w:type="dxa"/>
                  <w:right w:w="100" w:type="dxa"/>
                </w:tcMar>
              </w:tcPr>
              <w:p w14:paraId="000000EC"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header, title of page and simple meta tag</w:t>
                </w:r>
              </w:p>
            </w:tc>
          </w:tr>
          <w:tr w:rsidR="00696B80" w14:paraId="4DA1EC58" w14:textId="77777777">
            <w:tc>
              <w:tcPr>
                <w:tcW w:w="840" w:type="dxa"/>
                <w:shd w:val="clear" w:color="auto" w:fill="auto"/>
                <w:tcMar>
                  <w:top w:w="100" w:type="dxa"/>
                  <w:left w:w="100" w:type="dxa"/>
                  <w:bottom w:w="100" w:type="dxa"/>
                  <w:right w:w="100" w:type="dxa"/>
                </w:tcMar>
              </w:tcPr>
              <w:p w14:paraId="000000ED" w14:textId="77777777" w:rsidR="00696B80" w:rsidRDefault="00734CE6">
                <w:pPr>
                  <w:widowControl w:val="0"/>
                  <w:pBdr>
                    <w:top w:val="nil"/>
                    <w:left w:val="nil"/>
                    <w:bottom w:val="nil"/>
                    <w:right w:val="nil"/>
                    <w:between w:val="nil"/>
                  </w:pBdr>
                  <w:spacing w:line="240" w:lineRule="auto"/>
                  <w:rPr>
                    <w:sz w:val="24"/>
                    <w:szCs w:val="24"/>
                  </w:rPr>
                </w:pPr>
                <w:r>
                  <w:rPr>
                    <w:sz w:val="24"/>
                    <w:szCs w:val="24"/>
                  </w:rPr>
                  <w:t>#2</w:t>
                </w:r>
              </w:p>
            </w:tc>
            <w:tc>
              <w:tcPr>
                <w:tcW w:w="2610" w:type="dxa"/>
                <w:shd w:val="clear" w:color="auto" w:fill="auto"/>
                <w:tcMar>
                  <w:top w:w="100" w:type="dxa"/>
                  <w:left w:w="100" w:type="dxa"/>
                  <w:bottom w:w="100" w:type="dxa"/>
                  <w:right w:w="100" w:type="dxa"/>
                </w:tcMar>
              </w:tcPr>
              <w:p w14:paraId="000000EE"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KMZ_IMPORTLIBS</w:t>
                </w:r>
              </w:p>
            </w:tc>
            <w:tc>
              <w:tcPr>
                <w:tcW w:w="6135" w:type="dxa"/>
                <w:shd w:val="clear" w:color="auto" w:fill="auto"/>
                <w:tcMar>
                  <w:top w:w="100" w:type="dxa"/>
                  <w:left w:w="100" w:type="dxa"/>
                  <w:bottom w:w="100" w:type="dxa"/>
                  <w:right w:w="100" w:type="dxa"/>
                </w:tcMar>
              </w:tcPr>
              <w:p w14:paraId="000000EF" w14:textId="77777777" w:rsidR="00696B80" w:rsidRDefault="00734CE6">
                <w:pPr>
                  <w:widowControl w:val="0"/>
                  <w:pBdr>
                    <w:top w:val="nil"/>
                    <w:left w:val="nil"/>
                    <w:bottom w:val="nil"/>
                    <w:right w:val="nil"/>
                    <w:between w:val="nil"/>
                  </w:pBdr>
                  <w:spacing w:line="240" w:lineRule="auto"/>
                  <w:rPr>
                    <w:sz w:val="24"/>
                    <w:szCs w:val="24"/>
                  </w:rPr>
                </w:pPr>
                <w:r>
                  <w:rPr>
                    <w:sz w:val="24"/>
                    <w:szCs w:val="24"/>
                  </w:rPr>
                  <w:t>Script for import Three.JS from a CDN server</w:t>
                </w:r>
              </w:p>
            </w:tc>
          </w:tr>
          <w:tr w:rsidR="00696B80" w14:paraId="57F4BFE3" w14:textId="77777777">
            <w:tc>
              <w:tcPr>
                <w:tcW w:w="840" w:type="dxa"/>
                <w:shd w:val="clear" w:color="auto" w:fill="auto"/>
                <w:tcMar>
                  <w:top w:w="100" w:type="dxa"/>
                  <w:left w:w="100" w:type="dxa"/>
                  <w:bottom w:w="100" w:type="dxa"/>
                  <w:right w:w="100" w:type="dxa"/>
                </w:tcMar>
              </w:tcPr>
              <w:p w14:paraId="000000F0" w14:textId="77777777" w:rsidR="00696B80" w:rsidRDefault="00734CE6">
                <w:pPr>
                  <w:widowControl w:val="0"/>
                  <w:pBdr>
                    <w:top w:val="nil"/>
                    <w:left w:val="nil"/>
                    <w:bottom w:val="nil"/>
                    <w:right w:val="nil"/>
                    <w:between w:val="nil"/>
                  </w:pBdr>
                  <w:spacing w:line="240" w:lineRule="auto"/>
                  <w:rPr>
                    <w:sz w:val="24"/>
                    <w:szCs w:val="24"/>
                  </w:rPr>
                </w:pPr>
                <w:r>
                  <w:rPr>
                    <w:sz w:val="24"/>
                    <w:szCs w:val="24"/>
                  </w:rPr>
                  <w:t>#3</w:t>
                </w:r>
              </w:p>
            </w:tc>
            <w:tc>
              <w:tcPr>
                <w:tcW w:w="2610" w:type="dxa"/>
                <w:shd w:val="clear" w:color="auto" w:fill="auto"/>
                <w:tcMar>
                  <w:top w:w="100" w:type="dxa"/>
                  <w:left w:w="100" w:type="dxa"/>
                  <w:bottom w:w="100" w:type="dxa"/>
                  <w:right w:w="100" w:type="dxa"/>
                </w:tcMar>
              </w:tcPr>
              <w:p w14:paraId="000000F1"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KMZ_THREEJS_ADDONS_FILES_ADD_TO_PROJECT()</w:t>
                </w:r>
              </w:p>
            </w:tc>
            <w:tc>
              <w:tcPr>
                <w:tcW w:w="6135" w:type="dxa"/>
                <w:shd w:val="clear" w:color="auto" w:fill="auto"/>
                <w:tcMar>
                  <w:top w:w="100" w:type="dxa"/>
                  <w:left w:w="100" w:type="dxa"/>
                  <w:bottom w:w="100" w:type="dxa"/>
                  <w:right w:w="100" w:type="dxa"/>
                </w:tcMar>
              </w:tcPr>
              <w:p w14:paraId="000000F2"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folder and file for packaging</w:t>
                </w:r>
              </w:p>
            </w:tc>
          </w:tr>
          <w:tr w:rsidR="00696B80" w14:paraId="63725216" w14:textId="77777777">
            <w:tc>
              <w:tcPr>
                <w:tcW w:w="840" w:type="dxa"/>
                <w:shd w:val="clear" w:color="auto" w:fill="auto"/>
                <w:tcMar>
                  <w:top w:w="100" w:type="dxa"/>
                  <w:left w:w="100" w:type="dxa"/>
                  <w:bottom w:w="100" w:type="dxa"/>
                  <w:right w:w="100" w:type="dxa"/>
                </w:tcMar>
              </w:tcPr>
              <w:p w14:paraId="000000F3" w14:textId="77777777" w:rsidR="00696B80" w:rsidRDefault="00734CE6">
                <w:pPr>
                  <w:widowControl w:val="0"/>
                  <w:pBdr>
                    <w:top w:val="nil"/>
                    <w:left w:val="nil"/>
                    <w:bottom w:val="nil"/>
                    <w:right w:val="nil"/>
                    <w:between w:val="nil"/>
                  </w:pBdr>
                  <w:spacing w:line="240" w:lineRule="auto"/>
                  <w:rPr>
                    <w:sz w:val="24"/>
                    <w:szCs w:val="24"/>
                  </w:rPr>
                </w:pPr>
                <w:r>
                  <w:rPr>
                    <w:sz w:val="24"/>
                    <w:szCs w:val="24"/>
                  </w:rPr>
                  <w:t>#4</w:t>
                </w:r>
              </w:p>
            </w:tc>
            <w:tc>
              <w:tcPr>
                <w:tcW w:w="2610" w:type="dxa"/>
                <w:shd w:val="clear" w:color="auto" w:fill="auto"/>
                <w:tcMar>
                  <w:top w:w="100" w:type="dxa"/>
                  <w:left w:w="100" w:type="dxa"/>
                  <w:bottom w:w="100" w:type="dxa"/>
                  <w:right w:w="100" w:type="dxa"/>
                </w:tcMar>
              </w:tcPr>
              <w:p w14:paraId="000000F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KMZ_OPENINGSCRIPT</w:t>
                </w:r>
              </w:p>
            </w:tc>
            <w:tc>
              <w:tcPr>
                <w:tcW w:w="6135" w:type="dxa"/>
                <w:shd w:val="clear" w:color="auto" w:fill="auto"/>
                <w:tcMar>
                  <w:top w:w="100" w:type="dxa"/>
                  <w:left w:w="100" w:type="dxa"/>
                  <w:bottom w:w="100" w:type="dxa"/>
                  <w:right w:w="100" w:type="dxa"/>
                </w:tcMar>
              </w:tcPr>
              <w:p w14:paraId="000000F5" w14:textId="77777777" w:rsidR="00696B80" w:rsidRDefault="00734CE6">
                <w:pPr>
                  <w:widowControl w:val="0"/>
                  <w:pBdr>
                    <w:top w:val="nil"/>
                    <w:left w:val="nil"/>
                    <w:bottom w:val="nil"/>
                    <w:right w:val="nil"/>
                    <w:between w:val="nil"/>
                  </w:pBdr>
                  <w:spacing w:line="240" w:lineRule="auto"/>
                  <w:rPr>
                    <w:sz w:val="24"/>
                    <w:szCs w:val="24"/>
                  </w:rPr>
                </w:pPr>
                <w:r>
                  <w:rPr>
                    <w:sz w:val="24"/>
                    <w:szCs w:val="24"/>
                  </w:rPr>
                  <w:t>The html row of script that open customized code for viewer</w:t>
                </w:r>
              </w:p>
            </w:tc>
          </w:tr>
          <w:tr w:rsidR="00696B80" w14:paraId="33C4020A" w14:textId="77777777">
            <w:tc>
              <w:tcPr>
                <w:tcW w:w="840" w:type="dxa"/>
                <w:shd w:val="clear" w:color="auto" w:fill="auto"/>
                <w:tcMar>
                  <w:top w:w="100" w:type="dxa"/>
                  <w:left w:w="100" w:type="dxa"/>
                  <w:bottom w:w="100" w:type="dxa"/>
                  <w:right w:w="100" w:type="dxa"/>
                </w:tcMar>
              </w:tcPr>
              <w:p w14:paraId="000000F6" w14:textId="77777777" w:rsidR="00696B80" w:rsidRDefault="00734CE6">
                <w:pPr>
                  <w:widowControl w:val="0"/>
                  <w:pBdr>
                    <w:top w:val="nil"/>
                    <w:left w:val="nil"/>
                    <w:bottom w:val="nil"/>
                    <w:right w:val="nil"/>
                    <w:between w:val="nil"/>
                  </w:pBdr>
                  <w:spacing w:line="240" w:lineRule="auto"/>
                  <w:rPr>
                    <w:sz w:val="24"/>
                    <w:szCs w:val="24"/>
                  </w:rPr>
                </w:pPr>
                <w:r>
                  <w:rPr>
                    <w:sz w:val="24"/>
                    <w:szCs w:val="24"/>
                  </w:rPr>
                  <w:t>#5</w:t>
                </w:r>
              </w:p>
            </w:tc>
            <w:tc>
              <w:tcPr>
                <w:tcW w:w="2610" w:type="dxa"/>
                <w:shd w:val="clear" w:color="auto" w:fill="auto"/>
                <w:tcMar>
                  <w:top w:w="100" w:type="dxa"/>
                  <w:left w:w="100" w:type="dxa"/>
                  <w:bottom w:w="100" w:type="dxa"/>
                  <w:right w:w="100" w:type="dxa"/>
                </w:tcMar>
              </w:tcPr>
              <w:p w14:paraId="000000F7"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KMZ_LOADINGIMAGE()</w:t>
                </w:r>
              </w:p>
            </w:tc>
            <w:tc>
              <w:tcPr>
                <w:tcW w:w="6135" w:type="dxa"/>
                <w:shd w:val="clear" w:color="auto" w:fill="auto"/>
                <w:tcMar>
                  <w:top w:w="100" w:type="dxa"/>
                  <w:left w:w="100" w:type="dxa"/>
                  <w:bottom w:w="100" w:type="dxa"/>
                  <w:right w:w="100" w:type="dxa"/>
                </w:tcMar>
              </w:tcPr>
              <w:p w14:paraId="000000F8"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Javascript code that load an GIFimage as a splash screen</w:t>
                </w:r>
              </w:p>
            </w:tc>
          </w:tr>
          <w:tr w:rsidR="00696B80" w14:paraId="018F10A1" w14:textId="77777777">
            <w:tc>
              <w:tcPr>
                <w:tcW w:w="840" w:type="dxa"/>
                <w:shd w:val="clear" w:color="auto" w:fill="auto"/>
                <w:tcMar>
                  <w:top w:w="100" w:type="dxa"/>
                  <w:left w:w="100" w:type="dxa"/>
                  <w:bottom w:w="100" w:type="dxa"/>
                  <w:right w:w="100" w:type="dxa"/>
                </w:tcMar>
              </w:tcPr>
              <w:p w14:paraId="000000F9" w14:textId="77777777" w:rsidR="00696B80" w:rsidRDefault="00734CE6">
                <w:pPr>
                  <w:widowControl w:val="0"/>
                  <w:pBdr>
                    <w:top w:val="nil"/>
                    <w:left w:val="nil"/>
                    <w:bottom w:val="nil"/>
                    <w:right w:val="nil"/>
                    <w:between w:val="nil"/>
                  </w:pBdr>
                  <w:spacing w:line="240" w:lineRule="auto"/>
                  <w:rPr>
                    <w:sz w:val="24"/>
                    <w:szCs w:val="24"/>
                  </w:rPr>
                </w:pPr>
                <w:r>
                  <w:rPr>
                    <w:sz w:val="24"/>
                    <w:szCs w:val="24"/>
                  </w:rPr>
                  <w:t>#6</w:t>
                </w:r>
              </w:p>
            </w:tc>
            <w:tc>
              <w:tcPr>
                <w:tcW w:w="2610" w:type="dxa"/>
                <w:shd w:val="clear" w:color="auto" w:fill="auto"/>
                <w:tcMar>
                  <w:top w:w="100" w:type="dxa"/>
                  <w:left w:w="100" w:type="dxa"/>
                  <w:bottom w:w="100" w:type="dxa"/>
                  <w:right w:w="100" w:type="dxa"/>
                </w:tcMar>
              </w:tcPr>
              <w:p w14:paraId="000000FA"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KMZ_THREEJS_script()</w:t>
                </w:r>
              </w:p>
            </w:tc>
            <w:tc>
              <w:tcPr>
                <w:tcW w:w="6135" w:type="dxa"/>
                <w:shd w:val="clear" w:color="auto" w:fill="auto"/>
                <w:tcMar>
                  <w:top w:w="100" w:type="dxa"/>
                  <w:left w:w="100" w:type="dxa"/>
                  <w:bottom w:w="100" w:type="dxa"/>
                  <w:right w:w="100" w:type="dxa"/>
                </w:tcMar>
              </w:tcPr>
              <w:p w14:paraId="000000FB"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JS code for loading an KMZ file</w:t>
                </w:r>
              </w:p>
            </w:tc>
          </w:tr>
          <w:tr w:rsidR="00696B80" w14:paraId="687D9F8B" w14:textId="77777777">
            <w:tc>
              <w:tcPr>
                <w:tcW w:w="840" w:type="dxa"/>
                <w:shd w:val="clear" w:color="auto" w:fill="auto"/>
                <w:tcMar>
                  <w:top w:w="100" w:type="dxa"/>
                  <w:left w:w="100" w:type="dxa"/>
                  <w:bottom w:w="100" w:type="dxa"/>
                  <w:right w:w="100" w:type="dxa"/>
                </w:tcMar>
              </w:tcPr>
              <w:p w14:paraId="000000FC" w14:textId="77777777" w:rsidR="00696B80" w:rsidRDefault="00734CE6">
                <w:pPr>
                  <w:widowControl w:val="0"/>
                  <w:pBdr>
                    <w:top w:val="nil"/>
                    <w:left w:val="nil"/>
                    <w:bottom w:val="nil"/>
                    <w:right w:val="nil"/>
                    <w:between w:val="nil"/>
                  </w:pBdr>
                  <w:spacing w:line="240" w:lineRule="auto"/>
                  <w:rPr>
                    <w:sz w:val="24"/>
                    <w:szCs w:val="24"/>
                  </w:rPr>
                </w:pPr>
                <w:r>
                  <w:rPr>
                    <w:sz w:val="24"/>
                    <w:szCs w:val="24"/>
                  </w:rPr>
                  <w:t>#7</w:t>
                </w:r>
              </w:p>
            </w:tc>
            <w:tc>
              <w:tcPr>
                <w:tcW w:w="2610" w:type="dxa"/>
                <w:shd w:val="clear" w:color="auto" w:fill="auto"/>
                <w:tcMar>
                  <w:top w:w="100" w:type="dxa"/>
                  <w:left w:w="100" w:type="dxa"/>
                  <w:bottom w:w="100" w:type="dxa"/>
                  <w:right w:w="100" w:type="dxa"/>
                </w:tcMar>
              </w:tcPr>
              <w:p w14:paraId="000000FD"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KMZ_CLOSINGSCRIPT</w:t>
                </w:r>
              </w:p>
            </w:tc>
            <w:tc>
              <w:tcPr>
                <w:tcW w:w="6135" w:type="dxa"/>
                <w:shd w:val="clear" w:color="auto" w:fill="auto"/>
                <w:tcMar>
                  <w:top w:w="100" w:type="dxa"/>
                  <w:left w:w="100" w:type="dxa"/>
                  <w:bottom w:w="100" w:type="dxa"/>
                  <w:right w:w="100" w:type="dxa"/>
                </w:tcMar>
              </w:tcPr>
              <w:p w14:paraId="000000FE" w14:textId="77777777" w:rsidR="00696B80" w:rsidRDefault="00734CE6">
                <w:pPr>
                  <w:widowControl w:val="0"/>
                  <w:pBdr>
                    <w:top w:val="nil"/>
                    <w:left w:val="nil"/>
                    <w:bottom w:val="nil"/>
                    <w:right w:val="nil"/>
                    <w:between w:val="nil"/>
                  </w:pBdr>
                  <w:spacing w:line="240" w:lineRule="auto"/>
                  <w:rPr>
                    <w:sz w:val="24"/>
                    <w:szCs w:val="24"/>
                  </w:rPr>
                </w:pPr>
                <w:r>
                  <w:rPr>
                    <w:sz w:val="24"/>
                    <w:szCs w:val="24"/>
                  </w:rPr>
                  <w:t>String with HTML code for closing script tag</w:t>
                </w:r>
              </w:p>
            </w:tc>
          </w:tr>
          <w:tr w:rsidR="00696B80" w14:paraId="365E7409" w14:textId="77777777">
            <w:tc>
              <w:tcPr>
                <w:tcW w:w="840" w:type="dxa"/>
                <w:shd w:val="clear" w:color="auto" w:fill="auto"/>
                <w:tcMar>
                  <w:top w:w="100" w:type="dxa"/>
                  <w:left w:w="100" w:type="dxa"/>
                  <w:bottom w:w="100" w:type="dxa"/>
                  <w:right w:w="100" w:type="dxa"/>
                </w:tcMar>
              </w:tcPr>
              <w:p w14:paraId="000000FF" w14:textId="77777777" w:rsidR="00696B80" w:rsidRDefault="00734CE6">
                <w:pPr>
                  <w:widowControl w:val="0"/>
                  <w:pBdr>
                    <w:top w:val="nil"/>
                    <w:left w:val="nil"/>
                    <w:bottom w:val="nil"/>
                    <w:right w:val="nil"/>
                    <w:between w:val="nil"/>
                  </w:pBdr>
                  <w:spacing w:line="240" w:lineRule="auto"/>
                  <w:rPr>
                    <w:sz w:val="24"/>
                    <w:szCs w:val="24"/>
                  </w:rPr>
                </w:pPr>
                <w:r>
                  <w:rPr>
                    <w:sz w:val="24"/>
                    <w:szCs w:val="24"/>
                  </w:rPr>
                  <w:t>#8</w:t>
                </w:r>
              </w:p>
            </w:tc>
            <w:tc>
              <w:tcPr>
                <w:tcW w:w="2610" w:type="dxa"/>
                <w:shd w:val="clear" w:color="auto" w:fill="auto"/>
                <w:tcMar>
                  <w:top w:w="100" w:type="dxa"/>
                  <w:left w:w="100" w:type="dxa"/>
                  <w:bottom w:w="100" w:type="dxa"/>
                  <w:right w:w="100" w:type="dxa"/>
                </w:tcMar>
              </w:tcPr>
              <w:p w14:paraId="00000100"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KMZ_STYLE</w:t>
                </w:r>
              </w:p>
            </w:tc>
            <w:tc>
              <w:tcPr>
                <w:tcW w:w="6135" w:type="dxa"/>
                <w:shd w:val="clear" w:color="auto" w:fill="auto"/>
                <w:tcMar>
                  <w:top w:w="100" w:type="dxa"/>
                  <w:left w:w="100" w:type="dxa"/>
                  <w:bottom w:w="100" w:type="dxa"/>
                  <w:right w:w="100" w:type="dxa"/>
                </w:tcMar>
              </w:tcPr>
              <w:p w14:paraId="00000101"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code with CSS nested</w:t>
                </w:r>
              </w:p>
            </w:tc>
          </w:tr>
          <w:tr w:rsidR="00696B80" w14:paraId="609648B8" w14:textId="77777777">
            <w:tc>
              <w:tcPr>
                <w:tcW w:w="840" w:type="dxa"/>
                <w:shd w:val="clear" w:color="auto" w:fill="auto"/>
                <w:tcMar>
                  <w:top w:w="100" w:type="dxa"/>
                  <w:left w:w="100" w:type="dxa"/>
                  <w:bottom w:w="100" w:type="dxa"/>
                  <w:right w:w="100" w:type="dxa"/>
                </w:tcMar>
              </w:tcPr>
              <w:p w14:paraId="00000102" w14:textId="77777777" w:rsidR="00696B80" w:rsidRDefault="00734CE6">
                <w:pPr>
                  <w:widowControl w:val="0"/>
                  <w:pBdr>
                    <w:top w:val="nil"/>
                    <w:left w:val="nil"/>
                    <w:bottom w:val="nil"/>
                    <w:right w:val="nil"/>
                    <w:between w:val="nil"/>
                  </w:pBdr>
                  <w:spacing w:line="240" w:lineRule="auto"/>
                  <w:rPr>
                    <w:sz w:val="24"/>
                    <w:szCs w:val="24"/>
                  </w:rPr>
                </w:pPr>
                <w:r>
                  <w:rPr>
                    <w:sz w:val="24"/>
                    <w:szCs w:val="24"/>
                  </w:rPr>
                  <w:t>#9</w:t>
                </w:r>
              </w:p>
            </w:tc>
            <w:tc>
              <w:tcPr>
                <w:tcW w:w="2610" w:type="dxa"/>
                <w:shd w:val="clear" w:color="auto" w:fill="auto"/>
                <w:tcMar>
                  <w:top w:w="100" w:type="dxa"/>
                  <w:left w:w="100" w:type="dxa"/>
                  <w:bottom w:w="100" w:type="dxa"/>
                  <w:right w:w="100" w:type="dxa"/>
                </w:tcMar>
              </w:tcPr>
              <w:p w14:paraId="00000103"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KMZ_HTMLFOOT</w:t>
                </w:r>
              </w:p>
            </w:tc>
            <w:tc>
              <w:tcPr>
                <w:tcW w:w="6135" w:type="dxa"/>
                <w:shd w:val="clear" w:color="auto" w:fill="auto"/>
                <w:tcMar>
                  <w:top w:w="100" w:type="dxa"/>
                  <w:left w:w="100" w:type="dxa"/>
                  <w:bottom w:w="100" w:type="dxa"/>
                  <w:right w:w="100" w:type="dxa"/>
                </w:tcMar>
              </w:tcPr>
              <w:p w14:paraId="00000104"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code with closing tag and footer</w:t>
                </w:r>
              </w:p>
            </w:tc>
          </w:tr>
        </w:tbl>
      </w:sdtContent>
    </w:sdt>
    <w:p w14:paraId="00000105" w14:textId="77777777" w:rsidR="00696B80" w:rsidRDefault="00696B80">
      <w:pPr>
        <w:rPr>
          <w:sz w:val="24"/>
          <w:szCs w:val="24"/>
        </w:rPr>
      </w:pPr>
    </w:p>
    <w:p w14:paraId="00000107" w14:textId="77777777" w:rsidR="00696B80" w:rsidRDefault="00696B80" w:rsidP="00361FF1">
      <w:pPr>
        <w:rPr>
          <w:sz w:val="24"/>
          <w:szCs w:val="24"/>
        </w:rPr>
      </w:pPr>
    </w:p>
    <w:p w14:paraId="00000108" w14:textId="77777777"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To enhance visualization, several essential customizations should be applied to each specific model:</w:t>
      </w:r>
    </w:p>
    <w:p w14:paraId="00000109"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model's central position, utilizing the </w:t>
      </w:r>
      <w:r w:rsidRPr="00F6028E">
        <w:rPr>
          <w:rFonts w:ascii="Times New Roman" w:eastAsia="Times New Roman" w:hAnsi="Times New Roman" w:cs="Times New Roman"/>
          <w:i/>
          <w:iCs/>
          <w:sz w:val="24"/>
          <w:szCs w:val="24"/>
        </w:rPr>
        <w:t>KMZLoader</w:t>
      </w:r>
      <w:r w:rsidRPr="00361FF1">
        <w:rPr>
          <w:rFonts w:ascii="Times New Roman" w:eastAsia="Times New Roman" w:hAnsi="Times New Roman" w:cs="Times New Roman"/>
          <w:sz w:val="24"/>
          <w:szCs w:val="24"/>
        </w:rPr>
        <w:t xml:space="preserve"> JavaScript function.</w:t>
      </w:r>
    </w:p>
    <w:p w14:paraId="0000010A"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camera's center using the </w:t>
      </w:r>
      <w:r w:rsidRPr="00F6028E">
        <w:rPr>
          <w:rFonts w:ascii="Times New Roman" w:eastAsia="Times New Roman" w:hAnsi="Times New Roman" w:cs="Times New Roman"/>
          <w:i/>
          <w:iCs/>
          <w:sz w:val="24"/>
          <w:szCs w:val="24"/>
        </w:rPr>
        <w:t>THREE.PerspectiveCamera</w:t>
      </w:r>
      <w:r w:rsidRPr="00361FF1">
        <w:rPr>
          <w:rFonts w:ascii="Times New Roman" w:eastAsia="Times New Roman" w:hAnsi="Times New Roman" w:cs="Times New Roman"/>
          <w:sz w:val="24"/>
          <w:szCs w:val="24"/>
        </w:rPr>
        <w:t xml:space="preserve"> JavaScript function.</w:t>
      </w:r>
    </w:p>
    <w:p w14:paraId="0000010B"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Configure appropriate lighting and rendering options.</w:t>
      </w:r>
    </w:p>
    <w:p w14:paraId="0000010C" w14:textId="77777777"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These modifications are best implemented directly within the HTML/JavaScript code, following the generation of the initial HTML structure through Python. Identifying and fine-tuning the specific coordinate values and other variables is a straightforward process within this framework.</w:t>
      </w:r>
    </w:p>
    <w:p w14:paraId="0000010D" w14:textId="063071C0" w:rsidR="00696B80" w:rsidRPr="00361FF1" w:rsidRDefault="00274D6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Using a Jupyter in a Python environment </w:t>
      </w:r>
      <w:r w:rsidR="00FD5828">
        <w:rPr>
          <w:rFonts w:ascii="Times New Roman" w:eastAsia="Times New Roman" w:hAnsi="Times New Roman" w:cs="Times New Roman"/>
          <w:sz w:val="24"/>
          <w:szCs w:val="24"/>
        </w:rPr>
        <w:t>i</w:t>
      </w:r>
      <w:r>
        <w:rPr>
          <w:rFonts w:ascii="Times New Roman" w:eastAsia="Times New Roman" w:hAnsi="Times New Roman" w:cs="Times New Roman"/>
          <w:sz w:val="24"/>
          <w:szCs w:val="24"/>
        </w:rPr>
        <w:t>t is possible to activate a</w:t>
      </w:r>
      <w:r w:rsidR="00734CE6" w:rsidRPr="00361FF1">
        <w:rPr>
          <w:rFonts w:ascii="Times New Roman" w:eastAsia="Times New Roman" w:hAnsi="Times New Roman" w:cs="Times New Roman"/>
          <w:sz w:val="24"/>
          <w:szCs w:val="24"/>
        </w:rPr>
        <w:t xml:space="preserve">ll of functions and variables in </w:t>
      </w:r>
      <w:r w:rsidR="001878E2">
        <w:rPr>
          <w:rFonts w:ascii="Times New Roman" w:eastAsia="Times New Roman" w:hAnsi="Times New Roman" w:cs="Times New Roman"/>
          <w:sz w:val="24"/>
          <w:szCs w:val="24"/>
        </w:rPr>
        <w:fldChar w:fldCharType="begin"/>
      </w:r>
      <w:r w:rsidR="001878E2">
        <w:rPr>
          <w:rFonts w:ascii="Times New Roman" w:eastAsia="Times New Roman" w:hAnsi="Times New Roman" w:cs="Times New Roman"/>
          <w:sz w:val="24"/>
          <w:szCs w:val="24"/>
        </w:rPr>
        <w:instrText xml:space="preserve"> REF _Ref186870541 \h </w:instrText>
      </w:r>
      <w:r w:rsidR="001878E2">
        <w:rPr>
          <w:rFonts w:ascii="Times New Roman" w:eastAsia="Times New Roman" w:hAnsi="Times New Roman" w:cs="Times New Roman"/>
          <w:sz w:val="24"/>
          <w:szCs w:val="24"/>
        </w:rPr>
      </w:r>
      <w:r w:rsidR="001878E2">
        <w:rPr>
          <w:rFonts w:ascii="Times New Roman" w:eastAsia="Times New Roman" w:hAnsi="Times New Roman" w:cs="Times New Roman"/>
          <w:sz w:val="24"/>
          <w:szCs w:val="24"/>
        </w:rPr>
        <w:fldChar w:fldCharType="separate"/>
      </w:r>
      <w:r w:rsidR="001878E2">
        <w:t xml:space="preserve">Table </w:t>
      </w:r>
      <w:r w:rsidR="001878E2">
        <w:rPr>
          <w:noProof/>
        </w:rPr>
        <w:t>3</w:t>
      </w:r>
      <w:r w:rsidR="001878E2">
        <w:rPr>
          <w:rFonts w:ascii="Times New Roman" w:eastAsia="Times New Roman" w:hAnsi="Times New Roman" w:cs="Times New Roman"/>
          <w:sz w:val="24"/>
          <w:szCs w:val="24"/>
        </w:rPr>
        <w:fldChar w:fldCharType="end"/>
      </w:r>
      <w:r w:rsidR="001878E2">
        <w:rPr>
          <w:rFonts w:ascii="Times New Roman" w:eastAsia="Times New Roman" w:hAnsi="Times New Roman" w:cs="Times New Roman"/>
          <w:sz w:val="24"/>
          <w:szCs w:val="24"/>
        </w:rPr>
        <w:t xml:space="preserve"> </w:t>
      </w:r>
      <w:r w:rsidR="00734CE6" w:rsidRPr="00361FF1">
        <w:rPr>
          <w:rFonts w:ascii="Times New Roman" w:eastAsia="Times New Roman" w:hAnsi="Times New Roman" w:cs="Times New Roman"/>
          <w:sz w:val="24"/>
          <w:szCs w:val="24"/>
        </w:rPr>
        <w:t xml:space="preserve">are called by </w:t>
      </w:r>
      <w:r>
        <w:rPr>
          <w:rFonts w:ascii="Times New Roman" w:eastAsia="Times New Roman" w:hAnsi="Times New Roman" w:cs="Times New Roman"/>
          <w:sz w:val="24"/>
          <w:szCs w:val="24"/>
        </w:rPr>
        <w:t>the</w:t>
      </w:r>
      <w:r w:rsidR="00734CE6" w:rsidRPr="00361FF1">
        <w:rPr>
          <w:rFonts w:ascii="Times New Roman" w:eastAsia="Times New Roman" w:hAnsi="Times New Roman" w:cs="Times New Roman"/>
          <w:sz w:val="24"/>
          <w:szCs w:val="24"/>
        </w:rPr>
        <w:t xml:space="preserve"> </w:t>
      </w:r>
      <w:r w:rsidR="001878E2">
        <w:rPr>
          <w:rFonts w:ascii="Times New Roman" w:eastAsia="Times New Roman" w:hAnsi="Times New Roman" w:cs="Times New Roman"/>
          <w:sz w:val="24"/>
          <w:szCs w:val="24"/>
        </w:rPr>
        <w:t>“</w:t>
      </w:r>
      <w:r w:rsidR="00734CE6" w:rsidRPr="001878E2">
        <w:rPr>
          <w:rFonts w:ascii="Times New Roman" w:eastAsia="Times New Roman" w:hAnsi="Times New Roman" w:cs="Times New Roman"/>
          <w:i/>
          <w:iCs/>
          <w:sz w:val="24"/>
          <w:szCs w:val="24"/>
        </w:rPr>
        <w:t>create_3dml_</w:t>
      </w:r>
      <w:proofErr w:type="gramStart"/>
      <w:r w:rsidR="00734CE6" w:rsidRPr="001878E2">
        <w:rPr>
          <w:rFonts w:ascii="Times New Roman" w:eastAsia="Times New Roman" w:hAnsi="Times New Roman" w:cs="Times New Roman"/>
          <w:i/>
          <w:iCs/>
          <w:sz w:val="24"/>
          <w:szCs w:val="24"/>
        </w:rPr>
        <w:t>viewer(</w:t>
      </w:r>
      <w:proofErr w:type="gramEnd"/>
      <w:r w:rsidR="00734CE6" w:rsidRPr="001878E2">
        <w:rPr>
          <w:rFonts w:ascii="Times New Roman" w:eastAsia="Times New Roman" w:hAnsi="Times New Roman" w:cs="Times New Roman"/>
          <w:i/>
          <w:iCs/>
          <w:sz w:val="24"/>
          <w:szCs w:val="24"/>
        </w:rPr>
        <w:t>)</w:t>
      </w:r>
      <w:r w:rsidR="001878E2">
        <w:rPr>
          <w:rFonts w:ascii="Times New Roman" w:eastAsia="Times New Roman" w:hAnsi="Times New Roman" w:cs="Times New Roman"/>
          <w:i/>
          <w:iCs/>
          <w:sz w:val="24"/>
          <w:szCs w:val="24"/>
        </w:rPr>
        <w:t>”</w:t>
      </w:r>
      <w:r w:rsidR="00734CE6" w:rsidRPr="00361FF1">
        <w:rPr>
          <w:rFonts w:ascii="Times New Roman" w:eastAsia="Times New Roman" w:hAnsi="Times New Roman" w:cs="Times New Roman"/>
          <w:sz w:val="24"/>
          <w:szCs w:val="24"/>
        </w:rPr>
        <w:t xml:space="preserve"> method, which in turn takes as input 3 elements:</w:t>
      </w:r>
    </w:p>
    <w:p w14:paraId="0000010E" w14:textId="77777777" w:rsidR="00696B80" w:rsidRPr="00361FF1" w:rsidRDefault="00734CE6">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Name of the project</w:t>
      </w:r>
    </w:p>
    <w:p w14:paraId="55F70C11" w14:textId="77777777" w:rsidR="00505697" w:rsidRDefault="00734CE6" w:rsidP="00505697">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KMZ file</w:t>
      </w:r>
    </w:p>
    <w:p w14:paraId="534878DF" w14:textId="5348FE5F" w:rsidR="00505697" w:rsidRPr="00505697" w:rsidRDefault="00734CE6" w:rsidP="00505697">
      <w:pPr>
        <w:numPr>
          <w:ilvl w:val="0"/>
          <w:numId w:val="5"/>
        </w:numPr>
        <w:spacing w:line="480" w:lineRule="auto"/>
        <w:rPr>
          <w:rFonts w:ascii="Times New Roman" w:eastAsia="Times New Roman" w:hAnsi="Times New Roman" w:cs="Times New Roman"/>
          <w:sz w:val="24"/>
          <w:szCs w:val="24"/>
        </w:rPr>
      </w:pPr>
      <w:proofErr w:type="spellStart"/>
      <w:r w:rsidRPr="00505697">
        <w:rPr>
          <w:rFonts w:ascii="Times New Roman" w:eastAsia="Times New Roman" w:hAnsi="Times New Roman" w:cs="Times New Roman"/>
          <w:sz w:val="24"/>
          <w:szCs w:val="24"/>
        </w:rPr>
        <w:t>Splashscreen</w:t>
      </w:r>
      <w:proofErr w:type="spellEnd"/>
      <w:r w:rsidRPr="00505697">
        <w:rPr>
          <w:rFonts w:ascii="Times New Roman" w:eastAsia="Times New Roman" w:hAnsi="Times New Roman" w:cs="Times New Roman"/>
          <w:sz w:val="24"/>
          <w:szCs w:val="24"/>
        </w:rPr>
        <w:t xml:space="preserve"> image</w:t>
      </w:r>
    </w:p>
    <w:p w14:paraId="4710B7AB" w14:textId="36DB6D2C" w:rsidR="00505697" w:rsidRPr="00274D6D" w:rsidRDefault="00274D6D" w:rsidP="00274D6D">
      <w:pPr>
        <w:spacing w:line="480" w:lineRule="auto"/>
        <w:rPr>
          <w:rFonts w:ascii="Times New Roman" w:eastAsia="Times New Roman" w:hAnsi="Times New Roman" w:cs="Times New Roman"/>
          <w:sz w:val="24"/>
          <w:szCs w:val="24"/>
        </w:rPr>
      </w:pPr>
      <w:r w:rsidRPr="00274D6D">
        <w:rPr>
          <w:rFonts w:ascii="Times New Roman" w:eastAsia="Times New Roman" w:hAnsi="Times New Roman" w:cs="Times New Roman"/>
          <w:sz w:val="24"/>
          <w:szCs w:val="24"/>
        </w:rPr>
        <w:t xml:space="preserve">An example of simplified GUI for input file loading inside a Jupyter Notebook is illustrated in </w:t>
      </w:r>
      <w:r w:rsidRPr="00274D6D">
        <w:rPr>
          <w:rFonts w:ascii="Times New Roman" w:eastAsia="Times New Roman" w:hAnsi="Times New Roman" w:cs="Times New Roman"/>
          <w:sz w:val="24"/>
          <w:szCs w:val="24"/>
        </w:rPr>
        <w:fldChar w:fldCharType="begin"/>
      </w:r>
      <w:r w:rsidRPr="00274D6D">
        <w:rPr>
          <w:rFonts w:ascii="Times New Roman" w:eastAsia="Times New Roman" w:hAnsi="Times New Roman" w:cs="Times New Roman"/>
          <w:sz w:val="24"/>
          <w:szCs w:val="24"/>
        </w:rPr>
        <w:instrText xml:space="preserve"> REF _Ref186872026 \h </w:instrText>
      </w:r>
      <w:r>
        <w:rPr>
          <w:rFonts w:ascii="Times New Roman" w:eastAsia="Times New Roman" w:hAnsi="Times New Roman" w:cs="Times New Roman"/>
          <w:sz w:val="24"/>
          <w:szCs w:val="24"/>
        </w:rPr>
        <w:instrText xml:space="preserve"> \* MERGEFORMAT </w:instrText>
      </w:r>
      <w:r w:rsidRPr="00274D6D">
        <w:rPr>
          <w:rFonts w:ascii="Times New Roman" w:eastAsia="Times New Roman" w:hAnsi="Times New Roman" w:cs="Times New Roman"/>
          <w:sz w:val="24"/>
          <w:szCs w:val="24"/>
        </w:rPr>
      </w:r>
      <w:r w:rsidRPr="00274D6D">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9</w:t>
      </w:r>
      <w:r w:rsidRPr="00274D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204C8A88" w14:textId="5A546F27" w:rsidR="00505697" w:rsidRDefault="00505697" w:rsidP="00505697">
      <w:pPr>
        <w:keepNext/>
      </w:pPr>
      <w:r>
        <w:rPr>
          <w:noProof/>
          <w:sz w:val="24"/>
          <w:szCs w:val="24"/>
          <w:shd w:val="clear" w:color="auto" w:fill="EAD1DC"/>
        </w:rPr>
        <w:drawing>
          <wp:inline distT="114300" distB="114300" distL="114300" distR="114300" wp14:anchorId="5B78D3EE" wp14:editId="45673CD5">
            <wp:extent cx="6119820" cy="60325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119820" cy="6032500"/>
                    </a:xfrm>
                    <a:prstGeom prst="rect">
                      <a:avLst/>
                    </a:prstGeom>
                    <a:ln/>
                  </pic:spPr>
                </pic:pic>
              </a:graphicData>
            </a:graphic>
          </wp:inline>
        </w:drawing>
      </w:r>
    </w:p>
    <w:p w14:paraId="111F13CC" w14:textId="4F1A9EC1" w:rsidR="00505697" w:rsidRPr="00274D6D" w:rsidRDefault="00505697" w:rsidP="00274D6D">
      <w:pPr>
        <w:pStyle w:val="Didascalia"/>
        <w:jc w:val="left"/>
        <w:rPr>
          <w:sz w:val="24"/>
          <w:szCs w:val="24"/>
          <w:shd w:val="clear" w:color="auto" w:fill="EAD1DC"/>
        </w:rPr>
      </w:pPr>
      <w:bookmarkStart w:id="370" w:name="_Ref186872026"/>
      <w:commentRangeStart w:id="371"/>
      <w:r>
        <w:t xml:space="preserve">Figure </w:t>
      </w:r>
      <w:r w:rsidR="0067076A">
        <w:fldChar w:fldCharType="begin"/>
      </w:r>
      <w:r w:rsidR="0067076A">
        <w:instrText xml:space="preserve"> SEQ Figure \* ARABIC </w:instrText>
      </w:r>
      <w:r w:rsidR="0067076A">
        <w:fldChar w:fldCharType="separate"/>
      </w:r>
      <w:r w:rsidR="00151579">
        <w:rPr>
          <w:noProof/>
        </w:rPr>
        <w:t>9</w:t>
      </w:r>
      <w:r w:rsidR="0067076A">
        <w:rPr>
          <w:noProof/>
        </w:rPr>
        <w:fldChar w:fldCharType="end"/>
      </w:r>
      <w:bookmarkEnd w:id="370"/>
      <w:r>
        <w:t xml:space="preserve"> A Jupyter-</w:t>
      </w:r>
      <w:r w:rsidR="00274D6D">
        <w:t>notebook</w:t>
      </w:r>
      <w:r>
        <w:t xml:space="preserve"> interface with </w:t>
      </w:r>
      <w:r w:rsidRPr="00E5332D">
        <w:t>the only two steps required to create a web-viewer static page of a KMZ file using the KMZViewer_function.py</w:t>
      </w:r>
      <w:commentRangeEnd w:id="371"/>
      <w:r w:rsidR="00A45BD5">
        <w:rPr>
          <w:rStyle w:val="Rimandocommento"/>
          <w:i w:val="0"/>
          <w:iCs w:val="0"/>
          <w:color w:val="auto"/>
        </w:rPr>
        <w:commentReference w:id="371"/>
      </w:r>
    </w:p>
    <w:p w14:paraId="00000111" w14:textId="105F58EB"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lastRenderedPageBreak/>
        <w:t xml:space="preserve">The output </w:t>
      </w:r>
      <w:r w:rsidR="00F621FB">
        <w:rPr>
          <w:rFonts w:ascii="Times New Roman" w:eastAsia="Times New Roman" w:hAnsi="Times New Roman" w:cs="Times New Roman"/>
          <w:sz w:val="24"/>
          <w:szCs w:val="24"/>
        </w:rPr>
        <w:t>folder is named with the same name assigned to the project, and</w:t>
      </w:r>
      <w:r w:rsidRPr="00361FF1">
        <w:rPr>
          <w:rFonts w:ascii="Times New Roman" w:eastAsia="Times New Roman" w:hAnsi="Times New Roman" w:cs="Times New Roman"/>
          <w:sz w:val="24"/>
          <w:szCs w:val="24"/>
        </w:rPr>
        <w:t xml:space="preserve"> contain</w:t>
      </w:r>
      <w:r w:rsidR="00F621FB">
        <w:rPr>
          <w:rFonts w:ascii="Times New Roman" w:eastAsia="Times New Roman" w:hAnsi="Times New Roman" w:cs="Times New Roman"/>
          <w:sz w:val="24"/>
          <w:szCs w:val="24"/>
        </w:rPr>
        <w:t>s</w:t>
      </w:r>
      <w:r w:rsidRPr="00361FF1">
        <w:rPr>
          <w:rFonts w:ascii="Times New Roman" w:eastAsia="Times New Roman" w:hAnsi="Times New Roman" w:cs="Times New Roman"/>
          <w:sz w:val="24"/>
          <w:szCs w:val="24"/>
        </w:rPr>
        <w:t>:</w:t>
      </w:r>
    </w:p>
    <w:p w14:paraId="00000112" w14:textId="45ED7920" w:rsidR="00696B80" w:rsidRPr="00361FF1" w:rsidRDefault="00734CE6">
      <w:pPr>
        <w:numPr>
          <w:ilvl w:val="0"/>
          <w:numId w:val="6"/>
        </w:numPr>
        <w:spacing w:line="480" w:lineRule="auto"/>
        <w:rPr>
          <w:rFonts w:ascii="Times New Roman" w:eastAsia="Times New Roman" w:hAnsi="Times New Roman" w:cs="Times New Roman"/>
          <w:sz w:val="24"/>
          <w:szCs w:val="24"/>
        </w:rPr>
      </w:pPr>
      <w:del w:id="372" w:author="Eugenio Fazio [2]" w:date="2025-01-31T17:32:00Z">
        <w:r w:rsidRPr="00361FF1" w:rsidDel="00A45BD5">
          <w:rPr>
            <w:rFonts w:ascii="Times New Roman" w:eastAsia="Times New Roman" w:hAnsi="Times New Roman" w:cs="Times New Roman"/>
            <w:sz w:val="24"/>
            <w:szCs w:val="24"/>
          </w:rPr>
          <w:delText xml:space="preserve">An </w:delText>
        </w:r>
      </w:del>
      <w:ins w:id="373" w:author="Eugenio Fazio [2]" w:date="2025-01-31T17:32:00Z">
        <w:r w:rsidR="00A45BD5">
          <w:rPr>
            <w:rFonts w:ascii="Times New Roman" w:eastAsia="Times New Roman" w:hAnsi="Times New Roman" w:cs="Times New Roman"/>
            <w:sz w:val="24"/>
            <w:szCs w:val="24"/>
          </w:rPr>
          <w:t>a</w:t>
        </w:r>
        <w:r w:rsidR="00A45BD5" w:rsidRPr="00361FF1">
          <w:rPr>
            <w:rFonts w:ascii="Times New Roman" w:eastAsia="Times New Roman" w:hAnsi="Times New Roman" w:cs="Times New Roman"/>
            <w:sz w:val="24"/>
            <w:szCs w:val="24"/>
          </w:rPr>
          <w:t xml:space="preserve">n </w:t>
        </w:r>
      </w:ins>
      <w:r w:rsidRPr="00361FF1">
        <w:rPr>
          <w:rFonts w:ascii="Times New Roman" w:eastAsia="Times New Roman" w:hAnsi="Times New Roman" w:cs="Times New Roman"/>
          <w:sz w:val="24"/>
          <w:szCs w:val="24"/>
        </w:rPr>
        <w:t>html file with web viewer</w:t>
      </w:r>
      <w:ins w:id="374" w:author="Eugenio Fazio [2]" w:date="2025-01-31T17:31:00Z">
        <w:r w:rsidR="00A45BD5">
          <w:rPr>
            <w:rFonts w:ascii="Times New Roman" w:eastAsia="Times New Roman" w:hAnsi="Times New Roman" w:cs="Times New Roman"/>
            <w:sz w:val="24"/>
            <w:szCs w:val="24"/>
          </w:rPr>
          <w:t>;</w:t>
        </w:r>
      </w:ins>
    </w:p>
    <w:p w14:paraId="00000113" w14:textId="13B5626D" w:rsidR="00696B80" w:rsidRPr="00361FF1" w:rsidRDefault="00734CE6">
      <w:pPr>
        <w:numPr>
          <w:ilvl w:val="0"/>
          <w:numId w:val="6"/>
        </w:numPr>
        <w:spacing w:line="480" w:lineRule="auto"/>
        <w:rPr>
          <w:rFonts w:ascii="Times New Roman" w:eastAsia="Times New Roman" w:hAnsi="Times New Roman" w:cs="Times New Roman"/>
          <w:sz w:val="24"/>
          <w:szCs w:val="24"/>
        </w:rPr>
      </w:pPr>
      <w:del w:id="375" w:author="Eugenio Fazio [2]" w:date="2025-01-31T17:32:00Z">
        <w:r w:rsidRPr="00361FF1" w:rsidDel="00A45BD5">
          <w:rPr>
            <w:rFonts w:ascii="Times New Roman" w:eastAsia="Times New Roman" w:hAnsi="Times New Roman" w:cs="Times New Roman"/>
            <w:sz w:val="24"/>
            <w:szCs w:val="24"/>
          </w:rPr>
          <w:delText xml:space="preserve">The </w:delText>
        </w:r>
      </w:del>
      <w:ins w:id="376" w:author="Eugenio Fazio [2]" w:date="2025-01-31T17:32:00Z">
        <w:r w:rsidR="00A45BD5">
          <w:rPr>
            <w:rFonts w:ascii="Times New Roman" w:eastAsia="Times New Roman" w:hAnsi="Times New Roman" w:cs="Times New Roman"/>
            <w:sz w:val="24"/>
            <w:szCs w:val="24"/>
          </w:rPr>
          <w:t>t</w:t>
        </w:r>
        <w:r w:rsidR="00A45BD5" w:rsidRPr="00361FF1">
          <w:rPr>
            <w:rFonts w:ascii="Times New Roman" w:eastAsia="Times New Roman" w:hAnsi="Times New Roman" w:cs="Times New Roman"/>
            <w:sz w:val="24"/>
            <w:szCs w:val="24"/>
          </w:rPr>
          <w:t xml:space="preserve">he </w:t>
        </w:r>
      </w:ins>
      <w:r w:rsidRPr="00361FF1">
        <w:rPr>
          <w:rFonts w:ascii="Times New Roman" w:eastAsia="Times New Roman" w:hAnsi="Times New Roman" w:cs="Times New Roman"/>
          <w:sz w:val="24"/>
          <w:szCs w:val="24"/>
        </w:rPr>
        <w:t>KMZ file provided in input</w:t>
      </w:r>
      <w:ins w:id="377" w:author="Eugenio Fazio [2]" w:date="2025-01-31T17:31:00Z">
        <w:r w:rsidR="00A45BD5">
          <w:rPr>
            <w:rFonts w:ascii="Times New Roman" w:eastAsia="Times New Roman" w:hAnsi="Times New Roman" w:cs="Times New Roman"/>
            <w:sz w:val="24"/>
            <w:szCs w:val="24"/>
          </w:rPr>
          <w:t>;</w:t>
        </w:r>
      </w:ins>
    </w:p>
    <w:p w14:paraId="00000114" w14:textId="6CFFFB76" w:rsidR="00696B80" w:rsidRPr="00361FF1" w:rsidRDefault="00734CE6">
      <w:pPr>
        <w:numPr>
          <w:ilvl w:val="0"/>
          <w:numId w:val="6"/>
        </w:numPr>
        <w:spacing w:line="480" w:lineRule="auto"/>
        <w:rPr>
          <w:rFonts w:ascii="Times New Roman" w:eastAsia="Times New Roman" w:hAnsi="Times New Roman" w:cs="Times New Roman"/>
          <w:sz w:val="24"/>
          <w:szCs w:val="24"/>
        </w:rPr>
      </w:pPr>
      <w:del w:id="378" w:author="Eugenio Fazio [2]" w:date="2025-01-31T17:32:00Z">
        <w:r w:rsidRPr="00361FF1" w:rsidDel="00A45BD5">
          <w:rPr>
            <w:rFonts w:ascii="Times New Roman" w:eastAsia="Times New Roman" w:hAnsi="Times New Roman" w:cs="Times New Roman"/>
            <w:sz w:val="24"/>
            <w:szCs w:val="24"/>
          </w:rPr>
          <w:delText xml:space="preserve">The </w:delText>
        </w:r>
      </w:del>
      <w:ins w:id="379" w:author="Eugenio Fazio [2]" w:date="2025-01-31T17:32:00Z">
        <w:r w:rsidR="00A45BD5">
          <w:rPr>
            <w:rFonts w:ascii="Times New Roman" w:eastAsia="Times New Roman" w:hAnsi="Times New Roman" w:cs="Times New Roman"/>
            <w:sz w:val="24"/>
            <w:szCs w:val="24"/>
          </w:rPr>
          <w:t>t</w:t>
        </w:r>
        <w:r w:rsidR="00A45BD5" w:rsidRPr="00361FF1">
          <w:rPr>
            <w:rFonts w:ascii="Times New Roman" w:eastAsia="Times New Roman" w:hAnsi="Times New Roman" w:cs="Times New Roman"/>
            <w:sz w:val="24"/>
            <w:szCs w:val="24"/>
          </w:rPr>
          <w:t xml:space="preserve">he </w:t>
        </w:r>
      </w:ins>
      <w:proofErr w:type="spellStart"/>
      <w:r w:rsidRPr="00361FF1">
        <w:rPr>
          <w:rFonts w:ascii="Times New Roman" w:eastAsia="Times New Roman" w:hAnsi="Times New Roman" w:cs="Times New Roman"/>
          <w:sz w:val="24"/>
          <w:szCs w:val="24"/>
        </w:rPr>
        <w:t>splashscreen</w:t>
      </w:r>
      <w:proofErr w:type="spellEnd"/>
      <w:r w:rsidRPr="00361FF1">
        <w:rPr>
          <w:rFonts w:ascii="Times New Roman" w:eastAsia="Times New Roman" w:hAnsi="Times New Roman" w:cs="Times New Roman"/>
          <w:sz w:val="24"/>
          <w:szCs w:val="24"/>
        </w:rPr>
        <w:t xml:space="preserve"> image provided in input</w:t>
      </w:r>
      <w:ins w:id="380" w:author="Eugenio Fazio [2]" w:date="2025-01-31T17:31:00Z">
        <w:r w:rsidR="00A45BD5">
          <w:rPr>
            <w:rFonts w:ascii="Times New Roman" w:eastAsia="Times New Roman" w:hAnsi="Times New Roman" w:cs="Times New Roman"/>
            <w:sz w:val="24"/>
            <w:szCs w:val="24"/>
          </w:rPr>
          <w:t>;</w:t>
        </w:r>
      </w:ins>
    </w:p>
    <w:p w14:paraId="00000115" w14:textId="6CD1AE30" w:rsidR="00696B80" w:rsidRPr="00361FF1" w:rsidRDefault="00734CE6">
      <w:pPr>
        <w:numPr>
          <w:ilvl w:val="0"/>
          <w:numId w:val="6"/>
        </w:numPr>
        <w:spacing w:line="480" w:lineRule="auto"/>
        <w:rPr>
          <w:rFonts w:ascii="Times New Roman" w:eastAsia="Times New Roman" w:hAnsi="Times New Roman" w:cs="Times New Roman"/>
          <w:sz w:val="24"/>
          <w:szCs w:val="24"/>
        </w:rPr>
      </w:pPr>
      <w:del w:id="381" w:author="Eugenio Fazio [2]" w:date="2025-01-31T17:32:00Z">
        <w:r w:rsidRPr="00361FF1" w:rsidDel="00A45BD5">
          <w:rPr>
            <w:rFonts w:ascii="Times New Roman" w:eastAsia="Times New Roman" w:hAnsi="Times New Roman" w:cs="Times New Roman"/>
            <w:sz w:val="24"/>
            <w:szCs w:val="24"/>
          </w:rPr>
          <w:delText xml:space="preserve">A </w:delText>
        </w:r>
      </w:del>
      <w:ins w:id="382" w:author="Eugenio Fazio [2]" w:date="2025-01-31T17:32:00Z">
        <w:r w:rsidR="00A45BD5">
          <w:rPr>
            <w:rFonts w:ascii="Times New Roman" w:eastAsia="Times New Roman" w:hAnsi="Times New Roman" w:cs="Times New Roman"/>
            <w:sz w:val="24"/>
            <w:szCs w:val="24"/>
          </w:rPr>
          <w:t>a</w:t>
        </w:r>
        <w:r w:rsidR="00A45BD5" w:rsidRPr="00361FF1">
          <w:rPr>
            <w:rFonts w:ascii="Times New Roman" w:eastAsia="Times New Roman" w:hAnsi="Times New Roman" w:cs="Times New Roman"/>
            <w:sz w:val="24"/>
            <w:szCs w:val="24"/>
          </w:rPr>
          <w:t xml:space="preserve"> </w:t>
        </w:r>
      </w:ins>
      <w:r w:rsidRPr="00361FF1">
        <w:rPr>
          <w:rFonts w:ascii="Times New Roman" w:eastAsia="Times New Roman" w:hAnsi="Times New Roman" w:cs="Times New Roman"/>
          <w:sz w:val="24"/>
          <w:szCs w:val="24"/>
        </w:rPr>
        <w:t xml:space="preserve">subfolder called </w:t>
      </w:r>
      <w:r w:rsidR="00361FF1">
        <w:rPr>
          <w:rFonts w:ascii="Times New Roman" w:eastAsia="Times New Roman" w:hAnsi="Times New Roman" w:cs="Times New Roman"/>
          <w:sz w:val="24"/>
          <w:szCs w:val="24"/>
        </w:rPr>
        <w:t>“</w:t>
      </w:r>
      <w:r w:rsidRPr="001878E2">
        <w:rPr>
          <w:rFonts w:ascii="Times New Roman" w:eastAsia="Times New Roman" w:hAnsi="Times New Roman" w:cs="Times New Roman"/>
          <w:i/>
          <w:iCs/>
          <w:sz w:val="24"/>
          <w:szCs w:val="24"/>
        </w:rPr>
        <w:t>three</w:t>
      </w:r>
      <w:r w:rsidR="00361FF1">
        <w:rPr>
          <w:rFonts w:ascii="Times New Roman" w:eastAsia="Times New Roman" w:hAnsi="Times New Roman" w:cs="Times New Roman"/>
          <w:sz w:val="24"/>
          <w:szCs w:val="24"/>
        </w:rPr>
        <w:t>”</w:t>
      </w:r>
      <w:ins w:id="383" w:author="Eugenio Fazio [2]" w:date="2025-01-31T17:31:00Z">
        <w:r w:rsidR="00A45BD5">
          <w:rPr>
            <w:rFonts w:ascii="Times New Roman" w:eastAsia="Times New Roman" w:hAnsi="Times New Roman" w:cs="Times New Roman"/>
            <w:sz w:val="24"/>
            <w:szCs w:val="24"/>
          </w:rPr>
          <w:t>.</w:t>
        </w:r>
      </w:ins>
    </w:p>
    <w:p w14:paraId="00000116" w14:textId="1DE678C3"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Due to the inherent limitations of Content Delivery Networks (CDNs) in efficiently serving these specific files, and </w:t>
      </w:r>
      <w:r w:rsidR="00F621FB">
        <w:rPr>
          <w:rFonts w:ascii="Times New Roman" w:eastAsia="Times New Roman" w:hAnsi="Times New Roman" w:cs="Times New Roman"/>
          <w:sz w:val="24"/>
          <w:szCs w:val="24"/>
        </w:rPr>
        <w:t xml:space="preserve">in order </w:t>
      </w:r>
      <w:r w:rsidRPr="00361FF1">
        <w:rPr>
          <w:rFonts w:ascii="Times New Roman" w:eastAsia="Times New Roman" w:hAnsi="Times New Roman" w:cs="Times New Roman"/>
          <w:sz w:val="24"/>
          <w:szCs w:val="24"/>
        </w:rPr>
        <w:t>to mitigate potential issues arising from Cross-Origin Resource Sharing (CORS) restrictions, a preferred strategy is to store and retrieve the required files locally within the KMZ model file</w:t>
      </w:r>
      <w:r w:rsidR="009A3480">
        <w:rPr>
          <w:rFonts w:ascii="Times New Roman" w:eastAsia="Times New Roman" w:hAnsi="Times New Roman" w:cs="Times New Roman"/>
          <w:sz w:val="24"/>
          <w:szCs w:val="24"/>
        </w:rPr>
        <w:t xml:space="preserve"> </w:t>
      </w:r>
      <w:r w:rsidR="009A3480" w:rsidRPr="009A3480">
        <w:rPr>
          <w:rFonts w:ascii="Times New Roman" w:eastAsia="Times New Roman" w:hAnsi="Times New Roman" w:cs="Times New Roman"/>
          <w:sz w:val="24"/>
          <w:szCs w:val="24"/>
        </w:rPr>
        <w:t>(Hossain, 2014)</w:t>
      </w:r>
      <w:r w:rsidRPr="00361FF1">
        <w:rPr>
          <w:rFonts w:ascii="Times New Roman" w:eastAsia="Times New Roman" w:hAnsi="Times New Roman" w:cs="Times New Roman"/>
          <w:sz w:val="24"/>
          <w:szCs w:val="24"/>
        </w:rPr>
        <w:t>.</w:t>
      </w:r>
    </w:p>
    <w:p w14:paraId="00000117" w14:textId="411CCDCD" w:rsidR="00696B80" w:rsidRPr="00361FF1" w:rsidRDefault="00734CE6">
      <w:pPr>
        <w:spacing w:line="480" w:lineRule="auto"/>
        <w:ind w:firstLine="720"/>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The </w:t>
      </w:r>
      <w:r w:rsidRPr="00F6028E">
        <w:rPr>
          <w:rFonts w:ascii="Times New Roman" w:eastAsia="Times New Roman" w:hAnsi="Times New Roman" w:cs="Times New Roman"/>
          <w:i/>
          <w:iCs/>
          <w:sz w:val="24"/>
          <w:szCs w:val="24"/>
        </w:rPr>
        <w:t>/three</w:t>
      </w:r>
      <w:r w:rsidRPr="00361FF1">
        <w:rPr>
          <w:rFonts w:ascii="Times New Roman" w:eastAsia="Times New Roman" w:hAnsi="Times New Roman" w:cs="Times New Roman"/>
          <w:sz w:val="24"/>
          <w:szCs w:val="24"/>
        </w:rPr>
        <w:t xml:space="preserve"> subfolder contain add-ons and other JavaScript files imported from the Three.js project. These files are downloaded from the Three.js repository and are organized to maintain the default structure of the Three.js framework. Specifically, they are stored within the directory </w:t>
      </w: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361FF1">
        <w:rPr>
          <w:rFonts w:ascii="Times New Roman" w:eastAsia="Times New Roman" w:hAnsi="Times New Roman" w:cs="Times New Roman"/>
          <w:sz w:val="24"/>
          <w:szCs w:val="24"/>
        </w:rPr>
        <w:t>, which contains the following subfolders:</w:t>
      </w:r>
    </w:p>
    <w:p w14:paraId="00000118" w14:textId="080BCEC6"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/controls</w:t>
      </w:r>
      <w:r w:rsidRPr="00361FF1">
        <w:rPr>
          <w:rFonts w:ascii="Times New Roman" w:eastAsia="Times New Roman" w:hAnsi="Times New Roman" w:cs="Times New Roman"/>
          <w:sz w:val="24"/>
          <w:szCs w:val="24"/>
        </w:rPr>
        <w:t xml:space="preserve">: Contains the </w:t>
      </w:r>
      <w:proofErr w:type="spellStart"/>
      <w:r w:rsidRPr="00F6028E">
        <w:rPr>
          <w:rFonts w:ascii="Times New Roman" w:eastAsia="Times New Roman" w:hAnsi="Times New Roman" w:cs="Times New Roman"/>
          <w:i/>
          <w:iCs/>
          <w:sz w:val="24"/>
          <w:szCs w:val="24"/>
        </w:rPr>
        <w:t>OrbitControls</w:t>
      </w:r>
      <w:proofErr w:type="spellEnd"/>
      <w:r w:rsidRPr="00361FF1">
        <w:rPr>
          <w:rFonts w:ascii="Times New Roman" w:eastAsia="Times New Roman" w:hAnsi="Times New Roman" w:cs="Times New Roman"/>
          <w:sz w:val="24"/>
          <w:szCs w:val="24"/>
        </w:rPr>
        <w:t xml:space="preserve"> module, enabling navigation features for 3D scenes.</w:t>
      </w:r>
    </w:p>
    <w:p w14:paraId="00000119" w14:textId="0BB81594"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/libs</w:t>
      </w:r>
      <w:r w:rsidRPr="00361FF1">
        <w:rPr>
          <w:rFonts w:ascii="Times New Roman" w:eastAsia="Times New Roman" w:hAnsi="Times New Roman" w:cs="Times New Roman"/>
          <w:sz w:val="24"/>
          <w:szCs w:val="24"/>
        </w:rPr>
        <w:t xml:space="preserve">: Includes the </w:t>
      </w:r>
      <w:proofErr w:type="spellStart"/>
      <w:r w:rsidRPr="00F6028E">
        <w:rPr>
          <w:rFonts w:ascii="Times New Roman" w:eastAsia="Times New Roman" w:hAnsi="Times New Roman" w:cs="Times New Roman"/>
          <w:i/>
          <w:iCs/>
          <w:sz w:val="24"/>
          <w:szCs w:val="24"/>
        </w:rPr>
        <w:t>fflate</w:t>
      </w:r>
      <w:proofErr w:type="spellEnd"/>
      <w:r w:rsidRPr="00361FF1">
        <w:rPr>
          <w:rFonts w:ascii="Times New Roman" w:eastAsia="Times New Roman" w:hAnsi="Times New Roman" w:cs="Times New Roman"/>
          <w:sz w:val="24"/>
          <w:szCs w:val="24"/>
        </w:rPr>
        <w:t xml:space="preserve"> module, a fast JavaScript compression/decompression library designed to enhance rendering speed.</w:t>
      </w:r>
    </w:p>
    <w:p w14:paraId="33F9BB35" w14:textId="5A4D2557" w:rsidR="00505697" w:rsidRPr="00F6028E" w:rsidRDefault="00734CE6" w:rsidP="00505697">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/loaders</w:t>
      </w:r>
      <w:r w:rsidRPr="00361FF1">
        <w:rPr>
          <w:rFonts w:ascii="Times New Roman" w:eastAsia="Times New Roman" w:hAnsi="Times New Roman" w:cs="Times New Roman"/>
          <w:sz w:val="24"/>
          <w:szCs w:val="24"/>
        </w:rPr>
        <w:t xml:space="preserve">: Contains the </w:t>
      </w:r>
      <w:proofErr w:type="spellStart"/>
      <w:r w:rsidRPr="00F6028E">
        <w:rPr>
          <w:rFonts w:ascii="Times New Roman" w:eastAsia="Times New Roman" w:hAnsi="Times New Roman" w:cs="Times New Roman"/>
          <w:i/>
          <w:iCs/>
          <w:sz w:val="24"/>
          <w:szCs w:val="24"/>
        </w:rPr>
        <w:t>ColladaLoader</w:t>
      </w:r>
      <w:proofErr w:type="spellEnd"/>
      <w:r w:rsidRPr="00361FF1">
        <w:rPr>
          <w:rFonts w:ascii="Times New Roman" w:eastAsia="Times New Roman" w:hAnsi="Times New Roman" w:cs="Times New Roman"/>
          <w:sz w:val="24"/>
          <w:szCs w:val="24"/>
        </w:rPr>
        <w:t xml:space="preserve">, </w:t>
      </w:r>
      <w:r w:rsidRPr="00F6028E">
        <w:rPr>
          <w:rFonts w:ascii="Times New Roman" w:eastAsia="Times New Roman" w:hAnsi="Times New Roman" w:cs="Times New Roman"/>
          <w:i/>
          <w:iCs/>
          <w:sz w:val="24"/>
          <w:szCs w:val="24"/>
        </w:rPr>
        <w:t>KMZLoader</w:t>
      </w:r>
      <w:r w:rsidRPr="00361FF1">
        <w:rPr>
          <w:rFonts w:ascii="Times New Roman" w:eastAsia="Times New Roman" w:hAnsi="Times New Roman" w:cs="Times New Roman"/>
          <w:sz w:val="24"/>
          <w:szCs w:val="24"/>
        </w:rPr>
        <w:t xml:space="preserve">, and </w:t>
      </w:r>
      <w:r w:rsidRPr="00F6028E">
        <w:rPr>
          <w:rFonts w:ascii="Times New Roman" w:eastAsia="Times New Roman" w:hAnsi="Times New Roman" w:cs="Times New Roman"/>
          <w:i/>
          <w:iCs/>
          <w:sz w:val="24"/>
          <w:szCs w:val="24"/>
        </w:rPr>
        <w:t>TGALoader</w:t>
      </w:r>
      <w:r w:rsidRPr="00361FF1">
        <w:rPr>
          <w:rFonts w:ascii="Times New Roman" w:eastAsia="Times New Roman" w:hAnsi="Times New Roman" w:cs="Times New Roman"/>
          <w:sz w:val="24"/>
          <w:szCs w:val="24"/>
        </w:rPr>
        <w:t xml:space="preserve"> modules for loading respective file types within the Three.js environment.</w:t>
      </w:r>
      <w:bookmarkStart w:id="384" w:name="_heading=h.oorj2k3i5sgb" w:colFirst="0" w:colLast="0"/>
      <w:bookmarkEnd w:id="384"/>
    </w:p>
    <w:p w14:paraId="0DDFCB8D" w14:textId="4537756D" w:rsidR="00505697" w:rsidRPr="00505697" w:rsidRDefault="00505697" w:rsidP="0050569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example of output web-viewer in a &lt;iframe&gt; </w:t>
      </w:r>
      <w:r w:rsidR="00274D6D">
        <w:rPr>
          <w:rFonts w:ascii="Times New Roman" w:eastAsia="Times New Roman" w:hAnsi="Times New Roman" w:cs="Times New Roman"/>
          <w:sz w:val="24"/>
          <w:szCs w:val="24"/>
        </w:rPr>
        <w:t xml:space="preserve">HTML </w:t>
      </w:r>
      <w:r>
        <w:rPr>
          <w:rFonts w:ascii="Times New Roman" w:eastAsia="Times New Roman" w:hAnsi="Times New Roman" w:cs="Times New Roman"/>
          <w:sz w:val="24"/>
          <w:szCs w:val="24"/>
        </w:rPr>
        <w:t xml:space="preserve">element is illustrated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_Ref186871910 \h </w:instrText>
      </w:r>
      <w:r w:rsidR="00274D6D">
        <w:rPr>
          <w:rFonts w:ascii="Times New Roman" w:eastAsia="Times New Roman" w:hAnsi="Times New Roman" w:cs="Times New Roman"/>
          <w:sz w:val="24"/>
          <w:szCs w:val="24"/>
        </w:rPr>
        <w:instrText xml:space="preserve"> \* MERGEFORMAT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4D08FA20" w14:textId="77777777" w:rsidR="00505697" w:rsidRDefault="00505697" w:rsidP="00505697">
      <w:pPr>
        <w:keepNext/>
        <w:jc w:val="center"/>
      </w:pPr>
      <w:r>
        <w:rPr>
          <w:noProof/>
          <w:lang w:val="en-AU" w:eastAsia="en-AU"/>
        </w:rPr>
        <w:lastRenderedPageBreak/>
        <w:drawing>
          <wp:inline distT="0" distB="0" distL="0" distR="0" wp14:anchorId="2FC5CC86" wp14:editId="61242BDA">
            <wp:extent cx="3721100" cy="3962400"/>
            <wp:effectExtent l="0" t="0" r="0" b="0"/>
            <wp:docPr id="86130675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06759" name="Immagine 861306759"/>
                    <pic:cNvPicPr/>
                  </pic:nvPicPr>
                  <pic:blipFill rotWithShape="1">
                    <a:blip r:embed="rId27">
                      <a:extLst>
                        <a:ext uri="{28A0092B-C50C-407E-A947-70E740481C1C}">
                          <a14:useLocalDpi xmlns:a14="http://schemas.microsoft.com/office/drawing/2010/main" val="0"/>
                        </a:ext>
                      </a:extLst>
                    </a:blip>
                    <a:srcRect b="3106"/>
                    <a:stretch/>
                  </pic:blipFill>
                  <pic:spPr bwMode="auto">
                    <a:xfrm>
                      <a:off x="0" y="0"/>
                      <a:ext cx="3721100" cy="3962400"/>
                    </a:xfrm>
                    <a:prstGeom prst="rect">
                      <a:avLst/>
                    </a:prstGeom>
                    <a:ln>
                      <a:noFill/>
                    </a:ln>
                    <a:extLst>
                      <a:ext uri="{53640926-AAD7-44D8-BBD7-CCE9431645EC}">
                        <a14:shadowObscured xmlns:a14="http://schemas.microsoft.com/office/drawing/2010/main"/>
                      </a:ext>
                    </a:extLst>
                  </pic:spPr>
                </pic:pic>
              </a:graphicData>
            </a:graphic>
          </wp:inline>
        </w:drawing>
      </w:r>
    </w:p>
    <w:p w14:paraId="60EACFD9" w14:textId="2A1B5704" w:rsidR="00274D6D" w:rsidRDefault="00505697" w:rsidP="00F6028E">
      <w:pPr>
        <w:pStyle w:val="Didascalia"/>
        <w:spacing w:after="360"/>
      </w:pPr>
      <w:bookmarkStart w:id="385" w:name="_Ref186871910"/>
      <w:r>
        <w:t xml:space="preserve">Figure </w:t>
      </w:r>
      <w:r w:rsidR="0067076A">
        <w:fldChar w:fldCharType="begin"/>
      </w:r>
      <w:r w:rsidR="0067076A">
        <w:instrText xml:space="preserve"> SEQ Figure \* ARABIC </w:instrText>
      </w:r>
      <w:r w:rsidR="0067076A">
        <w:fldChar w:fldCharType="separate"/>
      </w:r>
      <w:r w:rsidR="00151579">
        <w:rPr>
          <w:noProof/>
        </w:rPr>
        <w:t>10</w:t>
      </w:r>
      <w:r w:rsidR="0067076A">
        <w:rPr>
          <w:noProof/>
        </w:rPr>
        <w:fldChar w:fldCharType="end"/>
      </w:r>
      <w:bookmarkEnd w:id="385"/>
      <w:r>
        <w:t xml:space="preserve"> Output web-viewer of a 3D model using KMZviewer_functions.py</w:t>
      </w:r>
    </w:p>
    <w:p w14:paraId="00000123" w14:textId="520C4FB1" w:rsidR="00696B80" w:rsidRDefault="00734CE6" w:rsidP="00201231">
      <w:pPr>
        <w:pStyle w:val="Titolo2"/>
        <w:numPr>
          <w:ilvl w:val="0"/>
          <w:numId w:val="0"/>
        </w:numPr>
        <w:spacing w:line="480" w:lineRule="auto"/>
      </w:pPr>
      <w:r>
        <w:t xml:space="preserve">2.3 </w:t>
      </w:r>
      <w:r w:rsidR="00274D6D">
        <w:t>G</w:t>
      </w:r>
      <w:r>
        <w:t>eo-</w:t>
      </w:r>
      <w:r w:rsidR="00274D6D">
        <w:t>graphical and maps</w:t>
      </w:r>
      <w:r>
        <w:t xml:space="preserve"> data viewer</w:t>
      </w:r>
    </w:p>
    <w:p w14:paraId="00000124" w14:textId="6FCCD914"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same approach, geographic data visualizers and online maps can be generated by taking advantage of the capabilities offered by the OpenLayers library</w:t>
      </w:r>
      <w:r w:rsidR="00973834">
        <w:rPr>
          <w:rFonts w:ascii="Times New Roman" w:eastAsia="Times New Roman" w:hAnsi="Times New Roman" w:cs="Times New Roman"/>
          <w:sz w:val="24"/>
          <w:szCs w:val="24"/>
        </w:rPr>
        <w:t>.</w:t>
      </w:r>
      <w:r w:rsidR="00274D6D">
        <w:rPr>
          <w:rFonts w:ascii="Times New Roman" w:eastAsia="Times New Roman" w:hAnsi="Times New Roman" w:cs="Times New Roman"/>
          <w:sz w:val="24"/>
          <w:szCs w:val="24"/>
        </w:rPr>
        <w:t xml:space="preserve"> </w:t>
      </w:r>
      <w:r w:rsidR="00973834">
        <w:rPr>
          <w:rFonts w:ascii="Times New Roman" w:eastAsia="Times New Roman" w:hAnsi="Times New Roman" w:cs="Times New Roman"/>
          <w:sz w:val="24"/>
          <w:szCs w:val="24"/>
        </w:rPr>
        <w:t xml:space="preserve">A </w:t>
      </w:r>
      <w:r w:rsidR="00274D6D">
        <w:rPr>
          <w:rFonts w:ascii="Times New Roman" w:eastAsia="Times New Roman" w:hAnsi="Times New Roman" w:cs="Times New Roman"/>
          <w:sz w:val="24"/>
          <w:szCs w:val="24"/>
        </w:rPr>
        <w:t xml:space="preserve">quick view of creation process is illustrated in </w:t>
      </w:r>
      <w:r w:rsidR="00274D6D" w:rsidRPr="00CC2D57">
        <w:rPr>
          <w:rFonts w:ascii="Times New Roman" w:eastAsia="Times New Roman" w:hAnsi="Times New Roman" w:cs="Times New Roman"/>
          <w:sz w:val="24"/>
          <w:szCs w:val="24"/>
        </w:rPr>
        <w:fldChar w:fldCharType="begin"/>
      </w:r>
      <w:r w:rsidR="00274D6D" w:rsidRPr="00973834">
        <w:rPr>
          <w:rFonts w:ascii="Times New Roman" w:eastAsia="Times New Roman" w:hAnsi="Times New Roman" w:cs="Times New Roman"/>
          <w:sz w:val="24"/>
          <w:szCs w:val="24"/>
        </w:rPr>
        <w:instrText xml:space="preserve"> REF _Ref186872241 \h </w:instrText>
      </w:r>
      <w:r w:rsidR="00973834" w:rsidRPr="00973834">
        <w:rPr>
          <w:rFonts w:ascii="Times New Roman" w:eastAsia="Times New Roman" w:hAnsi="Times New Roman" w:cs="Times New Roman"/>
          <w:sz w:val="24"/>
          <w:szCs w:val="24"/>
        </w:rPr>
        <w:instrText xml:space="preserve"> \* MERGEFORMAT </w:instrText>
      </w:r>
      <w:r w:rsidR="00274D6D" w:rsidRPr="00CC2D57">
        <w:rPr>
          <w:rFonts w:ascii="Times New Roman" w:eastAsia="Times New Roman" w:hAnsi="Times New Roman" w:cs="Times New Roman"/>
          <w:sz w:val="24"/>
          <w:szCs w:val="24"/>
        </w:rPr>
      </w:r>
      <w:r w:rsidR="00274D6D" w:rsidRPr="00CC2D57">
        <w:rPr>
          <w:rFonts w:ascii="Times New Roman" w:eastAsia="Times New Roman" w:hAnsi="Times New Roman" w:cs="Times New Roman"/>
          <w:sz w:val="24"/>
          <w:szCs w:val="24"/>
        </w:rPr>
        <w:fldChar w:fldCharType="separate"/>
      </w:r>
      <w:r w:rsidR="00274D6D" w:rsidRPr="00F6028E">
        <w:rPr>
          <w:rFonts w:ascii="Times New Roman" w:hAnsi="Times New Roman" w:cs="Times New Roman"/>
          <w:sz w:val="24"/>
          <w:szCs w:val="24"/>
        </w:rPr>
        <w:t xml:space="preserve">Figure </w:t>
      </w:r>
      <w:r w:rsidR="00274D6D" w:rsidRPr="00F6028E">
        <w:rPr>
          <w:rFonts w:ascii="Times New Roman" w:hAnsi="Times New Roman" w:cs="Times New Roman"/>
          <w:noProof/>
          <w:sz w:val="24"/>
          <w:szCs w:val="24"/>
        </w:rPr>
        <w:t>11</w:t>
      </w:r>
      <w:r w:rsidR="00274D6D" w:rsidRPr="00CC2D57">
        <w:rPr>
          <w:rFonts w:ascii="Times New Roman" w:eastAsia="Times New Roman" w:hAnsi="Times New Roman" w:cs="Times New Roman"/>
          <w:sz w:val="24"/>
          <w:szCs w:val="24"/>
        </w:rPr>
        <w:fldChar w:fldCharType="end"/>
      </w:r>
      <w:r w:rsidRPr="00CC2D5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QGIS community offers several plug-in and tools to generate web maps </w:t>
      </w:r>
      <w:r w:rsidRPr="004570CE">
        <w:rPr>
          <w:rFonts w:ascii="Times New Roman" w:eastAsia="Times New Roman" w:hAnsi="Times New Roman" w:cs="Times New Roman"/>
          <w:sz w:val="24"/>
          <w:szCs w:val="24"/>
          <w:rPrChange w:id="386" w:author="Alberto D'Agostino" w:date="2025-02-03T10:30:00Z">
            <w:rPr>
              <w:rFonts w:ascii="Times New Roman" w:eastAsia="Times New Roman" w:hAnsi="Times New Roman" w:cs="Times New Roman"/>
              <w:sz w:val="24"/>
              <w:szCs w:val="24"/>
              <w:highlight w:val="cyan"/>
            </w:rPr>
          </w:rPrChange>
        </w:rPr>
        <w:t xml:space="preserve">(Duarte </w:t>
      </w:r>
      <w:del w:id="387" w:author="Alberto D'Agostino" w:date="2025-02-03T09:55:00Z">
        <w:r w:rsidRPr="004570CE" w:rsidDel="00494CC8">
          <w:rPr>
            <w:rFonts w:ascii="Times New Roman" w:eastAsia="Times New Roman" w:hAnsi="Times New Roman" w:cs="Times New Roman"/>
            <w:sz w:val="24"/>
            <w:szCs w:val="24"/>
            <w:rPrChange w:id="388" w:author="Alberto D'Agostino" w:date="2025-02-03T10:30:00Z">
              <w:rPr>
                <w:rFonts w:ascii="Times New Roman" w:eastAsia="Times New Roman" w:hAnsi="Times New Roman" w:cs="Times New Roman"/>
                <w:sz w:val="24"/>
                <w:szCs w:val="24"/>
                <w:highlight w:val="cyan"/>
              </w:rPr>
            </w:rPrChange>
          </w:rPr>
          <w:delText>et al.</w:delText>
        </w:r>
      </w:del>
      <w:ins w:id="389" w:author="Alberto D'Agostino" w:date="2025-02-03T09:55:00Z">
        <w:r w:rsidR="00494CC8" w:rsidRPr="004570CE">
          <w:rPr>
            <w:rFonts w:ascii="Times New Roman" w:eastAsia="Times New Roman" w:hAnsi="Times New Roman" w:cs="Times New Roman"/>
            <w:i/>
            <w:sz w:val="24"/>
            <w:szCs w:val="24"/>
          </w:rPr>
          <w:t>et al.</w:t>
        </w:r>
      </w:ins>
      <w:r w:rsidRPr="004570CE">
        <w:rPr>
          <w:rFonts w:ascii="Times New Roman" w:eastAsia="Times New Roman" w:hAnsi="Times New Roman" w:cs="Times New Roman"/>
          <w:sz w:val="24"/>
          <w:szCs w:val="24"/>
          <w:rPrChange w:id="390" w:author="Alberto D'Agostino" w:date="2025-02-03T10:30:00Z">
            <w:rPr>
              <w:rFonts w:ascii="Times New Roman" w:eastAsia="Times New Roman" w:hAnsi="Times New Roman" w:cs="Times New Roman"/>
              <w:sz w:val="24"/>
              <w:szCs w:val="24"/>
              <w:highlight w:val="cyan"/>
            </w:rPr>
          </w:rPrChange>
        </w:rPr>
        <w:t>, 2021)</w:t>
      </w:r>
      <w:r w:rsidR="00973834" w:rsidRPr="004570CE">
        <w:rPr>
          <w:rFonts w:ascii="Times New Roman" w:eastAsia="Times New Roman" w:hAnsi="Times New Roman" w:cs="Times New Roman"/>
          <w:sz w:val="24"/>
          <w:szCs w:val="24"/>
        </w:rPr>
        <w:t>; for</w:t>
      </w:r>
      <w:r w:rsidR="00973834">
        <w:rPr>
          <w:rFonts w:ascii="Times New Roman" w:eastAsia="Times New Roman" w:hAnsi="Times New Roman" w:cs="Times New Roman"/>
          <w:sz w:val="24"/>
          <w:szCs w:val="24"/>
        </w:rPr>
        <w:t xml:space="preserve"> instance,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qgis2web</w:t>
      </w:r>
      <w:r>
        <w:rPr>
          <w:rFonts w:ascii="Times New Roman" w:eastAsia="Times New Roman" w:hAnsi="Times New Roman" w:cs="Times New Roman"/>
          <w:sz w:val="24"/>
          <w:szCs w:val="24"/>
        </w:rPr>
        <w:t xml:space="preserve">” is capable of exporting an entire map project, with all </w:t>
      </w:r>
      <w:commentRangeStart w:id="391"/>
      <w:r>
        <w:rPr>
          <w:rFonts w:ascii="Times New Roman" w:eastAsia="Times New Roman" w:hAnsi="Times New Roman" w:cs="Times New Roman"/>
          <w:sz w:val="24"/>
          <w:szCs w:val="24"/>
        </w:rPr>
        <w:t xml:space="preserve">graphic dressings </w:t>
      </w:r>
      <w:commentRangeEnd w:id="391"/>
      <w:r w:rsidR="00A45BD5">
        <w:rPr>
          <w:rStyle w:val="Rimandocommento"/>
        </w:rPr>
        <w:commentReference w:id="391"/>
      </w:r>
      <w:r>
        <w:rPr>
          <w:rFonts w:ascii="Times New Roman" w:eastAsia="Times New Roman" w:hAnsi="Times New Roman" w:cs="Times New Roman"/>
          <w:sz w:val="24"/>
          <w:szCs w:val="24"/>
        </w:rPr>
        <w:t xml:space="preserve">to a folder with files for publication on the web. This procedure </w:t>
      </w:r>
      <w:r w:rsidR="0011287A">
        <w:rPr>
          <w:rFonts w:ascii="Times New Roman" w:eastAsia="Times New Roman" w:hAnsi="Times New Roman" w:cs="Times New Roman"/>
          <w:sz w:val="24"/>
          <w:szCs w:val="24"/>
        </w:rPr>
        <w:t xml:space="preserve">is straightforward and </w:t>
      </w:r>
      <w:r>
        <w:rPr>
          <w:rFonts w:ascii="Times New Roman" w:eastAsia="Times New Roman" w:hAnsi="Times New Roman" w:cs="Times New Roman"/>
          <w:sz w:val="24"/>
          <w:szCs w:val="24"/>
        </w:rPr>
        <w:t xml:space="preserve">requires at most a few corrective operations for displaying the data. This method of publishing is used by geospatial scientists for various types of </w:t>
      </w:r>
      <w:r w:rsidRPr="004570CE">
        <w:rPr>
          <w:rFonts w:ascii="Times New Roman" w:eastAsia="Times New Roman" w:hAnsi="Times New Roman" w:cs="Times New Roman"/>
          <w:sz w:val="24"/>
          <w:szCs w:val="24"/>
        </w:rPr>
        <w:t>maps</w:t>
      </w:r>
      <w:r w:rsidRPr="004570CE">
        <w:rPr>
          <w:rFonts w:ascii="Times New Roman" w:eastAsia="Times New Roman" w:hAnsi="Times New Roman" w:cs="Times New Roman"/>
          <w:sz w:val="24"/>
          <w:szCs w:val="24"/>
          <w:rPrChange w:id="392" w:author="Alberto D'Agostino" w:date="2025-02-03T10:31:00Z">
            <w:rPr>
              <w:rFonts w:ascii="Times New Roman" w:eastAsia="Times New Roman" w:hAnsi="Times New Roman" w:cs="Times New Roman"/>
              <w:sz w:val="24"/>
              <w:szCs w:val="24"/>
              <w:highlight w:val="cyan"/>
            </w:rPr>
          </w:rPrChange>
        </w:rPr>
        <w:t xml:space="preserve"> (</w:t>
      </w:r>
      <w:ins w:id="393" w:author="Alberto D'Agostino" w:date="2025-02-03T10:31:00Z">
        <w:r w:rsidR="004570CE" w:rsidRPr="004570CE">
          <w:rPr>
            <w:rFonts w:ascii="Times New Roman" w:eastAsia="Times New Roman" w:hAnsi="Times New Roman" w:cs="Times New Roman"/>
            <w:sz w:val="24"/>
            <w:szCs w:val="24"/>
            <w:rPrChange w:id="394" w:author="Alberto D'Agostino" w:date="2025-02-03T10:31:00Z">
              <w:rPr>
                <w:rFonts w:ascii="Times New Roman" w:eastAsia="Times New Roman" w:hAnsi="Times New Roman" w:cs="Times New Roman"/>
                <w:sz w:val="24"/>
                <w:szCs w:val="24"/>
                <w:highlight w:val="cyan"/>
              </w:rPr>
            </w:rPrChange>
          </w:rPr>
          <w:t xml:space="preserve">Azmi </w:t>
        </w:r>
        <w:r w:rsidR="004570CE" w:rsidRPr="004570CE">
          <w:rPr>
            <w:rFonts w:ascii="Times New Roman" w:eastAsia="Times New Roman" w:hAnsi="Times New Roman" w:cs="Times New Roman"/>
            <w:i/>
            <w:sz w:val="24"/>
            <w:szCs w:val="24"/>
          </w:rPr>
          <w:t>et al.</w:t>
        </w:r>
        <w:r w:rsidR="004570CE" w:rsidRPr="004570CE">
          <w:rPr>
            <w:rFonts w:ascii="Times New Roman" w:eastAsia="Times New Roman" w:hAnsi="Times New Roman" w:cs="Times New Roman"/>
            <w:sz w:val="24"/>
            <w:szCs w:val="24"/>
            <w:rPrChange w:id="395" w:author="Alberto D'Agostino" w:date="2025-02-03T10:31:00Z">
              <w:rPr>
                <w:rFonts w:ascii="Times New Roman" w:eastAsia="Times New Roman" w:hAnsi="Times New Roman" w:cs="Times New Roman"/>
                <w:sz w:val="24"/>
                <w:szCs w:val="24"/>
                <w:highlight w:val="cyan"/>
              </w:rPr>
            </w:rPrChange>
          </w:rPr>
          <w:t>, 2022</w:t>
        </w:r>
        <w:r w:rsidR="004570CE" w:rsidRPr="004570CE">
          <w:rPr>
            <w:rFonts w:ascii="Times New Roman" w:eastAsia="Times New Roman" w:hAnsi="Times New Roman" w:cs="Times New Roman"/>
            <w:sz w:val="24"/>
            <w:szCs w:val="24"/>
            <w:rPrChange w:id="396" w:author="Alberto D'Agostino" w:date="2025-02-03T10:31:00Z">
              <w:rPr>
                <w:rFonts w:ascii="Times New Roman" w:eastAsia="Times New Roman" w:hAnsi="Times New Roman" w:cs="Times New Roman"/>
                <w:sz w:val="24"/>
                <w:szCs w:val="24"/>
                <w:highlight w:val="cyan"/>
              </w:rPr>
            </w:rPrChange>
          </w:rPr>
          <w:t xml:space="preserve">; </w:t>
        </w:r>
      </w:ins>
      <w:proofErr w:type="spellStart"/>
      <w:r w:rsidRPr="004570CE">
        <w:rPr>
          <w:rFonts w:ascii="Times New Roman" w:eastAsia="Times New Roman" w:hAnsi="Times New Roman" w:cs="Times New Roman"/>
          <w:sz w:val="24"/>
          <w:szCs w:val="24"/>
          <w:rPrChange w:id="397" w:author="Alberto D'Agostino" w:date="2025-02-03T10:31:00Z">
            <w:rPr>
              <w:rFonts w:ascii="Times New Roman" w:eastAsia="Times New Roman" w:hAnsi="Times New Roman" w:cs="Times New Roman"/>
              <w:sz w:val="24"/>
              <w:szCs w:val="24"/>
              <w:highlight w:val="cyan"/>
            </w:rPr>
          </w:rPrChange>
        </w:rPr>
        <w:t>Bachri</w:t>
      </w:r>
      <w:proofErr w:type="spellEnd"/>
      <w:r w:rsidRPr="004570CE">
        <w:rPr>
          <w:rFonts w:ascii="Times New Roman" w:eastAsia="Times New Roman" w:hAnsi="Times New Roman" w:cs="Times New Roman"/>
          <w:sz w:val="24"/>
          <w:szCs w:val="24"/>
          <w:rPrChange w:id="398" w:author="Alberto D'Agostino" w:date="2025-02-03T10:31:00Z">
            <w:rPr>
              <w:rFonts w:ascii="Times New Roman" w:eastAsia="Times New Roman" w:hAnsi="Times New Roman" w:cs="Times New Roman"/>
              <w:sz w:val="24"/>
              <w:szCs w:val="24"/>
              <w:highlight w:val="cyan"/>
            </w:rPr>
          </w:rPrChange>
        </w:rPr>
        <w:t xml:space="preserve"> </w:t>
      </w:r>
      <w:del w:id="399" w:author="Alberto D'Agostino" w:date="2025-02-03T09:55:00Z">
        <w:r w:rsidRPr="004570CE" w:rsidDel="00494CC8">
          <w:rPr>
            <w:rFonts w:ascii="Times New Roman" w:eastAsia="Times New Roman" w:hAnsi="Times New Roman" w:cs="Times New Roman"/>
            <w:sz w:val="24"/>
            <w:szCs w:val="24"/>
            <w:rPrChange w:id="400" w:author="Alberto D'Agostino" w:date="2025-02-03T10:31:00Z">
              <w:rPr>
                <w:rFonts w:ascii="Times New Roman" w:eastAsia="Times New Roman" w:hAnsi="Times New Roman" w:cs="Times New Roman"/>
                <w:sz w:val="24"/>
                <w:szCs w:val="24"/>
                <w:highlight w:val="cyan"/>
              </w:rPr>
            </w:rPrChange>
          </w:rPr>
          <w:delText>et al.</w:delText>
        </w:r>
      </w:del>
      <w:ins w:id="401" w:author="Alberto D'Agostino" w:date="2025-02-03T09:55:00Z">
        <w:r w:rsidR="00494CC8" w:rsidRPr="004570CE">
          <w:rPr>
            <w:rFonts w:ascii="Times New Roman" w:eastAsia="Times New Roman" w:hAnsi="Times New Roman" w:cs="Times New Roman"/>
            <w:i/>
            <w:sz w:val="24"/>
            <w:szCs w:val="24"/>
          </w:rPr>
          <w:t>et al.</w:t>
        </w:r>
      </w:ins>
      <w:r w:rsidRPr="004570CE">
        <w:rPr>
          <w:rFonts w:ascii="Times New Roman" w:eastAsia="Times New Roman" w:hAnsi="Times New Roman" w:cs="Times New Roman"/>
          <w:sz w:val="24"/>
          <w:szCs w:val="24"/>
          <w:rPrChange w:id="402" w:author="Alberto D'Agostino" w:date="2025-02-03T10:31:00Z">
            <w:rPr>
              <w:rFonts w:ascii="Times New Roman" w:eastAsia="Times New Roman" w:hAnsi="Times New Roman" w:cs="Times New Roman"/>
              <w:sz w:val="24"/>
              <w:szCs w:val="24"/>
              <w:highlight w:val="cyan"/>
            </w:rPr>
          </w:rPrChange>
        </w:rPr>
        <w:t>, 2022</w:t>
      </w:r>
      <w:del w:id="403" w:author="Alberto D'Agostino" w:date="2025-02-03T10:31:00Z">
        <w:r w:rsidRPr="004570CE" w:rsidDel="004570CE">
          <w:rPr>
            <w:rFonts w:ascii="Times New Roman" w:eastAsia="Times New Roman" w:hAnsi="Times New Roman" w:cs="Times New Roman"/>
            <w:sz w:val="24"/>
            <w:szCs w:val="24"/>
            <w:rPrChange w:id="404" w:author="Alberto D'Agostino" w:date="2025-02-03T10:31:00Z">
              <w:rPr>
                <w:rFonts w:ascii="Times New Roman" w:eastAsia="Times New Roman" w:hAnsi="Times New Roman" w:cs="Times New Roman"/>
                <w:sz w:val="24"/>
                <w:szCs w:val="24"/>
                <w:highlight w:val="cyan"/>
              </w:rPr>
            </w:rPrChange>
          </w:rPr>
          <w:delText xml:space="preserve">; Azmi </w:delText>
        </w:r>
      </w:del>
      <w:del w:id="405" w:author="Alberto D'Agostino" w:date="2025-02-03T09:55:00Z">
        <w:r w:rsidRPr="004570CE" w:rsidDel="00494CC8">
          <w:rPr>
            <w:rFonts w:ascii="Times New Roman" w:eastAsia="Times New Roman" w:hAnsi="Times New Roman" w:cs="Times New Roman"/>
            <w:sz w:val="24"/>
            <w:szCs w:val="24"/>
            <w:rPrChange w:id="406" w:author="Alberto D'Agostino" w:date="2025-02-03T10:31:00Z">
              <w:rPr>
                <w:rFonts w:ascii="Times New Roman" w:eastAsia="Times New Roman" w:hAnsi="Times New Roman" w:cs="Times New Roman"/>
                <w:sz w:val="24"/>
                <w:szCs w:val="24"/>
                <w:highlight w:val="cyan"/>
              </w:rPr>
            </w:rPrChange>
          </w:rPr>
          <w:delText>et al.</w:delText>
        </w:r>
      </w:del>
      <w:del w:id="407" w:author="Alberto D'Agostino" w:date="2025-02-03T10:31:00Z">
        <w:r w:rsidRPr="004570CE" w:rsidDel="004570CE">
          <w:rPr>
            <w:rFonts w:ascii="Times New Roman" w:eastAsia="Times New Roman" w:hAnsi="Times New Roman" w:cs="Times New Roman"/>
            <w:sz w:val="24"/>
            <w:szCs w:val="24"/>
            <w:rPrChange w:id="408" w:author="Alberto D'Agostino" w:date="2025-02-03T10:31:00Z">
              <w:rPr>
                <w:rFonts w:ascii="Times New Roman" w:eastAsia="Times New Roman" w:hAnsi="Times New Roman" w:cs="Times New Roman"/>
                <w:sz w:val="24"/>
                <w:szCs w:val="24"/>
                <w:highlight w:val="cyan"/>
              </w:rPr>
            </w:rPrChange>
          </w:rPr>
          <w:delText>, 2022</w:delText>
        </w:r>
      </w:del>
      <w:r w:rsidRPr="004570CE">
        <w:rPr>
          <w:rFonts w:ascii="Times New Roman" w:eastAsia="Times New Roman" w:hAnsi="Times New Roman" w:cs="Times New Roman"/>
          <w:sz w:val="24"/>
          <w:szCs w:val="24"/>
          <w:rPrChange w:id="409" w:author="Alberto D'Agostino" w:date="2025-02-03T10:31:00Z">
            <w:rPr>
              <w:rFonts w:ascii="Times New Roman" w:eastAsia="Times New Roman" w:hAnsi="Times New Roman" w:cs="Times New Roman"/>
              <w:sz w:val="24"/>
              <w:szCs w:val="24"/>
              <w:highlight w:val="cyan"/>
            </w:rPr>
          </w:rPrChange>
        </w:rPr>
        <w:t xml:space="preserve">) </w:t>
      </w:r>
      <w:r>
        <w:rPr>
          <w:rFonts w:ascii="Times New Roman" w:eastAsia="Times New Roman" w:hAnsi="Times New Roman" w:cs="Times New Roman"/>
          <w:sz w:val="24"/>
          <w:szCs w:val="24"/>
        </w:rPr>
        <w:t xml:space="preserve">and is a common way to obtain a static web page with several features. </w:t>
      </w:r>
    </w:p>
    <w:p w14:paraId="19BF0AFF" w14:textId="77777777" w:rsidR="00274D6D" w:rsidRDefault="00734CE6" w:rsidP="00274D6D">
      <w:pPr>
        <w:keepNext/>
        <w:spacing w:line="480" w:lineRule="auto"/>
        <w:jc w:val="center"/>
      </w:pPr>
      <w:r>
        <w:rPr>
          <w:rFonts w:ascii="Times New Roman" w:eastAsia="Times New Roman" w:hAnsi="Times New Roman" w:cs="Times New Roman"/>
          <w:noProof/>
          <w:sz w:val="24"/>
          <w:szCs w:val="24"/>
        </w:rPr>
        <w:lastRenderedPageBreak/>
        <w:drawing>
          <wp:inline distT="114300" distB="114300" distL="114300" distR="114300" wp14:anchorId="437D7AAF" wp14:editId="7245C967">
            <wp:extent cx="4156203" cy="5562917"/>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l="33188" t="8285" r="33654" b="28832"/>
                    <a:stretch>
                      <a:fillRect/>
                    </a:stretch>
                  </pic:blipFill>
                  <pic:spPr>
                    <a:xfrm>
                      <a:off x="0" y="0"/>
                      <a:ext cx="4156203" cy="5562917"/>
                    </a:xfrm>
                    <a:prstGeom prst="rect">
                      <a:avLst/>
                    </a:prstGeom>
                    <a:ln/>
                  </pic:spPr>
                </pic:pic>
              </a:graphicData>
            </a:graphic>
          </wp:inline>
        </w:drawing>
      </w:r>
    </w:p>
    <w:p w14:paraId="00000125" w14:textId="10E7B13A" w:rsidR="00696B80" w:rsidRDefault="00274D6D" w:rsidP="00274D6D">
      <w:pPr>
        <w:pStyle w:val="Didascalia"/>
        <w:rPr>
          <w:rFonts w:ascii="Times New Roman" w:eastAsia="Times New Roman" w:hAnsi="Times New Roman" w:cs="Times New Roman"/>
          <w:sz w:val="24"/>
          <w:szCs w:val="24"/>
        </w:rPr>
      </w:pPr>
      <w:bookmarkStart w:id="410" w:name="_Ref186872241"/>
      <w:r>
        <w:t xml:space="preserve">Figure </w:t>
      </w:r>
      <w:r w:rsidR="0067076A">
        <w:fldChar w:fldCharType="begin"/>
      </w:r>
      <w:r w:rsidR="0067076A">
        <w:instrText xml:space="preserve"> SEQ Figure \* ARABIC </w:instrText>
      </w:r>
      <w:r w:rsidR="0067076A">
        <w:fldChar w:fldCharType="separate"/>
      </w:r>
      <w:r w:rsidR="00151579">
        <w:rPr>
          <w:noProof/>
        </w:rPr>
        <w:t>11</w:t>
      </w:r>
      <w:r w:rsidR="0067076A">
        <w:rPr>
          <w:noProof/>
        </w:rPr>
        <w:fldChar w:fldCharType="end"/>
      </w:r>
      <w:bookmarkEnd w:id="410"/>
      <w:r>
        <w:t xml:space="preserve"> Geographical and maps data viewer features and creation process</w:t>
      </w:r>
    </w:p>
    <w:p w14:paraId="00000126" w14:textId="77777777" w:rsidR="00696B80" w:rsidRDefault="00696B80" w:rsidP="00A7677A">
      <w:pPr>
        <w:spacing w:line="480" w:lineRule="auto"/>
        <w:jc w:val="both"/>
        <w:rPr>
          <w:rFonts w:ascii="Times New Roman" w:eastAsia="Times New Roman" w:hAnsi="Times New Roman" w:cs="Times New Roman"/>
          <w:sz w:val="24"/>
          <w:szCs w:val="24"/>
        </w:rPr>
      </w:pPr>
    </w:p>
    <w:p w14:paraId="523EC79F" w14:textId="38BAFEB5" w:rsidR="00FB2B67" w:rsidRDefault="00B42ABC" w:rsidP="00B42ABC">
      <w:pPr>
        <w:pStyle w:val="Titolo2"/>
        <w:numPr>
          <w:ilvl w:val="0"/>
          <w:numId w:val="0"/>
        </w:numPr>
      </w:pPr>
      <w:r>
        <w:t xml:space="preserve">2.4 </w:t>
      </w:r>
      <w:del w:id="411" w:author="Eugenio Fazio [2]" w:date="2025-01-31T17:40:00Z">
        <w:r w:rsidDel="00D61A73">
          <w:delText xml:space="preserve">Combining </w:delText>
        </w:r>
      </w:del>
      <w:ins w:id="412" w:author="Eugenio Fazio [2]" w:date="2025-01-31T17:40:00Z">
        <w:r w:rsidR="00D61A73">
          <w:t xml:space="preserve">Merging </w:t>
        </w:r>
      </w:ins>
      <w:del w:id="413" w:author="Eugenio Fazio [2]" w:date="2025-01-31T17:40:00Z">
        <w:r w:rsidDel="00D61A73">
          <w:delText xml:space="preserve">many </w:delText>
        </w:r>
      </w:del>
      <w:ins w:id="414" w:author="Eugenio Fazio [2]" w:date="2025-01-31T17:40:00Z">
        <w:r w:rsidR="00D61A73">
          <w:t xml:space="preserve">multiple </w:t>
        </w:r>
      </w:ins>
      <w:r>
        <w:t>data web-viewer</w:t>
      </w:r>
      <w:r w:rsidR="004F4071">
        <w:t>s</w:t>
      </w:r>
      <w:r>
        <w:t xml:space="preserve"> in </w:t>
      </w:r>
      <w:r w:rsidR="0011287A">
        <w:t>an</w:t>
      </w:r>
      <w:r w:rsidR="00354E7B">
        <w:t xml:space="preserve"> MGS website</w:t>
      </w:r>
    </w:p>
    <w:p w14:paraId="0BA0808C" w14:textId="77777777" w:rsidR="004F4071" w:rsidRDefault="004F4071" w:rsidP="004F4071">
      <w:pPr>
        <w:spacing w:line="480" w:lineRule="auto"/>
        <w:jc w:val="both"/>
        <w:rPr>
          <w:rFonts w:ascii="Times New Roman" w:eastAsia="Times New Roman" w:hAnsi="Times New Roman" w:cs="Times New Roman"/>
          <w:sz w:val="24"/>
          <w:szCs w:val="24"/>
        </w:rPr>
      </w:pPr>
    </w:p>
    <w:p w14:paraId="7AD11FCD" w14:textId="6168986C" w:rsidR="004F4071" w:rsidRDefault="00354E7B" w:rsidP="004F4071">
      <w:pPr>
        <w:spacing w:line="480" w:lineRule="auto"/>
        <w:jc w:val="both"/>
        <w:rPr>
          <w:rFonts w:ascii="Times New Roman" w:eastAsia="Times New Roman" w:hAnsi="Times New Roman" w:cs="Times New Roman"/>
          <w:sz w:val="24"/>
          <w:szCs w:val="24"/>
        </w:rPr>
      </w:pPr>
      <w:r w:rsidRPr="00354E7B">
        <w:rPr>
          <w:rFonts w:ascii="Times New Roman" w:eastAsia="Times New Roman" w:hAnsi="Times New Roman" w:cs="Times New Roman"/>
          <w:sz w:val="24"/>
          <w:szCs w:val="24"/>
        </w:rPr>
        <w:t xml:space="preserve">The realization of an integrated </w:t>
      </w:r>
      <w:r w:rsidR="004F4071">
        <w:rPr>
          <w:rFonts w:ascii="Times New Roman" w:eastAsia="Times New Roman" w:hAnsi="Times New Roman" w:cs="Times New Roman"/>
          <w:sz w:val="24"/>
          <w:szCs w:val="24"/>
        </w:rPr>
        <w:t>MGS</w:t>
      </w:r>
      <w:r w:rsidRPr="00354E7B">
        <w:rPr>
          <w:rFonts w:ascii="Times New Roman" w:eastAsia="Times New Roman" w:hAnsi="Times New Roman" w:cs="Times New Roman"/>
          <w:sz w:val="24"/>
          <w:szCs w:val="24"/>
        </w:rPr>
        <w:t xml:space="preserve"> data visualizer, as revealed by the analysis conducted, can be achieved through the synergistic use of the Bootstrap framework and </w:t>
      </w:r>
      <w:r w:rsidRPr="004F4071">
        <w:rPr>
          <w:rFonts w:ascii="Times New Roman" w:eastAsia="Times New Roman" w:hAnsi="Times New Roman" w:cs="Times New Roman"/>
          <w:i/>
          <w:iCs/>
          <w:sz w:val="24"/>
          <w:szCs w:val="24"/>
        </w:rPr>
        <w:t>&lt;iframe&gt;</w:t>
      </w:r>
      <w:r w:rsidRPr="00354E7B">
        <w:rPr>
          <w:rFonts w:ascii="Times New Roman" w:eastAsia="Times New Roman" w:hAnsi="Times New Roman" w:cs="Times New Roman"/>
          <w:sz w:val="24"/>
          <w:szCs w:val="24"/>
        </w:rPr>
        <w:t xml:space="preserve"> </w:t>
      </w:r>
      <w:r w:rsidRPr="004570CE">
        <w:rPr>
          <w:rFonts w:ascii="Times New Roman" w:eastAsia="Times New Roman" w:hAnsi="Times New Roman" w:cs="Times New Roman"/>
          <w:sz w:val="24"/>
          <w:szCs w:val="24"/>
        </w:rPr>
        <w:t>tags</w:t>
      </w:r>
      <w:r w:rsidR="004F4071" w:rsidRPr="004570CE">
        <w:rPr>
          <w:rFonts w:ascii="Times New Roman" w:eastAsia="Times New Roman" w:hAnsi="Times New Roman" w:cs="Times New Roman"/>
          <w:sz w:val="24"/>
          <w:szCs w:val="24"/>
        </w:rPr>
        <w:t xml:space="preserve"> </w:t>
      </w:r>
      <w:r w:rsidR="004F4071" w:rsidRPr="004570CE">
        <w:rPr>
          <w:rFonts w:ascii="Times New Roman" w:eastAsia="Times New Roman" w:hAnsi="Times New Roman" w:cs="Times New Roman"/>
          <w:sz w:val="24"/>
          <w:szCs w:val="24"/>
          <w:rPrChange w:id="415" w:author="Alberto D'Agostino" w:date="2025-02-03T10:31:00Z">
            <w:rPr>
              <w:rFonts w:ascii="Times New Roman" w:eastAsia="Times New Roman" w:hAnsi="Times New Roman" w:cs="Times New Roman"/>
              <w:sz w:val="24"/>
              <w:szCs w:val="24"/>
              <w:highlight w:val="cyan"/>
            </w:rPr>
          </w:rPrChange>
        </w:rPr>
        <w:t>(Cheng, 2024)</w:t>
      </w:r>
      <w:r w:rsidRPr="004570CE">
        <w:rPr>
          <w:rFonts w:ascii="Times New Roman" w:eastAsia="Times New Roman" w:hAnsi="Times New Roman" w:cs="Times New Roman"/>
          <w:sz w:val="24"/>
          <w:szCs w:val="24"/>
        </w:rPr>
        <w:t>.</w:t>
      </w:r>
      <w:r w:rsidRPr="00354E7B">
        <w:rPr>
          <w:rFonts w:ascii="Times New Roman" w:eastAsia="Times New Roman" w:hAnsi="Times New Roman" w:cs="Times New Roman"/>
          <w:sz w:val="24"/>
          <w:szCs w:val="24"/>
        </w:rPr>
        <w:t xml:space="preserve"> This approach, geared toward modularity and efficiency, involves the definition of a web layout optimized in terms of User Experience (UX) and User Interface (UI).</w:t>
      </w:r>
      <w:r>
        <w:rPr>
          <w:rFonts w:ascii="Times New Roman" w:eastAsia="Times New Roman" w:hAnsi="Times New Roman" w:cs="Times New Roman"/>
          <w:sz w:val="24"/>
          <w:szCs w:val="24"/>
        </w:rPr>
        <w:t xml:space="preserve"> </w:t>
      </w:r>
      <w:r w:rsidRPr="00354E7B">
        <w:rPr>
          <w:rFonts w:ascii="Times New Roman" w:eastAsia="Times New Roman" w:hAnsi="Times New Roman" w:cs="Times New Roman"/>
          <w:sz w:val="24"/>
          <w:szCs w:val="24"/>
        </w:rPr>
        <w:t xml:space="preserve">In this context, UX plays a key </w:t>
      </w:r>
      <w:r w:rsidRPr="00354E7B">
        <w:rPr>
          <w:rFonts w:ascii="Times New Roman" w:eastAsia="Times New Roman" w:hAnsi="Times New Roman" w:cs="Times New Roman"/>
          <w:sz w:val="24"/>
          <w:szCs w:val="24"/>
        </w:rPr>
        <w:lastRenderedPageBreak/>
        <w:t xml:space="preserve">role in ensuring viewer usability and accessibility. An effective UX results in an intuitive and satisfying user </w:t>
      </w:r>
      <w:r w:rsidRPr="004570CE">
        <w:rPr>
          <w:rFonts w:ascii="Times New Roman" w:eastAsia="Times New Roman" w:hAnsi="Times New Roman" w:cs="Times New Roman"/>
          <w:sz w:val="24"/>
          <w:szCs w:val="24"/>
        </w:rPr>
        <w:t>experience</w:t>
      </w:r>
      <w:r w:rsidR="00622CAD" w:rsidRPr="004570CE">
        <w:rPr>
          <w:rFonts w:ascii="Times New Roman" w:eastAsia="Times New Roman" w:hAnsi="Times New Roman" w:cs="Times New Roman"/>
          <w:sz w:val="24"/>
          <w:szCs w:val="24"/>
        </w:rPr>
        <w:t xml:space="preserve"> </w:t>
      </w:r>
      <w:r w:rsidR="00622CAD" w:rsidRPr="004570CE">
        <w:rPr>
          <w:rFonts w:ascii="Times New Roman" w:eastAsia="Times New Roman" w:hAnsi="Times New Roman" w:cs="Times New Roman"/>
          <w:sz w:val="24"/>
          <w:szCs w:val="24"/>
          <w:rPrChange w:id="416" w:author="Alberto D'Agostino" w:date="2025-02-03T10:32:00Z">
            <w:rPr>
              <w:rFonts w:ascii="Times New Roman" w:eastAsia="Times New Roman" w:hAnsi="Times New Roman" w:cs="Times New Roman"/>
              <w:sz w:val="24"/>
              <w:szCs w:val="24"/>
              <w:highlight w:val="cyan"/>
            </w:rPr>
          </w:rPrChange>
        </w:rPr>
        <w:t xml:space="preserve">(Visser </w:t>
      </w:r>
      <w:r w:rsidR="00622CAD" w:rsidRPr="004570CE">
        <w:rPr>
          <w:rFonts w:ascii="Times New Roman" w:eastAsia="Times New Roman" w:hAnsi="Times New Roman" w:cs="Times New Roman"/>
          <w:i/>
          <w:iCs/>
          <w:sz w:val="24"/>
          <w:szCs w:val="24"/>
          <w:rPrChange w:id="417" w:author="Alberto D'Agostino" w:date="2025-02-03T10:32:00Z">
            <w:rPr>
              <w:rFonts w:ascii="Times New Roman" w:eastAsia="Times New Roman" w:hAnsi="Times New Roman" w:cs="Times New Roman"/>
              <w:sz w:val="24"/>
              <w:szCs w:val="24"/>
              <w:highlight w:val="cyan"/>
            </w:rPr>
          </w:rPrChange>
        </w:rPr>
        <w:t>et al</w:t>
      </w:r>
      <w:ins w:id="418" w:author="Alberto D'Agostino" w:date="2025-02-03T10:31:00Z">
        <w:r w:rsidR="004570CE" w:rsidRPr="004570CE">
          <w:rPr>
            <w:rFonts w:ascii="Times New Roman" w:eastAsia="Times New Roman" w:hAnsi="Times New Roman" w:cs="Times New Roman"/>
            <w:i/>
            <w:iCs/>
            <w:sz w:val="24"/>
            <w:szCs w:val="24"/>
            <w:rPrChange w:id="419" w:author="Alberto D'Agostino" w:date="2025-02-03T10:32:00Z">
              <w:rPr>
                <w:rFonts w:ascii="Times New Roman" w:eastAsia="Times New Roman" w:hAnsi="Times New Roman" w:cs="Times New Roman"/>
                <w:sz w:val="24"/>
                <w:szCs w:val="24"/>
                <w:highlight w:val="cyan"/>
              </w:rPr>
            </w:rPrChange>
          </w:rPr>
          <w:t>.</w:t>
        </w:r>
      </w:ins>
      <w:r w:rsidR="00622CAD" w:rsidRPr="004570CE">
        <w:rPr>
          <w:rFonts w:ascii="Times New Roman" w:eastAsia="Times New Roman" w:hAnsi="Times New Roman" w:cs="Times New Roman"/>
          <w:sz w:val="24"/>
          <w:szCs w:val="24"/>
          <w:rPrChange w:id="420" w:author="Alberto D'Agostino" w:date="2025-02-03T10:32:00Z">
            <w:rPr>
              <w:rFonts w:ascii="Times New Roman" w:eastAsia="Times New Roman" w:hAnsi="Times New Roman" w:cs="Times New Roman"/>
              <w:sz w:val="24"/>
              <w:szCs w:val="24"/>
              <w:highlight w:val="cyan"/>
            </w:rPr>
          </w:rPrChange>
        </w:rPr>
        <w:t>, 2019)</w:t>
      </w:r>
      <w:r w:rsidR="004F4071" w:rsidRPr="004570CE">
        <w:rPr>
          <w:rFonts w:ascii="Times New Roman" w:eastAsia="Times New Roman" w:hAnsi="Times New Roman" w:cs="Times New Roman"/>
          <w:sz w:val="24"/>
          <w:szCs w:val="24"/>
        </w:rPr>
        <w:t>, characterized</w:t>
      </w:r>
      <w:r w:rsidR="004F4071">
        <w:rPr>
          <w:rFonts w:ascii="Times New Roman" w:eastAsia="Times New Roman" w:hAnsi="Times New Roman" w:cs="Times New Roman"/>
          <w:sz w:val="24"/>
          <w:szCs w:val="24"/>
        </w:rPr>
        <w:t xml:space="preserve"> by: </w:t>
      </w:r>
    </w:p>
    <w:p w14:paraId="7DAE795B" w14:textId="3364CBC8"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Clarity: information must be presented clearly and concisely, facilitating understanding of the</w:t>
      </w:r>
      <w:r>
        <w:rPr>
          <w:rFonts w:ascii="Times New Roman" w:eastAsia="Times New Roman" w:hAnsi="Times New Roman" w:cs="Times New Roman"/>
          <w:sz w:val="24"/>
          <w:szCs w:val="24"/>
        </w:rPr>
        <w:t xml:space="preserve"> </w:t>
      </w:r>
      <w:r w:rsidRPr="004F4071">
        <w:rPr>
          <w:rFonts w:ascii="Times New Roman" w:eastAsia="Times New Roman" w:hAnsi="Times New Roman" w:cs="Times New Roman"/>
          <w:sz w:val="24"/>
          <w:szCs w:val="24"/>
        </w:rPr>
        <w:t>data displayed.</w:t>
      </w:r>
    </w:p>
    <w:p w14:paraId="2F538C2F"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Efficiency: interaction with the viewer should be smooth and intuitive, allowing the user to achieve their goals quickly and effectively.</w:t>
      </w:r>
    </w:p>
    <w:p w14:paraId="6A54431B"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Consistency: the design and functionality of the viewer must be consistent across sections and with established web interaction conventions.</w:t>
      </w:r>
    </w:p>
    <w:p w14:paraId="3471F3D0" w14:textId="7AF37ECC" w:rsidR="004F4071" w:rsidRP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Accessibility: the viewer must be accessible to all users, including those with disabilities, through the implementation of specific functionality and the adoption of web accessibility standards.</w:t>
      </w:r>
    </w:p>
    <w:p w14:paraId="1332C838" w14:textId="725C838A" w:rsidR="004F4071" w:rsidRDefault="00622CAD" w:rsidP="00354E7B">
      <w:p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 xml:space="preserve">The UI, in turn, contributes significantly to the communicative effectiveness of the viewer. A well-designed </w:t>
      </w:r>
      <w:r w:rsidRPr="004570CE">
        <w:rPr>
          <w:rFonts w:ascii="Times New Roman" w:eastAsia="Times New Roman" w:hAnsi="Times New Roman" w:cs="Times New Roman"/>
          <w:sz w:val="24"/>
          <w:szCs w:val="24"/>
        </w:rPr>
        <w:t xml:space="preserve">UI </w:t>
      </w:r>
      <w:r w:rsidR="0060160E" w:rsidRPr="004570CE">
        <w:rPr>
          <w:rFonts w:ascii="Times New Roman" w:eastAsia="Times New Roman" w:hAnsi="Times New Roman" w:cs="Times New Roman"/>
          <w:sz w:val="24"/>
          <w:szCs w:val="24"/>
          <w:rPrChange w:id="421" w:author="Alberto D'Agostino" w:date="2025-02-03T10:32:00Z">
            <w:rPr>
              <w:rFonts w:ascii="Times New Roman" w:eastAsia="Times New Roman" w:hAnsi="Times New Roman" w:cs="Times New Roman"/>
              <w:sz w:val="24"/>
              <w:szCs w:val="24"/>
              <w:highlight w:val="cyan"/>
            </w:rPr>
          </w:rPrChange>
        </w:rPr>
        <w:t>(</w:t>
      </w:r>
      <w:r w:rsidR="001E10DD" w:rsidRPr="004570CE">
        <w:rPr>
          <w:rFonts w:ascii="Times New Roman" w:eastAsia="Times New Roman" w:hAnsi="Times New Roman" w:cs="Times New Roman"/>
          <w:sz w:val="24"/>
          <w:szCs w:val="24"/>
          <w:rPrChange w:id="422" w:author="Alberto D'Agostino" w:date="2025-02-03T10:32:00Z">
            <w:rPr>
              <w:rFonts w:ascii="Times New Roman" w:eastAsia="Times New Roman" w:hAnsi="Times New Roman" w:cs="Times New Roman"/>
              <w:sz w:val="24"/>
              <w:szCs w:val="24"/>
              <w:highlight w:val="cyan"/>
            </w:rPr>
          </w:rPrChange>
        </w:rPr>
        <w:t>Norman</w:t>
      </w:r>
      <w:r w:rsidR="0060160E" w:rsidRPr="004570CE">
        <w:rPr>
          <w:rFonts w:ascii="Times New Roman" w:eastAsia="Times New Roman" w:hAnsi="Times New Roman" w:cs="Times New Roman"/>
          <w:sz w:val="24"/>
          <w:szCs w:val="24"/>
          <w:rPrChange w:id="423" w:author="Alberto D'Agostino" w:date="2025-02-03T10:32:00Z">
            <w:rPr>
              <w:rFonts w:ascii="Times New Roman" w:eastAsia="Times New Roman" w:hAnsi="Times New Roman" w:cs="Times New Roman"/>
              <w:sz w:val="24"/>
              <w:szCs w:val="24"/>
              <w:highlight w:val="cyan"/>
            </w:rPr>
          </w:rPrChange>
        </w:rPr>
        <w:t>, 201</w:t>
      </w:r>
      <w:r w:rsidR="001E10DD" w:rsidRPr="004570CE">
        <w:rPr>
          <w:rFonts w:ascii="Times New Roman" w:eastAsia="Times New Roman" w:hAnsi="Times New Roman" w:cs="Times New Roman"/>
          <w:sz w:val="24"/>
          <w:szCs w:val="24"/>
          <w:rPrChange w:id="424" w:author="Alberto D'Agostino" w:date="2025-02-03T10:32:00Z">
            <w:rPr>
              <w:rFonts w:ascii="Times New Roman" w:eastAsia="Times New Roman" w:hAnsi="Times New Roman" w:cs="Times New Roman"/>
              <w:sz w:val="24"/>
              <w:szCs w:val="24"/>
              <w:highlight w:val="cyan"/>
            </w:rPr>
          </w:rPrChange>
        </w:rPr>
        <w:t>3</w:t>
      </w:r>
      <w:r w:rsidR="0060160E" w:rsidRPr="004570CE">
        <w:rPr>
          <w:rFonts w:ascii="Times New Roman" w:eastAsia="Times New Roman" w:hAnsi="Times New Roman" w:cs="Times New Roman"/>
          <w:sz w:val="24"/>
          <w:szCs w:val="24"/>
          <w:rPrChange w:id="425" w:author="Alberto D'Agostino" w:date="2025-02-03T10:32:00Z">
            <w:rPr>
              <w:rFonts w:ascii="Times New Roman" w:eastAsia="Times New Roman" w:hAnsi="Times New Roman" w:cs="Times New Roman"/>
              <w:sz w:val="24"/>
              <w:szCs w:val="24"/>
              <w:highlight w:val="cyan"/>
            </w:rPr>
          </w:rPrChange>
        </w:rPr>
        <w:t>)</w:t>
      </w:r>
      <w:r w:rsidR="0060160E" w:rsidRPr="004570CE">
        <w:rPr>
          <w:rFonts w:ascii="Times New Roman" w:eastAsia="Times New Roman" w:hAnsi="Times New Roman" w:cs="Times New Roman"/>
          <w:sz w:val="24"/>
          <w:szCs w:val="24"/>
        </w:rPr>
        <w:t xml:space="preserve"> </w:t>
      </w:r>
      <w:r w:rsidRPr="004570CE">
        <w:rPr>
          <w:rFonts w:ascii="Times New Roman" w:eastAsia="Times New Roman" w:hAnsi="Times New Roman" w:cs="Times New Roman"/>
          <w:sz w:val="24"/>
          <w:szCs w:val="24"/>
        </w:rPr>
        <w:t>is</w:t>
      </w:r>
      <w:r w:rsidRPr="00622CAD">
        <w:rPr>
          <w:rFonts w:ascii="Times New Roman" w:eastAsia="Times New Roman" w:hAnsi="Times New Roman" w:cs="Times New Roman"/>
          <w:sz w:val="24"/>
          <w:szCs w:val="24"/>
        </w:rPr>
        <w:t xml:space="preserve"> distinguished by:</w:t>
      </w:r>
    </w:p>
    <w:p w14:paraId="2E4AEB1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Aesthetics: the visual appearance of the viewer should be neat and appealing, stimulating user interest and promoting data exploration.</w:t>
      </w:r>
    </w:p>
    <w:p w14:paraId="0B28A6AC"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Organization: graphical elements and controls must be arranged in a logical and intuitive manner, guiding the user in interacting with the viewer.</w:t>
      </w:r>
    </w:p>
    <w:p w14:paraId="318ED08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Feedback: the viewer must provide clear and timely feedback to user actions, confirming successful interaction and preventing errors.</w:t>
      </w:r>
    </w:p>
    <w:p w14:paraId="5F062428" w14:textId="20A91175" w:rsidR="00A7677A" w:rsidRPr="00F6028E" w:rsidRDefault="00622CAD" w:rsidP="00F6028E">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Responsiveness: the design of the viewer must adapt dynamically to different screen sizes and resolutions, ensuring an optimal user experience on any device.</w:t>
      </w:r>
    </w:p>
    <w:p w14:paraId="24EFF8AB" w14:textId="6DAD22C2" w:rsidR="00622CAD" w:rsidRDefault="00A7677A" w:rsidP="00A7677A">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22CAD" w:rsidRPr="00622CAD">
        <w:rPr>
          <w:rFonts w:ascii="Times New Roman" w:eastAsia="Times New Roman" w:hAnsi="Times New Roman" w:cs="Times New Roman"/>
          <w:sz w:val="24"/>
          <w:szCs w:val="24"/>
        </w:rPr>
        <w:t>he design of an integrated geoscience data visualizer requires careful consideration of UX and UI aspects. Effective synergy between these two elements results in a positive user experience that promotes understanding and analysis of geoscientific data.</w:t>
      </w:r>
    </w:p>
    <w:p w14:paraId="0162486C" w14:textId="3850C5FC"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HTML standards and scripting languages allow different ways of merging parts from different </w:t>
      </w:r>
      <w:r w:rsidRPr="004570CE">
        <w:rPr>
          <w:rFonts w:ascii="Times New Roman" w:eastAsia="Times New Roman" w:hAnsi="Times New Roman" w:cs="Times New Roman"/>
          <w:sz w:val="24"/>
          <w:szCs w:val="24"/>
        </w:rPr>
        <w:t xml:space="preserve">sources </w:t>
      </w:r>
      <w:r w:rsidRPr="004570CE">
        <w:rPr>
          <w:rFonts w:ascii="Times New Roman" w:eastAsia="Times New Roman" w:hAnsi="Times New Roman" w:cs="Times New Roman"/>
          <w:sz w:val="24"/>
          <w:szCs w:val="24"/>
          <w:rPrChange w:id="426" w:author="Alberto D'Agostino" w:date="2025-02-03T10:32:00Z">
            <w:rPr>
              <w:rFonts w:ascii="Times New Roman" w:eastAsia="Times New Roman" w:hAnsi="Times New Roman" w:cs="Times New Roman"/>
              <w:sz w:val="24"/>
              <w:szCs w:val="24"/>
              <w:highlight w:val="cyan"/>
            </w:rPr>
          </w:rPrChange>
        </w:rPr>
        <w:t>(Simon, 2023),</w:t>
      </w:r>
      <w:r w:rsidRPr="004570CE">
        <w:rPr>
          <w:rFonts w:ascii="Times New Roman" w:eastAsia="Times New Roman" w:hAnsi="Times New Roman" w:cs="Times New Roman"/>
          <w:sz w:val="24"/>
          <w:szCs w:val="24"/>
        </w:rPr>
        <w:t xml:space="preserve"> the simplest</w:t>
      </w:r>
      <w:r>
        <w:rPr>
          <w:rFonts w:ascii="Times New Roman" w:eastAsia="Times New Roman" w:hAnsi="Times New Roman" w:cs="Times New Roman"/>
          <w:sz w:val="24"/>
          <w:szCs w:val="24"/>
        </w:rPr>
        <w:t>, but not the best performer</w:t>
      </w:r>
      <w:del w:id="427" w:author="Eugenio Fazio [2]" w:date="2025-01-31T17:43:00Z">
        <w:r w:rsidDel="00DD08D5">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way of combining one web page with its attachments within a frame of another is the use of the &lt;iframe&gt; tag. In this proposed methodology, which has as one of its goals to simplify the engineering process, embedding methods that could offer more effective performance by taking advantage of code refactor and optimization of all embedded scripts and libraries </w:t>
      </w:r>
      <w:r w:rsidRPr="004570CE">
        <w:rPr>
          <w:rFonts w:ascii="Times New Roman" w:eastAsia="Times New Roman" w:hAnsi="Times New Roman" w:cs="Times New Roman"/>
          <w:sz w:val="24"/>
          <w:szCs w:val="24"/>
          <w:rPrChange w:id="428" w:author="Alberto D'Agostino" w:date="2025-02-03T10:33:00Z">
            <w:rPr>
              <w:rFonts w:ascii="Times New Roman" w:eastAsia="Times New Roman" w:hAnsi="Times New Roman" w:cs="Times New Roman"/>
              <w:sz w:val="24"/>
              <w:szCs w:val="24"/>
              <w:highlight w:val="cyan"/>
            </w:rPr>
          </w:rPrChange>
        </w:rPr>
        <w:t>(Li &amp; Zhang, 2021)</w:t>
      </w:r>
      <w:r w:rsidRPr="005A5B6C">
        <w:rPr>
          <w:rFonts w:ascii="Times New Roman" w:eastAsia="Times New Roman" w:hAnsi="Times New Roman" w:cs="Times New Roman"/>
          <w:sz w:val="24"/>
          <w:szCs w:val="24"/>
        </w:rPr>
        <w:t xml:space="preserve"> have been</w:t>
      </w:r>
      <w:r>
        <w:rPr>
          <w:rFonts w:ascii="Times New Roman" w:eastAsia="Times New Roman" w:hAnsi="Times New Roman" w:cs="Times New Roman"/>
          <w:sz w:val="24"/>
          <w:szCs w:val="24"/>
        </w:rPr>
        <w:t xml:space="preserve"> left out.</w:t>
      </w:r>
    </w:p>
    <w:p w14:paraId="328116DA" w14:textId="058C586F"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possible to combine in a web-template the three data-type frames; Bootstrap streamlines UI development with its ready-to-use components and adaptable grid system, ensuring </w:t>
      </w:r>
      <w:r w:rsidR="005255D2">
        <w:rPr>
          <w:rFonts w:ascii="Times New Roman" w:eastAsia="Times New Roman" w:hAnsi="Times New Roman" w:cs="Times New Roman"/>
          <w:sz w:val="24"/>
          <w:szCs w:val="24"/>
        </w:rPr>
        <w:t>an optimized visualization</w:t>
      </w:r>
      <w:r>
        <w:rPr>
          <w:rFonts w:ascii="Times New Roman" w:eastAsia="Times New Roman" w:hAnsi="Times New Roman" w:cs="Times New Roman"/>
          <w:sz w:val="24"/>
          <w:szCs w:val="24"/>
        </w:rPr>
        <w:t xml:space="preserve"> on any device. Bootstrap grids are a powerful layout system provided by the Bootstrap framework, which is a popular front-end toolkit for building responsive and mobile-first websites and web applications. The grid system in Bootstrap is based on a 12-column layout, which allows developers to create flexible and responsive designs that adapt to different screen sizes and devices. jQuery simplifies client-side scripting with its intuitive functions for DOM manipulation and other common tasks</w:t>
      </w:r>
      <w:r w:rsidR="005255D2">
        <w:rPr>
          <w:rFonts w:ascii="Times New Roman" w:eastAsia="Times New Roman" w:hAnsi="Times New Roman" w:cs="Times New Roman"/>
          <w:sz w:val="24"/>
          <w:szCs w:val="24"/>
        </w:rPr>
        <w:t>, providing a friendly way of</w:t>
      </w:r>
      <w:r>
        <w:rPr>
          <w:rFonts w:ascii="Times New Roman" w:eastAsia="Times New Roman" w:hAnsi="Times New Roman" w:cs="Times New Roman"/>
          <w:sz w:val="24"/>
          <w:szCs w:val="24"/>
        </w:rPr>
        <w:t xml:space="preserve"> adding interactive elements to a website or web application. Interactive elements like sliders, </w:t>
      </w:r>
      <w:commentRangeStart w:id="429"/>
      <w:r>
        <w:rPr>
          <w:rFonts w:ascii="Times New Roman" w:eastAsia="Times New Roman" w:hAnsi="Times New Roman" w:cs="Times New Roman"/>
          <w:sz w:val="24"/>
          <w:szCs w:val="24"/>
        </w:rPr>
        <w:t>accordions</w:t>
      </w:r>
      <w:commentRangeEnd w:id="429"/>
      <w:r w:rsidR="00DD08D5">
        <w:rPr>
          <w:rStyle w:val="Rimandocommento"/>
        </w:rPr>
        <w:commentReference w:id="429"/>
      </w:r>
      <w:r>
        <w:rPr>
          <w:rFonts w:ascii="Times New Roman" w:eastAsia="Times New Roman" w:hAnsi="Times New Roman" w:cs="Times New Roman"/>
          <w:sz w:val="24"/>
          <w:szCs w:val="24"/>
        </w:rPr>
        <w:t xml:space="preserve">, modal dialogs, and animations can improve user experience by engaging users and making the interface more </w:t>
      </w:r>
      <w:r w:rsidRPr="005A5B6C">
        <w:rPr>
          <w:rFonts w:ascii="Times New Roman" w:eastAsia="Times New Roman" w:hAnsi="Times New Roman" w:cs="Times New Roman"/>
          <w:sz w:val="24"/>
          <w:szCs w:val="24"/>
        </w:rPr>
        <w:t xml:space="preserve">dynamic </w:t>
      </w:r>
      <w:r w:rsidRPr="004570CE">
        <w:rPr>
          <w:rFonts w:ascii="Times New Roman" w:eastAsia="Times New Roman" w:hAnsi="Times New Roman" w:cs="Times New Roman"/>
          <w:sz w:val="24"/>
          <w:szCs w:val="24"/>
          <w:rPrChange w:id="430" w:author="Alberto D'Agostino" w:date="2025-02-03T10:33:00Z">
            <w:rPr>
              <w:rFonts w:ascii="Times New Roman" w:eastAsia="Times New Roman" w:hAnsi="Times New Roman" w:cs="Times New Roman"/>
              <w:sz w:val="24"/>
              <w:szCs w:val="24"/>
              <w:highlight w:val="cyan"/>
            </w:rPr>
          </w:rPrChange>
        </w:rPr>
        <w:t>(Naik &amp; Naik, 2024)</w:t>
      </w:r>
      <w:r w:rsidRPr="005A5B6C">
        <w:rPr>
          <w:rFonts w:ascii="Times New Roman" w:eastAsia="Times New Roman" w:hAnsi="Times New Roman" w:cs="Times New Roman"/>
          <w:sz w:val="24"/>
          <w:szCs w:val="24"/>
        </w:rPr>
        <w:t>.</w:t>
      </w:r>
    </w:p>
    <w:p w14:paraId="7D62D029" w14:textId="2BCECE72" w:rsidR="004F4071" w:rsidRPr="004F4071" w:rsidRDefault="005255D2" w:rsidP="00A7677A">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example</w:t>
      </w:r>
      <w:r w:rsidR="004F4071" w:rsidRPr="004F407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further described in</w:t>
      </w:r>
      <w:r w:rsidR="00CC2D57">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w:t>
      </w:r>
      <w:r w:rsidR="00CC2D57">
        <w:rPr>
          <w:rFonts w:ascii="Times New Roman" w:eastAsia="Times New Roman" w:hAnsi="Times New Roman" w:cs="Times New Roman"/>
          <w:sz w:val="24"/>
          <w:szCs w:val="24"/>
        </w:rPr>
        <w:t>“Case Study” section,</w:t>
      </w:r>
      <w:r w:rsidR="004F4071" w:rsidRPr="004F4071">
        <w:rPr>
          <w:rFonts w:ascii="Times New Roman" w:eastAsia="Times New Roman" w:hAnsi="Times New Roman" w:cs="Times New Roman"/>
          <w:sz w:val="24"/>
          <w:szCs w:val="24"/>
        </w:rPr>
        <w:t xml:space="preserve"> we </w:t>
      </w:r>
      <w:r w:rsidR="00CC2D57">
        <w:rPr>
          <w:rFonts w:ascii="Times New Roman" w:eastAsia="Times New Roman" w:hAnsi="Times New Roman" w:cs="Times New Roman"/>
          <w:sz w:val="24"/>
          <w:szCs w:val="24"/>
        </w:rPr>
        <w:t>organized</w:t>
      </w:r>
      <w:r w:rsidR="004F4071" w:rsidRPr="004F4071">
        <w:rPr>
          <w:rFonts w:ascii="Times New Roman" w:eastAsia="Times New Roman" w:hAnsi="Times New Roman" w:cs="Times New Roman"/>
          <w:sz w:val="24"/>
          <w:szCs w:val="24"/>
        </w:rPr>
        <w:t xml:space="preserve"> the components into a hierarchical structure of files and directories. In this process, the use of Bootstrap </w:t>
      </w:r>
      <w:r w:rsidR="00CC2D57">
        <w:rPr>
          <w:rFonts w:ascii="Times New Roman" w:eastAsia="Times New Roman" w:hAnsi="Times New Roman" w:cs="Times New Roman"/>
          <w:sz w:val="24"/>
          <w:szCs w:val="24"/>
        </w:rPr>
        <w:t>wa</w:t>
      </w:r>
      <w:r>
        <w:rPr>
          <w:rFonts w:ascii="Times New Roman" w:eastAsia="Times New Roman" w:hAnsi="Times New Roman" w:cs="Times New Roman"/>
          <w:sz w:val="24"/>
          <w:szCs w:val="24"/>
        </w:rPr>
        <w:t xml:space="preserve">s </w:t>
      </w:r>
      <w:r w:rsidR="004F4071" w:rsidRPr="004F4071">
        <w:rPr>
          <w:rFonts w:ascii="Times New Roman" w:eastAsia="Times New Roman" w:hAnsi="Times New Roman" w:cs="Times New Roman"/>
          <w:sz w:val="24"/>
          <w:szCs w:val="24"/>
        </w:rPr>
        <w:t>crucial in building the layout of the viewer, particularly through its system of “containers</w:t>
      </w:r>
      <w:del w:id="431" w:author="Eugenio Fazio [2]" w:date="2025-01-31T17:44:00Z">
        <w:r w:rsidR="004F4071" w:rsidRPr="004F4071" w:rsidDel="00DD08D5">
          <w:rPr>
            <w:rFonts w:ascii="Times New Roman" w:eastAsia="Times New Roman" w:hAnsi="Times New Roman" w:cs="Times New Roman"/>
            <w:sz w:val="24"/>
            <w:szCs w:val="24"/>
          </w:rPr>
          <w:delText>.</w:delText>
        </w:r>
      </w:del>
      <w:r w:rsidR="004F4071" w:rsidRPr="004F4071">
        <w:rPr>
          <w:rFonts w:ascii="Times New Roman" w:eastAsia="Times New Roman" w:hAnsi="Times New Roman" w:cs="Times New Roman"/>
          <w:sz w:val="24"/>
          <w:szCs w:val="24"/>
        </w:rPr>
        <w:t>”</w:t>
      </w:r>
      <w:ins w:id="432" w:author="Eugenio Fazio [2]" w:date="2025-01-31T17:44:00Z">
        <w:r w:rsidR="00DD08D5">
          <w:rPr>
            <w:rFonts w:ascii="Times New Roman" w:eastAsia="Times New Roman" w:hAnsi="Times New Roman" w:cs="Times New Roman"/>
            <w:sz w:val="24"/>
            <w:szCs w:val="24"/>
          </w:rPr>
          <w:t>.</w:t>
        </w:r>
      </w:ins>
    </w:p>
    <w:p w14:paraId="52D8B3AC" w14:textId="40994939" w:rsidR="004F4071" w:rsidRPr="004F4071" w:rsidRDefault="004F4071" w:rsidP="004F4071">
      <w:p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Containers in Bootstrap are fundamental elements that allow the content within a web page to be organized and structured</w:t>
      </w:r>
      <w:r w:rsidR="003B1731">
        <w:rPr>
          <w:rFonts w:ascii="Times New Roman" w:eastAsia="Times New Roman" w:hAnsi="Times New Roman" w:cs="Times New Roman"/>
          <w:sz w:val="24"/>
          <w:szCs w:val="24"/>
        </w:rPr>
        <w:t xml:space="preserve"> </w:t>
      </w:r>
      <w:r w:rsidR="003B1731" w:rsidRPr="004570CE">
        <w:rPr>
          <w:rFonts w:ascii="Times New Roman" w:eastAsia="Times New Roman" w:hAnsi="Times New Roman" w:cs="Times New Roman"/>
          <w:sz w:val="24"/>
          <w:szCs w:val="24"/>
          <w:rPrChange w:id="433" w:author="Alberto D'Agostino" w:date="2025-02-03T10:33:00Z">
            <w:rPr>
              <w:rFonts w:ascii="Times New Roman" w:eastAsia="Times New Roman" w:hAnsi="Times New Roman" w:cs="Times New Roman"/>
              <w:sz w:val="24"/>
              <w:szCs w:val="24"/>
              <w:highlight w:val="cyan"/>
            </w:rPr>
          </w:rPrChange>
        </w:rPr>
        <w:t>(</w:t>
      </w:r>
      <w:proofErr w:type="spellStart"/>
      <w:r w:rsidR="003B1731" w:rsidRPr="004570CE">
        <w:rPr>
          <w:rFonts w:ascii="Times New Roman" w:eastAsia="Times New Roman" w:hAnsi="Times New Roman" w:cs="Times New Roman"/>
          <w:sz w:val="24"/>
          <w:szCs w:val="24"/>
          <w:rPrChange w:id="434" w:author="Alberto D'Agostino" w:date="2025-02-03T10:33:00Z">
            <w:rPr>
              <w:rFonts w:ascii="Times New Roman" w:eastAsia="Times New Roman" w:hAnsi="Times New Roman" w:cs="Times New Roman"/>
              <w:sz w:val="24"/>
              <w:szCs w:val="24"/>
              <w:highlight w:val="cyan"/>
            </w:rPr>
          </w:rPrChange>
        </w:rPr>
        <w:t>Elrom</w:t>
      </w:r>
      <w:proofErr w:type="spellEnd"/>
      <w:r w:rsidR="003B1731" w:rsidRPr="004570CE">
        <w:rPr>
          <w:rFonts w:ascii="Times New Roman" w:eastAsia="Times New Roman" w:hAnsi="Times New Roman" w:cs="Times New Roman"/>
          <w:sz w:val="24"/>
          <w:szCs w:val="24"/>
          <w:rPrChange w:id="435" w:author="Alberto D'Agostino" w:date="2025-02-03T10:33:00Z">
            <w:rPr>
              <w:rFonts w:ascii="Times New Roman" w:eastAsia="Times New Roman" w:hAnsi="Times New Roman" w:cs="Times New Roman"/>
              <w:sz w:val="24"/>
              <w:szCs w:val="24"/>
              <w:highlight w:val="cyan"/>
            </w:rPr>
          </w:rPrChange>
        </w:rPr>
        <w:t>, 2016)</w:t>
      </w:r>
      <w:r w:rsidRPr="005A5B6C">
        <w:rPr>
          <w:rFonts w:ascii="Times New Roman" w:eastAsia="Times New Roman" w:hAnsi="Times New Roman" w:cs="Times New Roman"/>
          <w:sz w:val="24"/>
          <w:szCs w:val="24"/>
        </w:rPr>
        <w:t>. They</w:t>
      </w:r>
      <w:r w:rsidRPr="004F4071">
        <w:rPr>
          <w:rFonts w:ascii="Times New Roman" w:eastAsia="Times New Roman" w:hAnsi="Times New Roman" w:cs="Times New Roman"/>
          <w:sz w:val="24"/>
          <w:szCs w:val="24"/>
        </w:rPr>
        <w:t xml:space="preserve"> provide a predefined and responsive area that can automatically adapt to different screen sizes, within which layout elements, such as text, images, tables, and, in our case, </w:t>
      </w:r>
      <w:r w:rsidR="00EB4183">
        <w:rPr>
          <w:rFonts w:ascii="Times New Roman" w:eastAsia="Times New Roman" w:hAnsi="Times New Roman" w:cs="Times New Roman"/>
          <w:sz w:val="24"/>
          <w:szCs w:val="24"/>
        </w:rPr>
        <w:t>multiscale geo</w:t>
      </w:r>
      <w:r w:rsidRPr="004F4071">
        <w:rPr>
          <w:rFonts w:ascii="Times New Roman" w:eastAsia="Times New Roman" w:hAnsi="Times New Roman" w:cs="Times New Roman"/>
          <w:sz w:val="24"/>
          <w:szCs w:val="24"/>
        </w:rPr>
        <w:t>data viewers, can be arranged.</w:t>
      </w:r>
    </w:p>
    <w:p w14:paraId="4BB52558" w14:textId="0D9E3078" w:rsidR="00EB4183" w:rsidRDefault="00EB4183" w:rsidP="00EB4183">
      <w:pPr>
        <w:spacing w:line="480" w:lineRule="auto"/>
        <w:ind w:firstLine="720"/>
        <w:jc w:val="both"/>
        <w:rPr>
          <w:rFonts w:ascii="Times New Roman" w:eastAsia="Times New Roman" w:hAnsi="Times New Roman" w:cs="Times New Roman"/>
          <w:sz w:val="24"/>
          <w:szCs w:val="24"/>
        </w:rPr>
      </w:pPr>
      <w:r w:rsidRPr="00EB4183">
        <w:rPr>
          <w:rFonts w:ascii="Times New Roman" w:eastAsia="Times New Roman" w:hAnsi="Times New Roman" w:cs="Times New Roman"/>
          <w:sz w:val="24"/>
          <w:szCs w:val="24"/>
        </w:rPr>
        <w:t xml:space="preserve">Within </w:t>
      </w:r>
      <w:r w:rsidRPr="009C0A53">
        <w:rPr>
          <w:rFonts w:ascii="Times New Roman" w:eastAsia="Times New Roman" w:hAnsi="Times New Roman" w:cs="Times New Roman"/>
          <w:iCs/>
          <w:sz w:val="24"/>
          <w:szCs w:val="24"/>
          <w:rPrChange w:id="436" w:author="Eugenio Fazio [2]" w:date="2025-01-31T17:45:00Z">
            <w:rPr>
              <w:rFonts w:ascii="Times New Roman" w:eastAsia="Times New Roman" w:hAnsi="Times New Roman" w:cs="Times New Roman"/>
              <w:i/>
              <w:iCs/>
              <w:sz w:val="24"/>
              <w:szCs w:val="24"/>
            </w:rPr>
          </w:rPrChange>
        </w:rPr>
        <w:t>containers</w:t>
      </w:r>
      <w:r w:rsidRPr="00EB4183">
        <w:rPr>
          <w:rFonts w:ascii="Times New Roman" w:eastAsia="Times New Roman" w:hAnsi="Times New Roman" w:cs="Times New Roman"/>
          <w:sz w:val="24"/>
          <w:szCs w:val="24"/>
        </w:rPr>
        <w:t>, layout elements are organized using Bootstrap's grid system, based on rows (.row) and columns (.col). The columns, in turn, can be nested to create complex and articulated layouts.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our</w:t>
      </w:r>
      <w:r w:rsidRPr="00EB4183">
        <w:rPr>
          <w:rFonts w:ascii="Times New Roman" w:eastAsia="Times New Roman" w:hAnsi="Times New Roman" w:cs="Times New Roman"/>
          <w:sz w:val="24"/>
          <w:szCs w:val="24"/>
        </w:rPr>
        <w:t xml:space="preserve"> specific case, &lt;iframe&gt; tags, which include the individual viewers, are placed within </w:t>
      </w:r>
      <w:r w:rsidRPr="00EB4183">
        <w:rPr>
          <w:rFonts w:ascii="Times New Roman" w:eastAsia="Times New Roman" w:hAnsi="Times New Roman" w:cs="Times New Roman"/>
          <w:sz w:val="24"/>
          <w:szCs w:val="24"/>
        </w:rPr>
        <w:lastRenderedPageBreak/>
        <w:t>these containers and organized via the grid system. This approach provides high flexibility in the arrangement of the viewers and a responsive layout that adapts to different screen sizes.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The integration of the independently developed viewers within a structured layout with Bootstrap allows for a combination of development flexibility and design modularity. In addition, the use of &lt;iframe&gt; tags for data visualization ensures effective functional isolation between components, allowing individual visualizers to be updated without impacting the overall website structure.</w:t>
      </w:r>
    </w:p>
    <w:p w14:paraId="17F13704" w14:textId="0B492E20" w:rsidR="00EB4183" w:rsidRDefault="00EB4183"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a</w:t>
      </w:r>
      <w:r w:rsidR="00B528FF">
        <w:rPr>
          <w:rFonts w:ascii="Times New Roman" w:eastAsia="Times New Roman" w:hAnsi="Times New Roman" w:cs="Times New Roman"/>
          <w:sz w:val="24"/>
          <w:szCs w:val="24"/>
        </w:rPr>
        <w:t>n integration of three static webpage data viewer for a</w:t>
      </w:r>
      <w:r w:rsidR="00CC2D57">
        <w:rPr>
          <w:rFonts w:ascii="Times New Roman" w:eastAsia="Times New Roman" w:hAnsi="Times New Roman" w:cs="Times New Roman"/>
          <w:sz w:val="24"/>
          <w:szCs w:val="24"/>
        </w:rPr>
        <w:t>n</w:t>
      </w:r>
      <w:r w:rsidR="00B528FF">
        <w:rPr>
          <w:rFonts w:ascii="Times New Roman" w:eastAsia="Times New Roman" w:hAnsi="Times New Roman" w:cs="Times New Roman"/>
          <w:sz w:val="24"/>
          <w:szCs w:val="24"/>
        </w:rPr>
        <w:t xml:space="preserve"> MGS website process is represented in </w:t>
      </w:r>
      <w:r w:rsidR="00C644F4" w:rsidRPr="00AC2628">
        <w:rPr>
          <w:rFonts w:ascii="Times New Roman" w:eastAsia="Times New Roman" w:hAnsi="Times New Roman" w:cs="Times New Roman"/>
          <w:sz w:val="24"/>
          <w:szCs w:val="24"/>
        </w:rPr>
        <w:fldChar w:fldCharType="begin"/>
      </w:r>
      <w:r w:rsidR="00C644F4" w:rsidRPr="00CC2D57">
        <w:rPr>
          <w:rFonts w:ascii="Times New Roman" w:eastAsia="Times New Roman" w:hAnsi="Times New Roman" w:cs="Times New Roman"/>
          <w:sz w:val="24"/>
          <w:szCs w:val="24"/>
        </w:rPr>
        <w:instrText xml:space="preserve"> REF _Ref186876278 \h </w:instrText>
      </w:r>
      <w:r w:rsidR="00CC2D57" w:rsidRPr="00CC2D57">
        <w:rPr>
          <w:rFonts w:ascii="Times New Roman" w:eastAsia="Times New Roman" w:hAnsi="Times New Roman" w:cs="Times New Roman"/>
          <w:sz w:val="24"/>
          <w:szCs w:val="24"/>
        </w:rPr>
        <w:instrText xml:space="preserve"> \* MERGEFORMAT </w:instrText>
      </w:r>
      <w:r w:rsidR="00C644F4" w:rsidRPr="00AC2628">
        <w:rPr>
          <w:rFonts w:ascii="Times New Roman" w:eastAsia="Times New Roman" w:hAnsi="Times New Roman" w:cs="Times New Roman"/>
          <w:sz w:val="24"/>
          <w:szCs w:val="24"/>
        </w:rPr>
      </w:r>
      <w:r w:rsidR="00C644F4" w:rsidRPr="00AC2628">
        <w:rPr>
          <w:rFonts w:ascii="Times New Roman" w:eastAsia="Times New Roman" w:hAnsi="Times New Roman" w:cs="Times New Roman"/>
          <w:sz w:val="24"/>
          <w:szCs w:val="24"/>
        </w:rPr>
        <w:fldChar w:fldCharType="separate"/>
      </w:r>
      <w:r w:rsidR="00C644F4" w:rsidRPr="00F6028E">
        <w:rPr>
          <w:rFonts w:ascii="Times New Roman" w:hAnsi="Times New Roman" w:cs="Times New Roman"/>
          <w:sz w:val="24"/>
          <w:szCs w:val="24"/>
        </w:rPr>
        <w:t xml:space="preserve">Figure </w:t>
      </w:r>
      <w:r w:rsidR="00C644F4" w:rsidRPr="00F6028E">
        <w:rPr>
          <w:rFonts w:ascii="Times New Roman" w:hAnsi="Times New Roman" w:cs="Times New Roman"/>
          <w:noProof/>
          <w:sz w:val="24"/>
          <w:szCs w:val="24"/>
        </w:rPr>
        <w:t>12</w:t>
      </w:r>
      <w:r w:rsidR="00C644F4" w:rsidRPr="00AC2628">
        <w:rPr>
          <w:rFonts w:ascii="Times New Roman" w:eastAsia="Times New Roman" w:hAnsi="Times New Roman" w:cs="Times New Roman"/>
          <w:sz w:val="24"/>
          <w:szCs w:val="24"/>
        </w:rPr>
        <w:fldChar w:fldCharType="end"/>
      </w:r>
      <w:r w:rsidR="00C644F4" w:rsidRPr="00AC2628">
        <w:rPr>
          <w:rFonts w:ascii="Times New Roman" w:eastAsia="Times New Roman" w:hAnsi="Times New Roman" w:cs="Times New Roman"/>
          <w:sz w:val="24"/>
          <w:szCs w:val="24"/>
        </w:rPr>
        <w:t>.</w:t>
      </w:r>
    </w:p>
    <w:p w14:paraId="5E6ED300" w14:textId="77777777" w:rsidR="0068179E" w:rsidRDefault="00225068" w:rsidP="0068179E">
      <w:pPr>
        <w:keepNext/>
        <w:spacing w:line="480" w:lineRule="auto"/>
        <w:jc w:val="center"/>
      </w:pPr>
      <w:r>
        <w:rPr>
          <w:rFonts w:ascii="Times New Roman" w:eastAsia="Times New Roman" w:hAnsi="Times New Roman" w:cs="Times New Roman"/>
          <w:noProof/>
          <w:sz w:val="24"/>
          <w:szCs w:val="24"/>
        </w:rPr>
        <w:drawing>
          <wp:inline distT="0" distB="0" distL="0" distR="0" wp14:anchorId="38837033" wp14:editId="77FE5053">
            <wp:extent cx="6135299" cy="5046072"/>
            <wp:effectExtent l="0" t="0" r="0" b="0"/>
            <wp:docPr id="55618542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5421" name="Immagine 556185421"/>
                    <pic:cNvPicPr/>
                  </pic:nvPicPr>
                  <pic:blipFill rotWithShape="1">
                    <a:blip r:embed="rId29" cstate="print">
                      <a:extLst>
                        <a:ext uri="{28A0092B-C50C-407E-A947-70E740481C1C}">
                          <a14:useLocalDpi xmlns:a14="http://schemas.microsoft.com/office/drawing/2010/main" val="0"/>
                        </a:ext>
                      </a:extLst>
                    </a:blip>
                    <a:srcRect t="1760"/>
                    <a:stretch/>
                  </pic:blipFill>
                  <pic:spPr bwMode="auto">
                    <a:xfrm>
                      <a:off x="0" y="0"/>
                      <a:ext cx="6154368" cy="5061756"/>
                    </a:xfrm>
                    <a:prstGeom prst="rect">
                      <a:avLst/>
                    </a:prstGeom>
                    <a:ln>
                      <a:noFill/>
                    </a:ln>
                    <a:extLst>
                      <a:ext uri="{53640926-AAD7-44D8-BBD7-CCE9431645EC}">
                        <a14:shadowObscured xmlns:a14="http://schemas.microsoft.com/office/drawing/2010/main"/>
                      </a:ext>
                    </a:extLst>
                  </pic:spPr>
                </pic:pic>
              </a:graphicData>
            </a:graphic>
          </wp:inline>
        </w:drawing>
      </w:r>
    </w:p>
    <w:p w14:paraId="0521C0D0" w14:textId="0C04B229" w:rsidR="00B528FF" w:rsidRDefault="0068179E" w:rsidP="0068179E">
      <w:pPr>
        <w:pStyle w:val="Didascalia"/>
        <w:rPr>
          <w:rFonts w:ascii="Times New Roman" w:eastAsia="Times New Roman" w:hAnsi="Times New Roman" w:cs="Times New Roman"/>
          <w:sz w:val="24"/>
          <w:szCs w:val="24"/>
        </w:rPr>
      </w:pPr>
      <w:bookmarkStart w:id="437" w:name="_Ref186876278"/>
      <w:r>
        <w:t xml:space="preserve">Figure </w:t>
      </w:r>
      <w:r w:rsidR="0067076A">
        <w:fldChar w:fldCharType="begin"/>
      </w:r>
      <w:r w:rsidR="0067076A">
        <w:instrText xml:space="preserve"> SEQ Figure \* ARABIC </w:instrText>
      </w:r>
      <w:r w:rsidR="0067076A">
        <w:fldChar w:fldCharType="separate"/>
      </w:r>
      <w:r w:rsidR="00151579">
        <w:rPr>
          <w:noProof/>
        </w:rPr>
        <w:t>12</w:t>
      </w:r>
      <w:r w:rsidR="0067076A">
        <w:rPr>
          <w:noProof/>
        </w:rPr>
        <w:fldChar w:fldCharType="end"/>
      </w:r>
      <w:bookmarkEnd w:id="437"/>
      <w:r>
        <w:t xml:space="preserve"> Global diagram for packaging a Multiscale Geo-structural information System (MGS) web viewer</w:t>
      </w:r>
      <w:r w:rsidR="008E7BB2">
        <w:t xml:space="preserve"> features and making process</w:t>
      </w:r>
    </w:p>
    <w:p w14:paraId="50E80119" w14:textId="48515DE1" w:rsidR="00354E7B" w:rsidRPr="00354E7B" w:rsidRDefault="00AC2628"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w:t>
      </w:r>
      <w:r w:rsidR="00EB4183" w:rsidRPr="00EB4183">
        <w:rPr>
          <w:rFonts w:ascii="Times New Roman" w:eastAsia="Times New Roman" w:hAnsi="Times New Roman" w:cs="Times New Roman"/>
          <w:sz w:val="24"/>
          <w:szCs w:val="24"/>
        </w:rPr>
        <w:t xml:space="preserve"> methodology, if properly validated through cross-browser and cross-device compatibility testing, profiles as an efficient and scalable solution for creating modular web platforms for geoscientific data visualization and analysis.</w:t>
      </w:r>
    </w:p>
    <w:p w14:paraId="0000012C" w14:textId="748B5195" w:rsidR="00696B80" w:rsidRDefault="00734CE6">
      <w:pPr>
        <w:pStyle w:val="Titolo1"/>
        <w:spacing w:line="480" w:lineRule="auto"/>
        <w:ind w:left="1" w:hanging="3"/>
      </w:pPr>
      <w:bookmarkStart w:id="438" w:name="_heading=h.kr5k6r1x9kbk" w:colFirst="0" w:colLast="0"/>
      <w:bookmarkEnd w:id="438"/>
      <w:r>
        <w:t>Case Study</w:t>
      </w:r>
    </w:p>
    <w:p w14:paraId="270207E6" w14:textId="47FEE907" w:rsidR="00FA6F6E"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7D3BA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7D3BA3">
        <w:rPr>
          <w:rFonts w:ascii="Times New Roman" w:eastAsia="Times New Roman" w:hAnsi="Times New Roman" w:cs="Times New Roman"/>
          <w:sz w:val="24"/>
          <w:szCs w:val="24"/>
        </w:rPr>
        <w:t xml:space="preserve">Palmi Shear Zone </w:t>
      </w:r>
      <w:r>
        <w:rPr>
          <w:rFonts w:ascii="Times New Roman" w:eastAsia="Times New Roman" w:hAnsi="Times New Roman" w:cs="Times New Roman"/>
          <w:sz w:val="24"/>
          <w:szCs w:val="24"/>
        </w:rPr>
        <w:t>is located on the Tyrrhenian side of the southern offshoot of the Calabrian coast (</w:t>
      </w:r>
      <w:r w:rsidRPr="00F6028E">
        <w:rPr>
          <w:rFonts w:ascii="Times New Roman" w:eastAsia="Times New Roman" w:hAnsi="Times New Roman" w:cs="Times New Roman"/>
          <w:sz w:val="24"/>
          <w:szCs w:val="24"/>
        </w:rPr>
        <w:t xml:space="preserve">Fig. </w:t>
      </w:r>
      <w:r w:rsidR="00AC2628" w:rsidRPr="00F6028E">
        <w:rPr>
          <w:rFonts w:ascii="Times New Roman" w:eastAsia="Times New Roman" w:hAnsi="Times New Roman" w:cs="Times New Roman"/>
          <w:sz w:val="24"/>
          <w:szCs w:val="24"/>
        </w:rPr>
        <w:t>13a</w:t>
      </w:r>
      <w:r>
        <w:rPr>
          <w:rFonts w:ascii="Times New Roman" w:eastAsia="Times New Roman" w:hAnsi="Times New Roman" w:cs="Times New Roman"/>
          <w:sz w:val="24"/>
          <w:szCs w:val="24"/>
        </w:rPr>
        <w:t xml:space="preserve">). </w:t>
      </w:r>
      <w:r w:rsidR="00FA6F6E">
        <w:rPr>
          <w:rFonts w:ascii="Times New Roman" w:eastAsia="Times New Roman" w:hAnsi="Times New Roman" w:cs="Times New Roman"/>
          <w:sz w:val="24"/>
          <w:szCs w:val="24"/>
        </w:rPr>
        <w:t xml:space="preserve">From a lithological point of view, the backbone of the study area is characterized by crystalline basement rocks, mostly formed during the Hercynian orogenetic processes in a period ranging from the upper Paleozoic up to the Permian-Triassic transition (between about 325 and 290 Ma - </w:t>
      </w:r>
      <w:proofErr w:type="spellStart"/>
      <w:r w:rsidR="00FA6F6E">
        <w:rPr>
          <w:rFonts w:ascii="Times New Roman" w:eastAsia="Times New Roman" w:hAnsi="Times New Roman" w:cs="Times New Roman"/>
          <w:sz w:val="24"/>
          <w:szCs w:val="24"/>
        </w:rPr>
        <w:t>Cirrincione</w:t>
      </w:r>
      <w:proofErr w:type="spellEnd"/>
      <w:r w:rsidR="00FA6F6E">
        <w:rPr>
          <w:rFonts w:ascii="Times New Roman" w:eastAsia="Times New Roman" w:hAnsi="Times New Roman" w:cs="Times New Roman"/>
          <w:sz w:val="24"/>
          <w:szCs w:val="24"/>
        </w:rPr>
        <w:t xml:space="preserve"> </w:t>
      </w:r>
      <w:del w:id="439" w:author="Alberto D'Agostino" w:date="2025-02-03T09:55:00Z">
        <w:r w:rsidR="00FA6F6E" w:rsidDel="00494CC8">
          <w:rPr>
            <w:rFonts w:ascii="Times New Roman" w:eastAsia="Times New Roman" w:hAnsi="Times New Roman" w:cs="Times New Roman"/>
            <w:sz w:val="24"/>
            <w:szCs w:val="24"/>
          </w:rPr>
          <w:delText>et al.</w:delText>
        </w:r>
      </w:del>
      <w:ins w:id="440" w:author="Alberto D'Agostino" w:date="2025-02-03T09:55:00Z">
        <w:r w:rsidR="00494CC8" w:rsidRPr="00494CC8">
          <w:rPr>
            <w:rFonts w:ascii="Times New Roman" w:eastAsia="Times New Roman" w:hAnsi="Times New Roman" w:cs="Times New Roman"/>
            <w:i/>
            <w:sz w:val="24"/>
            <w:szCs w:val="24"/>
          </w:rPr>
          <w:t>et al.</w:t>
        </w:r>
      </w:ins>
      <w:r w:rsidR="00FA6F6E">
        <w:rPr>
          <w:rFonts w:ascii="Times New Roman" w:eastAsia="Times New Roman" w:hAnsi="Times New Roman" w:cs="Times New Roman"/>
          <w:sz w:val="24"/>
          <w:szCs w:val="24"/>
        </w:rPr>
        <w:t xml:space="preserve">, 2015; </w:t>
      </w:r>
      <w:proofErr w:type="spellStart"/>
      <w:r w:rsidR="00FA6F6E">
        <w:rPr>
          <w:rFonts w:ascii="Times New Roman" w:eastAsia="Times New Roman" w:hAnsi="Times New Roman" w:cs="Times New Roman"/>
          <w:sz w:val="24"/>
          <w:szCs w:val="24"/>
        </w:rPr>
        <w:t>Ortolano</w:t>
      </w:r>
      <w:proofErr w:type="spellEnd"/>
      <w:r w:rsidR="00FA6F6E">
        <w:rPr>
          <w:rFonts w:ascii="Times New Roman" w:eastAsia="Times New Roman" w:hAnsi="Times New Roman" w:cs="Times New Roman"/>
          <w:sz w:val="24"/>
          <w:szCs w:val="24"/>
        </w:rPr>
        <w:t xml:space="preserve"> </w:t>
      </w:r>
      <w:del w:id="441" w:author="Alberto D'Agostino" w:date="2025-02-03T09:55:00Z">
        <w:r w:rsidR="00FA6F6E" w:rsidDel="00494CC8">
          <w:rPr>
            <w:rFonts w:ascii="Times New Roman" w:eastAsia="Times New Roman" w:hAnsi="Times New Roman" w:cs="Times New Roman"/>
            <w:sz w:val="24"/>
            <w:szCs w:val="24"/>
          </w:rPr>
          <w:delText>et al.</w:delText>
        </w:r>
      </w:del>
      <w:ins w:id="442" w:author="Alberto D'Agostino" w:date="2025-02-03T09:55:00Z">
        <w:r w:rsidR="00494CC8" w:rsidRPr="00494CC8">
          <w:rPr>
            <w:rFonts w:ascii="Times New Roman" w:eastAsia="Times New Roman" w:hAnsi="Times New Roman" w:cs="Times New Roman"/>
            <w:i/>
            <w:sz w:val="24"/>
            <w:szCs w:val="24"/>
          </w:rPr>
          <w:t>et al.</w:t>
        </w:r>
      </w:ins>
      <w:r w:rsidR="00FA6F6E">
        <w:rPr>
          <w:rFonts w:ascii="Times New Roman" w:eastAsia="Times New Roman" w:hAnsi="Times New Roman" w:cs="Times New Roman"/>
          <w:sz w:val="24"/>
          <w:szCs w:val="24"/>
        </w:rPr>
        <w:t xml:space="preserve">, 2020; </w:t>
      </w:r>
      <w:r w:rsidR="00FA6F6E" w:rsidRPr="009D5A73">
        <w:rPr>
          <w:rFonts w:ascii="Times New Roman" w:eastAsia="Times New Roman" w:hAnsi="Times New Roman" w:cs="Times New Roman"/>
          <w:sz w:val="24"/>
          <w:szCs w:val="24"/>
        </w:rPr>
        <w:t xml:space="preserve">Fazio </w:t>
      </w:r>
      <w:del w:id="443" w:author="Alberto D'Agostino" w:date="2025-02-03T09:55:00Z">
        <w:r w:rsidR="00FA6F6E" w:rsidRPr="00512436" w:rsidDel="00494CC8">
          <w:rPr>
            <w:rFonts w:ascii="Times New Roman" w:eastAsia="Times New Roman" w:hAnsi="Times New Roman" w:cs="Times New Roman"/>
            <w:sz w:val="24"/>
            <w:szCs w:val="24"/>
            <w:rPrChange w:id="444" w:author="Alberto D'Agostino" w:date="2025-02-03T11:03:00Z">
              <w:rPr>
                <w:rFonts w:ascii="Times New Roman" w:eastAsia="Times New Roman" w:hAnsi="Times New Roman" w:cs="Times New Roman"/>
                <w:sz w:val="24"/>
                <w:szCs w:val="24"/>
              </w:rPr>
            </w:rPrChange>
          </w:rPr>
          <w:delText>et al.</w:delText>
        </w:r>
      </w:del>
      <w:ins w:id="445" w:author="Alberto D'Agostino" w:date="2025-02-03T09:55:00Z">
        <w:r w:rsidR="00494CC8" w:rsidRPr="00512436">
          <w:rPr>
            <w:rFonts w:ascii="Times New Roman" w:eastAsia="Times New Roman" w:hAnsi="Times New Roman" w:cs="Times New Roman"/>
            <w:i/>
            <w:sz w:val="24"/>
            <w:szCs w:val="24"/>
            <w:rPrChange w:id="446" w:author="Alberto D'Agostino" w:date="2025-02-03T11:03:00Z">
              <w:rPr>
                <w:rFonts w:ascii="Times New Roman" w:eastAsia="Times New Roman" w:hAnsi="Times New Roman" w:cs="Times New Roman"/>
                <w:i/>
                <w:sz w:val="24"/>
                <w:szCs w:val="24"/>
              </w:rPr>
            </w:rPrChange>
          </w:rPr>
          <w:t>et al.</w:t>
        </w:r>
      </w:ins>
      <w:r w:rsidR="00FA6F6E" w:rsidRPr="00512436">
        <w:rPr>
          <w:rFonts w:ascii="Times New Roman" w:eastAsia="Times New Roman" w:hAnsi="Times New Roman" w:cs="Times New Roman"/>
          <w:sz w:val="24"/>
          <w:szCs w:val="24"/>
          <w:rPrChange w:id="447" w:author="Alberto D'Agostino" w:date="2025-02-03T11:03:00Z">
            <w:rPr>
              <w:rFonts w:ascii="Times New Roman" w:eastAsia="Times New Roman" w:hAnsi="Times New Roman" w:cs="Times New Roman"/>
              <w:sz w:val="24"/>
              <w:szCs w:val="24"/>
            </w:rPr>
          </w:rPrChange>
        </w:rPr>
        <w:t>, 2024</w:t>
      </w:r>
      <w:ins w:id="448" w:author="Alberto D'Agostino" w:date="2025-02-03T11:03:00Z">
        <w:r w:rsidR="00512436" w:rsidRPr="00512436">
          <w:rPr>
            <w:rFonts w:ascii="Times New Roman" w:eastAsia="Times New Roman" w:hAnsi="Times New Roman" w:cs="Times New Roman"/>
            <w:sz w:val="24"/>
            <w:szCs w:val="24"/>
            <w:rPrChange w:id="449" w:author="Alberto D'Agostino" w:date="2025-02-03T11:03:00Z">
              <w:rPr>
                <w:rFonts w:ascii="Times New Roman" w:eastAsia="Times New Roman" w:hAnsi="Times New Roman" w:cs="Times New Roman"/>
                <w:sz w:val="24"/>
                <w:szCs w:val="24"/>
              </w:rPr>
            </w:rPrChange>
          </w:rPr>
          <w:t>a</w:t>
        </w:r>
      </w:ins>
      <w:r w:rsidR="00FA6F6E">
        <w:rPr>
          <w:rFonts w:ascii="Times New Roman" w:eastAsia="Times New Roman" w:hAnsi="Times New Roman" w:cs="Times New Roman"/>
          <w:sz w:val="24"/>
          <w:szCs w:val="24"/>
        </w:rPr>
        <w:t>), partially covered in basal discordance by a sedimentary sequence aging from the Tortonian up to Holocene (</w:t>
      </w:r>
      <w:r w:rsidR="00FA6F6E" w:rsidRPr="00F6028E">
        <w:rPr>
          <w:rFonts w:ascii="Times New Roman" w:eastAsia="Times New Roman" w:hAnsi="Times New Roman" w:cs="Times New Roman"/>
          <w:sz w:val="24"/>
          <w:szCs w:val="24"/>
        </w:rPr>
        <w:t>Fig. 13b</w:t>
      </w:r>
      <w:r w:rsidR="00FA6F6E">
        <w:rPr>
          <w:rFonts w:ascii="Times New Roman" w:eastAsia="Times New Roman" w:hAnsi="Times New Roman" w:cs="Times New Roman"/>
          <w:sz w:val="24"/>
          <w:szCs w:val="24"/>
        </w:rPr>
        <w:t xml:space="preserve">). </w:t>
      </w:r>
    </w:p>
    <w:p w14:paraId="00000131" w14:textId="5DD54473" w:rsidR="00696B80" w:rsidRDefault="00AC2628"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18CBCA" wp14:editId="3291EBAA">
            <wp:extent cx="5432029" cy="380689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40507" cy="3812841"/>
                    </a:xfrm>
                    <a:prstGeom prst="rect">
                      <a:avLst/>
                    </a:prstGeom>
                    <a:noFill/>
                    <a:ln>
                      <a:noFill/>
                    </a:ln>
                  </pic:spPr>
                </pic:pic>
              </a:graphicData>
            </a:graphic>
          </wp:inline>
        </w:drawing>
      </w:r>
      <w:r w:rsidR="00FA6F6E">
        <w:rPr>
          <w:noProof/>
        </w:rPr>
        <mc:AlternateContent>
          <mc:Choice Requires="wps">
            <w:drawing>
              <wp:inline distT="0" distB="0" distL="0" distR="0" wp14:anchorId="2003B0DC" wp14:editId="48A4ADFB">
                <wp:extent cx="6113780" cy="652780"/>
                <wp:effectExtent l="0" t="0" r="1270" b="0"/>
                <wp:docPr id="13" name="Casella di testo 13"/>
                <wp:cNvGraphicFramePr/>
                <a:graphic xmlns:a="http://schemas.openxmlformats.org/drawingml/2006/main">
                  <a:graphicData uri="http://schemas.microsoft.com/office/word/2010/wordprocessingShape">
                    <wps:wsp>
                      <wps:cNvSpPr txBox="1"/>
                      <wps:spPr>
                        <a:xfrm>
                          <a:off x="0" y="0"/>
                          <a:ext cx="6113780" cy="652780"/>
                        </a:xfrm>
                        <a:prstGeom prst="rect">
                          <a:avLst/>
                        </a:prstGeom>
                        <a:solidFill>
                          <a:prstClr val="white"/>
                        </a:solidFill>
                        <a:ln>
                          <a:noFill/>
                        </a:ln>
                      </wps:spPr>
                      <wps:txbx>
                        <w:txbxContent>
                          <w:p w14:paraId="4246BC0D" w14:textId="775D0204" w:rsidR="00FC2175" w:rsidRPr="002361EC" w:rsidRDefault="00FC2175" w:rsidP="00F6028E">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13</w:t>
                            </w:r>
                            <w:r w:rsidR="0067076A">
                              <w:rPr>
                                <w:noProof/>
                              </w:rPr>
                              <w:fldChar w:fldCharType="end"/>
                            </w:r>
                            <w:r>
                              <w:t xml:space="preserve"> Geological location of the mylonitic rocks outcrop chosen as test site for the Web-GIS development. a) Geological sketch map of the basement rocks forming the Calabrian Peloritani Orogen; b) Geological map of the general study area and location of the detailed study area; c) panoramic view of the Ulvarella stacks with trace of the subvertical mylonitic foliation.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003B0DC" id="Casella di testo 13" o:spid="_x0000_s1028" type="#_x0000_t202" style="width:481.4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" stroked="f">
                <v:textbox style="mso-fit-shape-to-text:t" inset="0,0,0,0">
                  <w:txbxContent>
                    <w:p w14:paraId="4246BC0D" w14:textId="775D0204" w:rsidR="00FC2175" w:rsidRPr="002361EC" w:rsidRDefault="00FC2175" w:rsidP="00F6028E">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13</w:t>
                      </w:r>
                      <w:r w:rsidR="0067076A">
                        <w:rPr>
                          <w:noProof/>
                        </w:rPr>
                        <w:fldChar w:fldCharType="end"/>
                      </w:r>
                      <w:r>
                        <w:t xml:space="preserve"> Geological location of the mylonitic rocks outcrop chosen as test site for the Web-GIS development. a) Geological sketch map of the basement rocks forming the Calabrian Peloritani Orogen; b) Geological map of the general study area and location of the detailed study area; c) panoramic view of the Ulvarella stacks with trace of the subvertical mylonitic foliation. </w:t>
                      </w:r>
                    </w:p>
                  </w:txbxContent>
                </v:textbox>
                <w10:anchorlock/>
              </v:shape>
            </w:pict>
          </mc:Fallback>
        </mc:AlternateContent>
      </w:r>
    </w:p>
    <w:p w14:paraId="69D1C784" w14:textId="11253EAC" w:rsidR="002614F0" w:rsidRDefault="002614F0" w:rsidP="002614F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Basement rocks consist mostly of tonalites, </w:t>
      </w:r>
      <w:r w:rsidRPr="004B217C">
        <w:rPr>
          <w:rFonts w:ascii="Times New Roman" w:eastAsia="Times New Roman" w:hAnsi="Times New Roman" w:cs="Times New Roman"/>
          <w:sz w:val="24"/>
          <w:szCs w:val="24"/>
        </w:rPr>
        <w:t xml:space="preserve">represented by the Monte </w:t>
      </w:r>
      <w:del w:id="450" w:author="Eugenio Fazio [2]" w:date="2025-01-31T17:50:00Z">
        <w:r w:rsidRPr="004B217C" w:rsidDel="008F6326">
          <w:rPr>
            <w:rFonts w:ascii="Times New Roman" w:eastAsia="Times New Roman" w:hAnsi="Times New Roman" w:cs="Times New Roman"/>
            <w:sz w:val="24"/>
            <w:szCs w:val="24"/>
          </w:rPr>
          <w:delText xml:space="preserve">Sant'Elia </w:delText>
        </w:r>
      </w:del>
      <w:proofErr w:type="spellStart"/>
      <w:ins w:id="451" w:author="Eugenio Fazio [2]" w:date="2025-01-31T17:50:00Z">
        <w:r w:rsidR="008F6326" w:rsidRPr="004B217C">
          <w:rPr>
            <w:rFonts w:ascii="Times New Roman" w:eastAsia="Times New Roman" w:hAnsi="Times New Roman" w:cs="Times New Roman"/>
            <w:sz w:val="24"/>
            <w:szCs w:val="24"/>
          </w:rPr>
          <w:t>Sant</w:t>
        </w:r>
        <w:r w:rsidR="008F6326">
          <w:rPr>
            <w:rFonts w:ascii="Times New Roman" w:eastAsia="Times New Roman" w:hAnsi="Times New Roman" w:cs="Times New Roman"/>
            <w:sz w:val="24"/>
            <w:szCs w:val="24"/>
          </w:rPr>
          <w:t>’</w:t>
        </w:r>
        <w:r w:rsidR="008F6326" w:rsidRPr="004B217C">
          <w:rPr>
            <w:rFonts w:ascii="Times New Roman" w:eastAsia="Times New Roman" w:hAnsi="Times New Roman" w:cs="Times New Roman"/>
            <w:sz w:val="24"/>
            <w:szCs w:val="24"/>
          </w:rPr>
          <w:t>Elia</w:t>
        </w:r>
        <w:proofErr w:type="spellEnd"/>
        <w:r w:rsidR="008F6326" w:rsidRPr="004B217C">
          <w:rPr>
            <w:rFonts w:ascii="Times New Roman" w:eastAsia="Times New Roman" w:hAnsi="Times New Roman" w:cs="Times New Roman"/>
            <w:sz w:val="24"/>
            <w:szCs w:val="24"/>
          </w:rPr>
          <w:t xml:space="preserve"> </w:t>
        </w:r>
      </w:ins>
      <w:r w:rsidRPr="004B217C">
        <w:rPr>
          <w:rFonts w:ascii="Times New Roman" w:eastAsia="Times New Roman" w:hAnsi="Times New Roman" w:cs="Times New Roman"/>
          <w:sz w:val="24"/>
          <w:szCs w:val="24"/>
        </w:rPr>
        <w:t xml:space="preserve">Massif, and </w:t>
      </w:r>
      <w:proofErr w:type="spellStart"/>
      <w:r w:rsidRPr="004B217C">
        <w:rPr>
          <w:rFonts w:ascii="Times New Roman" w:eastAsia="Times New Roman" w:hAnsi="Times New Roman" w:cs="Times New Roman"/>
          <w:sz w:val="24"/>
          <w:szCs w:val="24"/>
        </w:rPr>
        <w:t>migmatitic</w:t>
      </w:r>
      <w:proofErr w:type="spellEnd"/>
      <w:r w:rsidRPr="004B217C">
        <w:rPr>
          <w:rFonts w:ascii="Times New Roman" w:eastAsia="Times New Roman" w:hAnsi="Times New Roman" w:cs="Times New Roman"/>
          <w:sz w:val="24"/>
          <w:szCs w:val="24"/>
        </w:rPr>
        <w:t xml:space="preserve"> paragneiss, outcropping in the inner part of the Taureana waterfront, at the foot of the archaeological site of the “</w:t>
      </w:r>
      <w:proofErr w:type="spellStart"/>
      <w:r w:rsidRPr="004B217C">
        <w:rPr>
          <w:rFonts w:ascii="Times New Roman" w:eastAsia="Times New Roman" w:hAnsi="Times New Roman" w:cs="Times New Roman"/>
          <w:sz w:val="24"/>
          <w:szCs w:val="24"/>
        </w:rPr>
        <w:t>Taureani</w:t>
      </w:r>
      <w:proofErr w:type="spellEnd"/>
      <w:r w:rsidRPr="004B217C">
        <w:rPr>
          <w:rFonts w:ascii="Times New Roman" w:eastAsia="Times New Roman" w:hAnsi="Times New Roman" w:cs="Times New Roman"/>
          <w:sz w:val="24"/>
          <w:szCs w:val="24"/>
        </w:rPr>
        <w:t>” (Fig. 13b).</w:t>
      </w:r>
      <w:r>
        <w:rPr>
          <w:rFonts w:ascii="Times New Roman" w:eastAsia="Times New Roman" w:hAnsi="Times New Roman" w:cs="Times New Roman"/>
          <w:sz w:val="24"/>
          <w:szCs w:val="24"/>
        </w:rPr>
        <w:t xml:space="preserve"> Subordinately, it is possible also to observe metacarbonate layers, locally metasomatized, </w:t>
      </w:r>
      <w:del w:id="452" w:author="Eugenio Fazio [2]" w:date="2025-01-31T18:03:00Z">
        <w:r w:rsidDel="001523B9">
          <w:rPr>
            <w:rFonts w:ascii="Times New Roman" w:eastAsia="Times New Roman" w:hAnsi="Times New Roman" w:cs="Times New Roman"/>
            <w:sz w:val="24"/>
            <w:szCs w:val="24"/>
          </w:rPr>
          <w:delText xml:space="preserve">and </w:delText>
        </w:r>
      </w:del>
      <w:del w:id="453" w:author="Eugenio Fazio [2]" w:date="2025-01-31T17:51:00Z">
        <w:r w:rsidDel="008F6326">
          <w:rPr>
            <w:rFonts w:ascii="Times New Roman" w:eastAsia="Times New Roman" w:hAnsi="Times New Roman" w:cs="Times New Roman"/>
            <w:sz w:val="24"/>
            <w:szCs w:val="24"/>
          </w:rPr>
          <w:delText xml:space="preserve">pegmatite </w:delText>
        </w:r>
      </w:del>
      <w:ins w:id="454" w:author="Eugenio Fazio [2]" w:date="2025-01-31T17:51:00Z">
        <w:r w:rsidR="008F6326">
          <w:rPr>
            <w:rFonts w:ascii="Times New Roman" w:eastAsia="Times New Roman" w:hAnsi="Times New Roman" w:cs="Times New Roman"/>
            <w:sz w:val="24"/>
            <w:szCs w:val="24"/>
          </w:rPr>
          <w:t xml:space="preserve">pegmatitic </w:t>
        </w:r>
      </w:ins>
      <w:r>
        <w:rPr>
          <w:rFonts w:ascii="Times New Roman" w:eastAsia="Times New Roman" w:hAnsi="Times New Roman" w:cs="Times New Roman"/>
          <w:sz w:val="24"/>
          <w:szCs w:val="24"/>
        </w:rPr>
        <w:t>dykes that crosscut tonalites</w:t>
      </w:r>
      <w:ins w:id="455" w:author="Eugenio Fazio [2]" w:date="2025-01-31T18:03:00Z">
        <w:r w:rsidR="001523B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and migmatitic paragneisses.</w:t>
      </w:r>
    </w:p>
    <w:p w14:paraId="03555264" w14:textId="181F9963" w:rsidR="00D57AAB"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a geological-structural point of view, most of the basement rocks are characterized by a strong tectonic-related fabric (i.e., penetrative and pervasive tectonic-related structures linked with the geodynamic activity). The migmatitic paragneiss is characterized by a </w:t>
      </w:r>
      <w:r w:rsidR="004308FA">
        <w:rPr>
          <w:rFonts w:ascii="Times New Roman" w:eastAsia="Times New Roman" w:hAnsi="Times New Roman" w:cs="Times New Roman"/>
          <w:sz w:val="24"/>
          <w:szCs w:val="24"/>
        </w:rPr>
        <w:t xml:space="preserve">main </w:t>
      </w:r>
      <w:r>
        <w:rPr>
          <w:rFonts w:ascii="Times New Roman" w:eastAsia="Times New Roman" w:hAnsi="Times New Roman" w:cs="Times New Roman"/>
          <w:sz w:val="24"/>
          <w:szCs w:val="24"/>
        </w:rPr>
        <w:t xml:space="preserve">schistosity (e.g. planar penetrative and pervasive structure of tectonic origin along which clear recrystallization is observed - </w:t>
      </w:r>
      <w:proofErr w:type="spellStart"/>
      <w:r w:rsidRPr="005A5B6C">
        <w:rPr>
          <w:rFonts w:ascii="Times New Roman" w:eastAsia="Times New Roman" w:hAnsi="Times New Roman" w:cs="Times New Roman"/>
          <w:sz w:val="24"/>
          <w:szCs w:val="24"/>
          <w:rPrChange w:id="456" w:author="Alberto D'Agostino" w:date="2025-02-03T10:42:00Z">
            <w:rPr>
              <w:rFonts w:ascii="Times New Roman" w:eastAsia="Times New Roman" w:hAnsi="Times New Roman" w:cs="Times New Roman"/>
              <w:sz w:val="24"/>
              <w:szCs w:val="24"/>
              <w:highlight w:val="yellow"/>
            </w:rPr>
          </w:rPrChange>
        </w:rPr>
        <w:t>Passchier</w:t>
      </w:r>
      <w:proofErr w:type="spellEnd"/>
      <w:r w:rsidRPr="005A5B6C">
        <w:rPr>
          <w:rFonts w:ascii="Times New Roman" w:eastAsia="Times New Roman" w:hAnsi="Times New Roman" w:cs="Times New Roman"/>
          <w:sz w:val="24"/>
          <w:szCs w:val="24"/>
          <w:rPrChange w:id="457" w:author="Alberto D'Agostino" w:date="2025-02-03T10:42:00Z">
            <w:rPr>
              <w:rFonts w:ascii="Times New Roman" w:eastAsia="Times New Roman" w:hAnsi="Times New Roman" w:cs="Times New Roman"/>
              <w:sz w:val="24"/>
              <w:szCs w:val="24"/>
              <w:highlight w:val="yellow"/>
            </w:rPr>
          </w:rPrChange>
        </w:rPr>
        <w:t xml:space="preserve"> </w:t>
      </w:r>
      <w:del w:id="458" w:author="Alberto D'Agostino" w:date="2025-02-03T10:42:00Z">
        <w:r w:rsidRPr="005A5B6C" w:rsidDel="005A5B6C">
          <w:rPr>
            <w:rFonts w:ascii="Times New Roman" w:eastAsia="Times New Roman" w:hAnsi="Times New Roman" w:cs="Times New Roman"/>
            <w:sz w:val="24"/>
            <w:szCs w:val="24"/>
            <w:rPrChange w:id="459" w:author="Alberto D'Agostino" w:date="2025-02-03T10:42:00Z">
              <w:rPr>
                <w:rFonts w:ascii="Times New Roman" w:eastAsia="Times New Roman" w:hAnsi="Times New Roman" w:cs="Times New Roman"/>
                <w:sz w:val="24"/>
                <w:szCs w:val="24"/>
                <w:highlight w:val="yellow"/>
              </w:rPr>
            </w:rPrChange>
          </w:rPr>
          <w:delText xml:space="preserve">and </w:delText>
        </w:r>
      </w:del>
      <w:ins w:id="460" w:author="Alberto D'Agostino" w:date="2025-02-03T10:42:00Z">
        <w:r w:rsidR="005A5B6C" w:rsidRPr="005A5B6C">
          <w:rPr>
            <w:rFonts w:ascii="Times New Roman" w:eastAsia="Times New Roman" w:hAnsi="Times New Roman" w:cs="Times New Roman"/>
            <w:sz w:val="24"/>
            <w:szCs w:val="24"/>
            <w:rPrChange w:id="461" w:author="Alberto D'Agostino" w:date="2025-02-03T10:42:00Z">
              <w:rPr>
                <w:rFonts w:ascii="Times New Roman" w:eastAsia="Times New Roman" w:hAnsi="Times New Roman" w:cs="Times New Roman"/>
                <w:sz w:val="24"/>
                <w:szCs w:val="24"/>
                <w:highlight w:val="cyan"/>
              </w:rPr>
            </w:rPrChange>
          </w:rPr>
          <w:t>&amp;</w:t>
        </w:r>
        <w:r w:rsidR="005A5B6C" w:rsidRPr="005A5B6C">
          <w:rPr>
            <w:rFonts w:ascii="Times New Roman" w:eastAsia="Times New Roman" w:hAnsi="Times New Roman" w:cs="Times New Roman"/>
            <w:sz w:val="24"/>
            <w:szCs w:val="24"/>
            <w:rPrChange w:id="462" w:author="Alberto D'Agostino" w:date="2025-02-03T10:42:00Z">
              <w:rPr>
                <w:rFonts w:ascii="Times New Roman" w:eastAsia="Times New Roman" w:hAnsi="Times New Roman" w:cs="Times New Roman"/>
                <w:sz w:val="24"/>
                <w:szCs w:val="24"/>
                <w:highlight w:val="yellow"/>
              </w:rPr>
            </w:rPrChange>
          </w:rPr>
          <w:t xml:space="preserve"> </w:t>
        </w:r>
      </w:ins>
      <w:proofErr w:type="spellStart"/>
      <w:r w:rsidRPr="005A5B6C">
        <w:rPr>
          <w:rFonts w:ascii="Times New Roman" w:eastAsia="Times New Roman" w:hAnsi="Times New Roman" w:cs="Times New Roman"/>
          <w:sz w:val="24"/>
          <w:szCs w:val="24"/>
          <w:rPrChange w:id="463" w:author="Alberto D'Agostino" w:date="2025-02-03T10:42:00Z">
            <w:rPr>
              <w:rFonts w:ascii="Times New Roman" w:eastAsia="Times New Roman" w:hAnsi="Times New Roman" w:cs="Times New Roman"/>
              <w:sz w:val="24"/>
              <w:szCs w:val="24"/>
              <w:highlight w:val="yellow"/>
            </w:rPr>
          </w:rPrChange>
        </w:rPr>
        <w:t>Tro</w:t>
      </w:r>
      <w:ins w:id="464" w:author="Eugenio Fazio [2]" w:date="2025-01-31T18:04:00Z">
        <w:r w:rsidR="001523B9" w:rsidRPr="005A5B6C">
          <w:rPr>
            <w:rFonts w:ascii="Times New Roman" w:eastAsia="Times New Roman" w:hAnsi="Times New Roman" w:cs="Times New Roman"/>
            <w:sz w:val="24"/>
            <w:szCs w:val="24"/>
            <w:rPrChange w:id="465" w:author="Alberto D'Agostino" w:date="2025-02-03T10:42:00Z">
              <w:rPr>
                <w:rFonts w:ascii="Times New Roman" w:eastAsia="Times New Roman" w:hAnsi="Times New Roman" w:cs="Times New Roman"/>
                <w:sz w:val="24"/>
                <w:szCs w:val="24"/>
                <w:highlight w:val="yellow"/>
              </w:rPr>
            </w:rPrChange>
          </w:rPr>
          <w:t>u</w:t>
        </w:r>
      </w:ins>
      <w:r w:rsidRPr="005A5B6C">
        <w:rPr>
          <w:rFonts w:ascii="Times New Roman" w:eastAsia="Times New Roman" w:hAnsi="Times New Roman" w:cs="Times New Roman"/>
          <w:sz w:val="24"/>
          <w:szCs w:val="24"/>
          <w:rPrChange w:id="466" w:author="Alberto D'Agostino" w:date="2025-02-03T10:42:00Z">
            <w:rPr>
              <w:rFonts w:ascii="Times New Roman" w:eastAsia="Times New Roman" w:hAnsi="Times New Roman" w:cs="Times New Roman"/>
              <w:sz w:val="24"/>
              <w:szCs w:val="24"/>
              <w:highlight w:val="yellow"/>
            </w:rPr>
          </w:rPrChange>
        </w:rPr>
        <w:t>w</w:t>
      </w:r>
      <w:proofErr w:type="spellEnd"/>
      <w:r w:rsidRPr="005A5B6C">
        <w:rPr>
          <w:rFonts w:ascii="Times New Roman" w:eastAsia="Times New Roman" w:hAnsi="Times New Roman" w:cs="Times New Roman"/>
          <w:sz w:val="24"/>
          <w:szCs w:val="24"/>
          <w:rPrChange w:id="467" w:author="Alberto D'Agostino" w:date="2025-02-03T10:42:00Z">
            <w:rPr>
              <w:rFonts w:ascii="Times New Roman" w:eastAsia="Times New Roman" w:hAnsi="Times New Roman" w:cs="Times New Roman"/>
              <w:sz w:val="24"/>
              <w:szCs w:val="24"/>
              <w:highlight w:val="yellow"/>
            </w:rPr>
          </w:rPrChange>
        </w:rPr>
        <w:t xml:space="preserve">, </w:t>
      </w:r>
      <w:del w:id="468" w:author="Alberto D'Agostino" w:date="2025-02-03T10:42:00Z">
        <w:r w:rsidRPr="005A5B6C" w:rsidDel="005A5B6C">
          <w:rPr>
            <w:rFonts w:ascii="Times New Roman" w:eastAsia="Times New Roman" w:hAnsi="Times New Roman" w:cs="Times New Roman"/>
            <w:sz w:val="24"/>
            <w:szCs w:val="24"/>
            <w:rPrChange w:id="469" w:author="Alberto D'Agostino" w:date="2025-02-03T10:42:00Z">
              <w:rPr>
                <w:rFonts w:ascii="Times New Roman" w:eastAsia="Times New Roman" w:hAnsi="Times New Roman" w:cs="Times New Roman"/>
                <w:sz w:val="24"/>
                <w:szCs w:val="24"/>
                <w:highlight w:val="yellow"/>
              </w:rPr>
            </w:rPrChange>
          </w:rPr>
          <w:delText>1996</w:delText>
        </w:r>
      </w:del>
      <w:ins w:id="470" w:author="Alberto D'Agostino" w:date="2025-02-03T10:42:00Z">
        <w:r w:rsidR="005A5B6C" w:rsidRPr="005A5B6C">
          <w:rPr>
            <w:rFonts w:ascii="Times New Roman" w:eastAsia="Times New Roman" w:hAnsi="Times New Roman" w:cs="Times New Roman"/>
            <w:sz w:val="24"/>
            <w:szCs w:val="24"/>
          </w:rPr>
          <w:t>2</w:t>
        </w:r>
        <w:r w:rsidR="005A5B6C" w:rsidRPr="00193F9C">
          <w:rPr>
            <w:rFonts w:ascii="Times New Roman" w:eastAsia="Times New Roman" w:hAnsi="Times New Roman" w:cs="Times New Roman"/>
            <w:sz w:val="24"/>
            <w:szCs w:val="24"/>
          </w:rPr>
          <w:t>0</w:t>
        </w:r>
        <w:r w:rsidR="005A5B6C" w:rsidRPr="009D5A73">
          <w:rPr>
            <w:rFonts w:ascii="Times New Roman" w:eastAsia="Times New Roman" w:hAnsi="Times New Roman" w:cs="Times New Roman"/>
            <w:sz w:val="24"/>
            <w:szCs w:val="24"/>
          </w:rPr>
          <w:t>05</w:t>
        </w:r>
      </w:ins>
      <w:r w:rsidRPr="007A27C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connected to an isoclinal folding </w:t>
      </w:r>
      <w:r w:rsidR="000E5278">
        <w:rPr>
          <w:rFonts w:ascii="Times New Roman" w:eastAsia="Times New Roman" w:hAnsi="Times New Roman" w:cs="Times New Roman"/>
          <w:sz w:val="24"/>
          <w:szCs w:val="24"/>
        </w:rPr>
        <w:t xml:space="preserve">stage </w:t>
      </w:r>
      <w:r>
        <w:rPr>
          <w:rFonts w:ascii="Times New Roman" w:eastAsia="Times New Roman" w:hAnsi="Times New Roman" w:cs="Times New Roman"/>
          <w:sz w:val="24"/>
          <w:szCs w:val="24"/>
        </w:rPr>
        <w:t xml:space="preserve">(e.g., folds giving rise to narrow folds with parallel sides </w:t>
      </w:r>
      <w:r w:rsidRPr="005A5B6C">
        <w:rPr>
          <w:rFonts w:ascii="Times New Roman" w:eastAsia="Times New Roman" w:hAnsi="Times New Roman" w:cs="Times New Roman"/>
          <w:sz w:val="24"/>
          <w:szCs w:val="24"/>
        </w:rPr>
        <w:t xml:space="preserve">- </w:t>
      </w:r>
      <w:proofErr w:type="spellStart"/>
      <w:r w:rsidRPr="005A5B6C">
        <w:rPr>
          <w:rFonts w:ascii="Times New Roman" w:eastAsia="Times New Roman" w:hAnsi="Times New Roman" w:cs="Times New Roman"/>
          <w:sz w:val="24"/>
          <w:szCs w:val="24"/>
          <w:rPrChange w:id="471" w:author="Alberto D'Agostino" w:date="2025-02-03T10:42:00Z">
            <w:rPr>
              <w:rFonts w:ascii="Times New Roman" w:eastAsia="Times New Roman" w:hAnsi="Times New Roman" w:cs="Times New Roman"/>
              <w:sz w:val="24"/>
              <w:szCs w:val="24"/>
              <w:highlight w:val="yellow"/>
            </w:rPr>
          </w:rPrChange>
        </w:rPr>
        <w:t>Passchier</w:t>
      </w:r>
      <w:proofErr w:type="spellEnd"/>
      <w:r w:rsidRPr="005A5B6C">
        <w:rPr>
          <w:rFonts w:ascii="Times New Roman" w:eastAsia="Times New Roman" w:hAnsi="Times New Roman" w:cs="Times New Roman"/>
          <w:sz w:val="24"/>
          <w:szCs w:val="24"/>
          <w:rPrChange w:id="472" w:author="Alberto D'Agostino" w:date="2025-02-03T10:42:00Z">
            <w:rPr>
              <w:rFonts w:ascii="Times New Roman" w:eastAsia="Times New Roman" w:hAnsi="Times New Roman" w:cs="Times New Roman"/>
              <w:sz w:val="24"/>
              <w:szCs w:val="24"/>
              <w:highlight w:val="yellow"/>
            </w:rPr>
          </w:rPrChange>
        </w:rPr>
        <w:t xml:space="preserve"> </w:t>
      </w:r>
      <w:del w:id="473" w:author="Alberto D'Agostino" w:date="2025-02-03T10:42:00Z">
        <w:r w:rsidRPr="005A5B6C" w:rsidDel="005A5B6C">
          <w:rPr>
            <w:rFonts w:ascii="Times New Roman" w:eastAsia="Times New Roman" w:hAnsi="Times New Roman" w:cs="Times New Roman"/>
            <w:sz w:val="24"/>
            <w:szCs w:val="24"/>
            <w:rPrChange w:id="474" w:author="Alberto D'Agostino" w:date="2025-02-03T10:42:00Z">
              <w:rPr>
                <w:rFonts w:ascii="Times New Roman" w:eastAsia="Times New Roman" w:hAnsi="Times New Roman" w:cs="Times New Roman"/>
                <w:sz w:val="24"/>
                <w:szCs w:val="24"/>
                <w:highlight w:val="yellow"/>
              </w:rPr>
            </w:rPrChange>
          </w:rPr>
          <w:delText xml:space="preserve">and </w:delText>
        </w:r>
      </w:del>
      <w:ins w:id="475" w:author="Alberto D'Agostino" w:date="2025-02-03T10:42:00Z">
        <w:r w:rsidR="005A5B6C" w:rsidRPr="005A5B6C">
          <w:rPr>
            <w:rFonts w:ascii="Times New Roman" w:eastAsia="Times New Roman" w:hAnsi="Times New Roman" w:cs="Times New Roman"/>
            <w:sz w:val="24"/>
            <w:szCs w:val="24"/>
            <w:rPrChange w:id="476" w:author="Alberto D'Agostino" w:date="2025-02-03T10:42:00Z">
              <w:rPr>
                <w:rFonts w:ascii="Times New Roman" w:eastAsia="Times New Roman" w:hAnsi="Times New Roman" w:cs="Times New Roman"/>
                <w:sz w:val="24"/>
                <w:szCs w:val="24"/>
                <w:highlight w:val="cyan"/>
              </w:rPr>
            </w:rPrChange>
          </w:rPr>
          <w:t>&amp;</w:t>
        </w:r>
        <w:r w:rsidR="005A5B6C" w:rsidRPr="005A5B6C">
          <w:rPr>
            <w:rFonts w:ascii="Times New Roman" w:eastAsia="Times New Roman" w:hAnsi="Times New Roman" w:cs="Times New Roman"/>
            <w:sz w:val="24"/>
            <w:szCs w:val="24"/>
            <w:rPrChange w:id="477" w:author="Alberto D'Agostino" w:date="2025-02-03T10:42:00Z">
              <w:rPr>
                <w:rFonts w:ascii="Times New Roman" w:eastAsia="Times New Roman" w:hAnsi="Times New Roman" w:cs="Times New Roman"/>
                <w:sz w:val="24"/>
                <w:szCs w:val="24"/>
                <w:highlight w:val="yellow"/>
              </w:rPr>
            </w:rPrChange>
          </w:rPr>
          <w:t xml:space="preserve"> </w:t>
        </w:r>
      </w:ins>
      <w:proofErr w:type="spellStart"/>
      <w:r w:rsidRPr="005A5B6C">
        <w:rPr>
          <w:rFonts w:ascii="Times New Roman" w:eastAsia="Times New Roman" w:hAnsi="Times New Roman" w:cs="Times New Roman"/>
          <w:sz w:val="24"/>
          <w:szCs w:val="24"/>
          <w:rPrChange w:id="478" w:author="Alberto D'Agostino" w:date="2025-02-03T10:42:00Z">
            <w:rPr>
              <w:rFonts w:ascii="Times New Roman" w:eastAsia="Times New Roman" w:hAnsi="Times New Roman" w:cs="Times New Roman"/>
              <w:sz w:val="24"/>
              <w:szCs w:val="24"/>
              <w:highlight w:val="yellow"/>
            </w:rPr>
          </w:rPrChange>
        </w:rPr>
        <w:t>Tro</w:t>
      </w:r>
      <w:ins w:id="479" w:author="Eugenio Fazio [2]" w:date="2025-01-31T18:04:00Z">
        <w:r w:rsidR="001523B9" w:rsidRPr="005A5B6C">
          <w:rPr>
            <w:rFonts w:ascii="Times New Roman" w:eastAsia="Times New Roman" w:hAnsi="Times New Roman" w:cs="Times New Roman"/>
            <w:sz w:val="24"/>
            <w:szCs w:val="24"/>
            <w:rPrChange w:id="480" w:author="Alberto D'Agostino" w:date="2025-02-03T10:42:00Z">
              <w:rPr>
                <w:rFonts w:ascii="Times New Roman" w:eastAsia="Times New Roman" w:hAnsi="Times New Roman" w:cs="Times New Roman"/>
                <w:sz w:val="24"/>
                <w:szCs w:val="24"/>
                <w:highlight w:val="yellow"/>
              </w:rPr>
            </w:rPrChange>
          </w:rPr>
          <w:t>u</w:t>
        </w:r>
      </w:ins>
      <w:r w:rsidRPr="005A5B6C">
        <w:rPr>
          <w:rFonts w:ascii="Times New Roman" w:eastAsia="Times New Roman" w:hAnsi="Times New Roman" w:cs="Times New Roman"/>
          <w:sz w:val="24"/>
          <w:szCs w:val="24"/>
          <w:rPrChange w:id="481" w:author="Alberto D'Agostino" w:date="2025-02-03T10:42:00Z">
            <w:rPr>
              <w:rFonts w:ascii="Times New Roman" w:eastAsia="Times New Roman" w:hAnsi="Times New Roman" w:cs="Times New Roman"/>
              <w:sz w:val="24"/>
              <w:szCs w:val="24"/>
              <w:highlight w:val="yellow"/>
            </w:rPr>
          </w:rPrChange>
        </w:rPr>
        <w:t>w</w:t>
      </w:r>
      <w:proofErr w:type="spellEnd"/>
      <w:r w:rsidRPr="005A5B6C">
        <w:rPr>
          <w:rFonts w:ascii="Times New Roman" w:eastAsia="Times New Roman" w:hAnsi="Times New Roman" w:cs="Times New Roman"/>
          <w:sz w:val="24"/>
          <w:szCs w:val="24"/>
          <w:rPrChange w:id="482" w:author="Alberto D'Agostino" w:date="2025-02-03T10:42:00Z">
            <w:rPr>
              <w:rFonts w:ascii="Times New Roman" w:eastAsia="Times New Roman" w:hAnsi="Times New Roman" w:cs="Times New Roman"/>
              <w:sz w:val="24"/>
              <w:szCs w:val="24"/>
              <w:highlight w:val="yellow"/>
            </w:rPr>
          </w:rPrChange>
        </w:rPr>
        <w:t xml:space="preserve"> </w:t>
      </w:r>
      <w:del w:id="483" w:author="Alberto D'Agostino" w:date="2025-02-03T10:42:00Z">
        <w:r w:rsidRPr="005A5B6C" w:rsidDel="005A5B6C">
          <w:rPr>
            <w:rFonts w:ascii="Times New Roman" w:eastAsia="Times New Roman" w:hAnsi="Times New Roman" w:cs="Times New Roman"/>
            <w:sz w:val="24"/>
            <w:szCs w:val="24"/>
            <w:rPrChange w:id="484" w:author="Alberto D'Agostino" w:date="2025-02-03T10:42:00Z">
              <w:rPr>
                <w:rFonts w:ascii="Times New Roman" w:eastAsia="Times New Roman" w:hAnsi="Times New Roman" w:cs="Times New Roman"/>
                <w:sz w:val="24"/>
                <w:szCs w:val="24"/>
                <w:highlight w:val="yellow"/>
              </w:rPr>
            </w:rPrChange>
          </w:rPr>
          <w:delText>1996</w:delText>
        </w:r>
      </w:del>
      <w:ins w:id="485" w:author="Alberto D'Agostino" w:date="2025-02-03T10:42:00Z">
        <w:r w:rsidR="005A5B6C" w:rsidRPr="005A5B6C">
          <w:rPr>
            <w:rFonts w:ascii="Times New Roman" w:eastAsia="Times New Roman" w:hAnsi="Times New Roman" w:cs="Times New Roman"/>
            <w:sz w:val="24"/>
            <w:szCs w:val="24"/>
          </w:rPr>
          <w:t>2</w:t>
        </w:r>
        <w:r w:rsidR="005A5B6C" w:rsidRPr="00193F9C">
          <w:rPr>
            <w:rFonts w:ascii="Times New Roman" w:eastAsia="Times New Roman" w:hAnsi="Times New Roman" w:cs="Times New Roman"/>
            <w:sz w:val="24"/>
            <w:szCs w:val="24"/>
          </w:rPr>
          <w:t>0</w:t>
        </w:r>
        <w:r w:rsidR="005A5B6C" w:rsidRPr="009D5A73">
          <w:rPr>
            <w:rFonts w:ascii="Times New Roman" w:eastAsia="Times New Roman" w:hAnsi="Times New Roman" w:cs="Times New Roman"/>
            <w:sz w:val="24"/>
            <w:szCs w:val="24"/>
          </w:rPr>
          <w:t>05</w:t>
        </w:r>
      </w:ins>
      <w:r w:rsidRPr="007A27C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tonalites are characterized by a magmatic layering, probably linked to the tectonic control of the late-Hercynian emplace</w:t>
      </w:r>
      <w:del w:id="486" w:author="Eugenio Fazio [2]" w:date="2025-01-31T18:04:00Z">
        <w:r w:rsidDel="001523B9">
          <w:rPr>
            <w:rFonts w:ascii="Times New Roman" w:eastAsia="Times New Roman" w:hAnsi="Times New Roman" w:cs="Times New Roman"/>
            <w:sz w:val="24"/>
            <w:szCs w:val="24"/>
          </w:rPr>
          <w:delText>d</w:delText>
        </w:r>
      </w:del>
      <w:ins w:id="487" w:author="Eugenio Fazio [2]" w:date="2025-01-31T18:04:00Z">
        <w:r w:rsidR="001523B9">
          <w:rPr>
            <w:rFonts w:ascii="Times New Roman" w:eastAsia="Times New Roman" w:hAnsi="Times New Roman" w:cs="Times New Roman"/>
            <w:sz w:val="24"/>
            <w:szCs w:val="24"/>
          </w:rPr>
          <w:t>ment</w:t>
        </w:r>
      </w:ins>
      <w:r>
        <w:rPr>
          <w:rFonts w:ascii="Times New Roman" w:eastAsia="Times New Roman" w:hAnsi="Times New Roman" w:cs="Times New Roman"/>
          <w:sz w:val="24"/>
          <w:szCs w:val="24"/>
        </w:rPr>
        <w:t xml:space="preserve"> mechanisms (</w:t>
      </w:r>
      <w:commentRangeStart w:id="488"/>
      <w:proofErr w:type="spellStart"/>
      <w:r w:rsidR="00A00A09" w:rsidRPr="005A5B6C">
        <w:rPr>
          <w:rFonts w:ascii="Times New Roman" w:eastAsia="Times New Roman" w:hAnsi="Times New Roman" w:cs="Times New Roman"/>
          <w:sz w:val="24"/>
          <w:szCs w:val="24"/>
          <w:highlight w:val="cyan"/>
          <w:rPrChange w:id="489" w:author="Alberto D'Agostino" w:date="2025-02-03T10:38:00Z">
            <w:rPr>
              <w:rFonts w:ascii="Times New Roman" w:eastAsia="Times New Roman" w:hAnsi="Times New Roman" w:cs="Times New Roman"/>
              <w:sz w:val="24"/>
              <w:szCs w:val="24"/>
              <w:highlight w:val="yellow"/>
            </w:rPr>
          </w:rPrChange>
        </w:rPr>
        <w:t>Fiannacca</w:t>
      </w:r>
      <w:proofErr w:type="spellEnd"/>
      <w:del w:id="490" w:author="Eugenio Fazio [2]" w:date="2025-01-31T18:04:00Z">
        <w:r w:rsidR="00F6028E" w:rsidRPr="005A5B6C" w:rsidDel="001523B9">
          <w:rPr>
            <w:rFonts w:ascii="Times New Roman" w:eastAsia="Times New Roman" w:hAnsi="Times New Roman" w:cs="Times New Roman"/>
            <w:sz w:val="24"/>
            <w:szCs w:val="24"/>
            <w:highlight w:val="cyan"/>
            <w:rPrChange w:id="491" w:author="Alberto D'Agostino" w:date="2025-02-03T10:38:00Z">
              <w:rPr>
                <w:rFonts w:ascii="Times New Roman" w:eastAsia="Times New Roman" w:hAnsi="Times New Roman" w:cs="Times New Roman"/>
                <w:sz w:val="24"/>
                <w:szCs w:val="24"/>
                <w:highlight w:val="yellow"/>
              </w:rPr>
            </w:rPrChange>
          </w:rPr>
          <w:delText xml:space="preserve">. </w:delText>
        </w:r>
      </w:del>
      <w:ins w:id="492" w:author="Eugenio Fazio [2]" w:date="2025-01-31T18:05:00Z">
        <w:r w:rsidR="001523B9" w:rsidRPr="005A5B6C">
          <w:rPr>
            <w:rFonts w:ascii="Times New Roman" w:eastAsia="Times New Roman" w:hAnsi="Times New Roman" w:cs="Times New Roman"/>
            <w:sz w:val="24"/>
            <w:szCs w:val="24"/>
            <w:highlight w:val="cyan"/>
            <w:rPrChange w:id="493" w:author="Alberto D'Agostino" w:date="2025-02-03T10:38:00Z">
              <w:rPr>
                <w:rFonts w:ascii="Times New Roman" w:eastAsia="Times New Roman" w:hAnsi="Times New Roman" w:cs="Times New Roman"/>
                <w:sz w:val="24"/>
                <w:szCs w:val="24"/>
                <w:highlight w:val="yellow"/>
              </w:rPr>
            </w:rPrChange>
          </w:rPr>
          <w:t xml:space="preserve"> </w:t>
        </w:r>
        <w:del w:id="494" w:author="Alberto D'Agostino" w:date="2025-02-03T09:55:00Z">
          <w:r w:rsidR="001523B9" w:rsidRPr="005A5B6C" w:rsidDel="00494CC8">
            <w:rPr>
              <w:rFonts w:ascii="Times New Roman" w:eastAsia="Times New Roman" w:hAnsi="Times New Roman" w:cs="Times New Roman"/>
              <w:sz w:val="24"/>
              <w:szCs w:val="24"/>
              <w:highlight w:val="cyan"/>
              <w:rPrChange w:id="495" w:author="Alberto D'Agostino" w:date="2025-02-03T10:38:00Z">
                <w:rPr>
                  <w:rFonts w:ascii="Times New Roman" w:eastAsia="Times New Roman" w:hAnsi="Times New Roman" w:cs="Times New Roman"/>
                  <w:sz w:val="24"/>
                  <w:szCs w:val="24"/>
                  <w:highlight w:val="yellow"/>
                </w:rPr>
              </w:rPrChange>
            </w:rPr>
            <w:delText>e</w:delText>
          </w:r>
        </w:del>
      </w:ins>
      <w:ins w:id="496" w:author="Eugenio Fazio [2]" w:date="2025-01-31T18:04:00Z">
        <w:del w:id="497" w:author="Alberto D'Agostino" w:date="2025-02-03T09:55:00Z">
          <w:r w:rsidR="001523B9" w:rsidRPr="005A5B6C" w:rsidDel="00494CC8">
            <w:rPr>
              <w:rFonts w:ascii="Times New Roman" w:eastAsia="Times New Roman" w:hAnsi="Times New Roman" w:cs="Times New Roman"/>
              <w:sz w:val="24"/>
              <w:szCs w:val="24"/>
              <w:highlight w:val="cyan"/>
              <w:rPrChange w:id="498" w:author="Alberto D'Agostino" w:date="2025-02-03T10:38:00Z">
                <w:rPr>
                  <w:rFonts w:ascii="Times New Roman" w:eastAsia="Times New Roman" w:hAnsi="Times New Roman" w:cs="Times New Roman"/>
                  <w:sz w:val="24"/>
                  <w:szCs w:val="24"/>
                  <w:highlight w:val="yellow"/>
                </w:rPr>
              </w:rPrChange>
            </w:rPr>
            <w:delText>t al.</w:delText>
          </w:r>
        </w:del>
      </w:ins>
      <w:ins w:id="499" w:author="Alberto D'Agostino" w:date="2025-02-03T09:55:00Z">
        <w:r w:rsidR="00494CC8" w:rsidRPr="005A5B6C">
          <w:rPr>
            <w:rFonts w:ascii="Times New Roman" w:eastAsia="Times New Roman" w:hAnsi="Times New Roman" w:cs="Times New Roman"/>
            <w:i/>
            <w:sz w:val="24"/>
            <w:szCs w:val="24"/>
            <w:highlight w:val="cyan"/>
            <w:rPrChange w:id="500" w:author="Alberto D'Agostino" w:date="2025-02-03T10:38:00Z">
              <w:rPr>
                <w:rFonts w:ascii="Times New Roman" w:eastAsia="Times New Roman" w:hAnsi="Times New Roman" w:cs="Times New Roman"/>
                <w:i/>
                <w:sz w:val="24"/>
                <w:szCs w:val="24"/>
              </w:rPr>
            </w:rPrChange>
          </w:rPr>
          <w:t>et al.</w:t>
        </w:r>
      </w:ins>
      <w:ins w:id="501" w:author="Eugenio Fazio [2]" w:date="2025-01-31T18:04:00Z">
        <w:r w:rsidR="001523B9" w:rsidRPr="005A5B6C">
          <w:rPr>
            <w:rFonts w:ascii="Times New Roman" w:eastAsia="Times New Roman" w:hAnsi="Times New Roman" w:cs="Times New Roman"/>
            <w:sz w:val="24"/>
            <w:szCs w:val="24"/>
            <w:highlight w:val="cyan"/>
            <w:rPrChange w:id="502" w:author="Alberto D'Agostino" w:date="2025-02-03T10:38:00Z">
              <w:rPr>
                <w:rFonts w:ascii="Times New Roman" w:eastAsia="Times New Roman" w:hAnsi="Times New Roman" w:cs="Times New Roman"/>
                <w:sz w:val="24"/>
                <w:szCs w:val="24"/>
                <w:highlight w:val="yellow"/>
              </w:rPr>
            </w:rPrChange>
          </w:rPr>
          <w:t xml:space="preserve">, </w:t>
        </w:r>
      </w:ins>
      <w:commentRangeStart w:id="503"/>
      <w:del w:id="504" w:author="Eugenio Fazio [2]" w:date="2025-01-31T18:05:00Z">
        <w:r w:rsidRPr="005A5B6C" w:rsidDel="00BB0597">
          <w:rPr>
            <w:rFonts w:ascii="Times New Roman" w:eastAsia="Times New Roman" w:hAnsi="Times New Roman" w:cs="Times New Roman"/>
            <w:sz w:val="24"/>
            <w:szCs w:val="24"/>
            <w:highlight w:val="cyan"/>
            <w:rPrChange w:id="505" w:author="Alberto D'Agostino" w:date="2025-02-03T10:38:00Z">
              <w:rPr>
                <w:rFonts w:ascii="Times New Roman" w:eastAsia="Times New Roman" w:hAnsi="Times New Roman" w:cs="Times New Roman"/>
                <w:sz w:val="24"/>
                <w:szCs w:val="24"/>
                <w:highlight w:val="yellow"/>
              </w:rPr>
            </w:rPrChange>
          </w:rPr>
          <w:delText>X</w:delText>
        </w:r>
        <w:commentRangeEnd w:id="503"/>
        <w:r w:rsidR="001523B9" w:rsidRPr="005A5B6C" w:rsidDel="00BB0597">
          <w:rPr>
            <w:rStyle w:val="Rimandocommento"/>
            <w:highlight w:val="cyan"/>
            <w:rPrChange w:id="506" w:author="Alberto D'Agostino" w:date="2025-02-03T10:38:00Z">
              <w:rPr>
                <w:rStyle w:val="Rimandocommento"/>
              </w:rPr>
            </w:rPrChange>
          </w:rPr>
          <w:commentReference w:id="503"/>
        </w:r>
      </w:del>
      <w:ins w:id="507" w:author="Eugenio Fazio [2]" w:date="2025-01-31T18:05:00Z">
        <w:r w:rsidR="00BB0597" w:rsidRPr="005A5B6C">
          <w:rPr>
            <w:rFonts w:ascii="Times New Roman" w:eastAsia="Times New Roman" w:hAnsi="Times New Roman" w:cs="Times New Roman"/>
            <w:sz w:val="24"/>
            <w:szCs w:val="24"/>
            <w:highlight w:val="cyan"/>
            <w:rPrChange w:id="508" w:author="Alberto D'Agostino" w:date="2025-02-03T10:38:00Z">
              <w:rPr>
                <w:rFonts w:ascii="Times New Roman" w:eastAsia="Times New Roman" w:hAnsi="Times New Roman" w:cs="Times New Roman"/>
                <w:sz w:val="24"/>
                <w:szCs w:val="24"/>
                <w:highlight w:val="yellow"/>
              </w:rPr>
            </w:rPrChange>
          </w:rPr>
          <w:t>2024</w:t>
        </w:r>
      </w:ins>
      <w:commentRangeEnd w:id="488"/>
      <w:r w:rsidR="007A27C0">
        <w:rPr>
          <w:rStyle w:val="Rimandocommento"/>
        </w:rPr>
        <w:commentReference w:id="488"/>
      </w:r>
      <w:r>
        <w:rPr>
          <w:rFonts w:ascii="Times New Roman" w:eastAsia="Times New Roman" w:hAnsi="Times New Roman" w:cs="Times New Roman"/>
          <w:sz w:val="24"/>
          <w:szCs w:val="24"/>
        </w:rPr>
        <w:t xml:space="preserve">). </w:t>
      </w:r>
    </w:p>
    <w:p w14:paraId="00000132" w14:textId="1D46FAF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correspondence with the Ulivarella stacks, the Hercynian-age-related fabric is abruptly interrupted by a sub-vertical mylonitic-related </w:t>
      </w:r>
      <w:r w:rsidRPr="00325F0A">
        <w:rPr>
          <w:rFonts w:ascii="Times New Roman" w:eastAsia="Times New Roman" w:hAnsi="Times New Roman" w:cs="Times New Roman"/>
          <w:sz w:val="24"/>
          <w:szCs w:val="24"/>
        </w:rPr>
        <w:t>foliation</w:t>
      </w:r>
      <w:r w:rsidR="004308FA" w:rsidRPr="00325F0A">
        <w:rPr>
          <w:rFonts w:ascii="Times New Roman" w:eastAsia="Times New Roman" w:hAnsi="Times New Roman" w:cs="Times New Roman"/>
          <w:sz w:val="24"/>
          <w:szCs w:val="24"/>
        </w:rPr>
        <w:t>,</w:t>
      </w:r>
      <w:r w:rsidR="004308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where an intense plastic-type deformational activity is observed (</w:t>
      </w:r>
      <w:r w:rsidRPr="00F6028E">
        <w:rPr>
          <w:rFonts w:ascii="Times New Roman" w:eastAsia="Times New Roman" w:hAnsi="Times New Roman" w:cs="Times New Roman"/>
          <w:sz w:val="24"/>
          <w:szCs w:val="24"/>
        </w:rPr>
        <w:t xml:space="preserve">Fig. </w:t>
      </w:r>
      <w:r w:rsidR="00411C4D" w:rsidRPr="00F6028E">
        <w:rPr>
          <w:rFonts w:ascii="Times New Roman" w:eastAsia="Times New Roman" w:hAnsi="Times New Roman" w:cs="Times New Roman"/>
          <w:sz w:val="24"/>
          <w:szCs w:val="24"/>
        </w:rPr>
        <w:t>1</w:t>
      </w:r>
      <w:r w:rsidR="00F6028E" w:rsidRPr="00F6028E">
        <w:rPr>
          <w:rFonts w:ascii="Times New Roman" w:eastAsia="Times New Roman" w:hAnsi="Times New Roman" w:cs="Times New Roman"/>
          <w:sz w:val="24"/>
          <w:szCs w:val="24"/>
        </w:rPr>
        <w:t>3b</w:t>
      </w:r>
      <w:r>
        <w:rPr>
          <w:rFonts w:ascii="Times New Roman" w:eastAsia="Times New Roman" w:hAnsi="Times New Roman" w:cs="Times New Roman"/>
          <w:sz w:val="24"/>
          <w:szCs w:val="24"/>
        </w:rPr>
        <w:t xml:space="preserve">). The sub-vertical foliation is the result of a tectonic process known in the geological literature as </w:t>
      </w:r>
      <w:r w:rsidR="007904CB">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milonysis</w:t>
      </w:r>
      <w:proofErr w:type="spellEnd"/>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geological process where the rate of strain and the rate of recovery counterbalance each other without one taking over from the other </w:t>
      </w:r>
      <w:r w:rsidRPr="005A5B6C">
        <w:rPr>
          <w:rFonts w:ascii="Times New Roman" w:eastAsia="Times New Roman" w:hAnsi="Times New Roman" w:cs="Times New Roman"/>
          <w:sz w:val="24"/>
          <w:szCs w:val="24"/>
        </w:rPr>
        <w:t>(</w:t>
      </w:r>
      <w:r w:rsidRPr="00193F9C">
        <w:rPr>
          <w:rFonts w:ascii="Times New Roman" w:eastAsia="Times New Roman" w:hAnsi="Times New Roman" w:cs="Times New Roman"/>
          <w:sz w:val="24"/>
          <w:szCs w:val="24"/>
        </w:rPr>
        <w:t>Wi</w:t>
      </w:r>
      <w:r w:rsidRPr="009D5A73">
        <w:rPr>
          <w:rFonts w:ascii="Times New Roman" w:eastAsia="Times New Roman" w:hAnsi="Times New Roman" w:cs="Times New Roman"/>
          <w:sz w:val="24"/>
          <w:szCs w:val="24"/>
        </w:rPr>
        <w:t xml:space="preserve">se </w:t>
      </w:r>
      <w:del w:id="509" w:author="Alberto D'Agostino" w:date="2025-02-03T09:55:00Z">
        <w:r w:rsidRPr="005A5B6C" w:rsidDel="00494CC8">
          <w:rPr>
            <w:rFonts w:ascii="Times New Roman" w:eastAsia="Times New Roman" w:hAnsi="Times New Roman" w:cs="Times New Roman"/>
            <w:sz w:val="24"/>
            <w:szCs w:val="24"/>
            <w:rPrChange w:id="510" w:author="Alberto D'Agostino" w:date="2025-02-03T10:47:00Z">
              <w:rPr>
                <w:rFonts w:ascii="Times New Roman" w:eastAsia="Times New Roman" w:hAnsi="Times New Roman" w:cs="Times New Roman"/>
                <w:sz w:val="24"/>
                <w:szCs w:val="24"/>
              </w:rPr>
            </w:rPrChange>
          </w:rPr>
          <w:delText>et al.</w:delText>
        </w:r>
      </w:del>
      <w:ins w:id="511" w:author="Alberto D'Agostino" w:date="2025-02-03T09:55:00Z">
        <w:r w:rsidR="00494CC8" w:rsidRPr="005A5B6C">
          <w:rPr>
            <w:rFonts w:ascii="Times New Roman" w:eastAsia="Times New Roman" w:hAnsi="Times New Roman" w:cs="Times New Roman"/>
            <w:i/>
            <w:sz w:val="24"/>
            <w:szCs w:val="24"/>
            <w:rPrChange w:id="512" w:author="Alberto D'Agostino" w:date="2025-02-03T10:47:00Z">
              <w:rPr>
                <w:rFonts w:ascii="Times New Roman" w:eastAsia="Times New Roman" w:hAnsi="Times New Roman" w:cs="Times New Roman"/>
                <w:i/>
                <w:sz w:val="24"/>
                <w:szCs w:val="24"/>
              </w:rPr>
            </w:rPrChange>
          </w:rPr>
          <w:t>et al.</w:t>
        </w:r>
      </w:ins>
      <w:r w:rsidRPr="005A5B6C">
        <w:rPr>
          <w:rFonts w:ascii="Times New Roman" w:eastAsia="Times New Roman" w:hAnsi="Times New Roman" w:cs="Times New Roman"/>
          <w:sz w:val="24"/>
          <w:szCs w:val="24"/>
          <w:rPrChange w:id="513" w:author="Alberto D'Agostino" w:date="2025-02-03T10:47:00Z">
            <w:rPr>
              <w:rFonts w:ascii="Times New Roman" w:eastAsia="Times New Roman" w:hAnsi="Times New Roman" w:cs="Times New Roman"/>
              <w:sz w:val="24"/>
              <w:szCs w:val="24"/>
            </w:rPr>
          </w:rPrChange>
        </w:rPr>
        <w:t>, 1984).</w:t>
      </w:r>
    </w:p>
    <w:p w14:paraId="00000136" w14:textId="2DF6DCED"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conditions</w:t>
      </w:r>
      <w:r w:rsidR="002614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often form good kinematic indicators known as porphyroclasts (i.e., rigid objects that rotate within a plastically deforming medium). The study of these rocks can then provide precious information about the kinematic mechanism that gave rise to the deformation itself (e.g., </w:t>
      </w:r>
      <w:proofErr w:type="spellStart"/>
      <w:r w:rsidRPr="00AE3D52">
        <w:rPr>
          <w:rFonts w:ascii="Times New Roman" w:eastAsia="Times New Roman" w:hAnsi="Times New Roman" w:cs="Times New Roman"/>
          <w:sz w:val="24"/>
          <w:szCs w:val="24"/>
          <w:rPrChange w:id="514" w:author="Alberto D'Agostino" w:date="2025-02-03T10:54:00Z">
            <w:rPr>
              <w:rFonts w:ascii="Times New Roman" w:eastAsia="Times New Roman" w:hAnsi="Times New Roman" w:cs="Times New Roman"/>
              <w:sz w:val="24"/>
              <w:szCs w:val="24"/>
              <w:highlight w:val="yellow"/>
            </w:rPr>
          </w:rPrChange>
        </w:rPr>
        <w:t>Xypolias</w:t>
      </w:r>
      <w:proofErr w:type="spellEnd"/>
      <w:r w:rsidRPr="00AE3D52">
        <w:rPr>
          <w:rFonts w:ascii="Times New Roman" w:eastAsia="Times New Roman" w:hAnsi="Times New Roman" w:cs="Times New Roman"/>
          <w:sz w:val="24"/>
          <w:szCs w:val="24"/>
          <w:rPrChange w:id="515" w:author="Alberto D'Agostino" w:date="2025-02-03T10:54:00Z">
            <w:rPr>
              <w:rFonts w:ascii="Times New Roman" w:eastAsia="Times New Roman" w:hAnsi="Times New Roman" w:cs="Times New Roman"/>
              <w:sz w:val="24"/>
              <w:szCs w:val="24"/>
              <w:highlight w:val="yellow"/>
            </w:rPr>
          </w:rPrChange>
        </w:rPr>
        <w:t xml:space="preserve"> </w:t>
      </w:r>
      <w:del w:id="516" w:author="Alberto D'Agostino" w:date="2025-02-03T09:55:00Z">
        <w:r w:rsidRPr="00AE3D52" w:rsidDel="00494CC8">
          <w:rPr>
            <w:rFonts w:ascii="Times New Roman" w:eastAsia="Times New Roman" w:hAnsi="Times New Roman" w:cs="Times New Roman"/>
            <w:sz w:val="24"/>
            <w:szCs w:val="24"/>
            <w:rPrChange w:id="517" w:author="Alberto D'Agostino" w:date="2025-02-03T10:54:00Z">
              <w:rPr>
                <w:rFonts w:ascii="Times New Roman" w:eastAsia="Times New Roman" w:hAnsi="Times New Roman" w:cs="Times New Roman"/>
                <w:sz w:val="24"/>
                <w:szCs w:val="24"/>
                <w:highlight w:val="yellow"/>
              </w:rPr>
            </w:rPrChange>
          </w:rPr>
          <w:delText>et al.</w:delText>
        </w:r>
      </w:del>
      <w:ins w:id="518" w:author="Alberto D'Agostino" w:date="2025-02-03T09:55:00Z">
        <w:r w:rsidR="00494CC8" w:rsidRPr="009D5A73">
          <w:rPr>
            <w:rFonts w:ascii="Times New Roman" w:eastAsia="Times New Roman" w:hAnsi="Times New Roman" w:cs="Times New Roman"/>
            <w:i/>
            <w:sz w:val="24"/>
            <w:szCs w:val="24"/>
          </w:rPr>
          <w:t>et al.</w:t>
        </w:r>
      </w:ins>
      <w:r w:rsidRPr="00AE3D52">
        <w:rPr>
          <w:rFonts w:ascii="Times New Roman" w:eastAsia="Times New Roman" w:hAnsi="Times New Roman" w:cs="Times New Roman"/>
          <w:sz w:val="24"/>
          <w:szCs w:val="24"/>
          <w:rPrChange w:id="519" w:author="Alberto D'Agostino" w:date="2025-02-03T10:54:00Z">
            <w:rPr>
              <w:rFonts w:ascii="Times New Roman" w:eastAsia="Times New Roman" w:hAnsi="Times New Roman" w:cs="Times New Roman"/>
              <w:sz w:val="24"/>
              <w:szCs w:val="24"/>
              <w:highlight w:val="yellow"/>
            </w:rPr>
          </w:rPrChange>
        </w:rPr>
        <w:t>, 2010</w:t>
      </w:r>
      <w:r w:rsidRPr="009D5A73">
        <w:rPr>
          <w:rFonts w:ascii="Times New Roman" w:eastAsia="Times New Roman" w:hAnsi="Times New Roman" w:cs="Times New Roman"/>
          <w:sz w:val="24"/>
          <w:szCs w:val="24"/>
        </w:rPr>
        <w:t>)</w:t>
      </w:r>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904CB">
        <w:rPr>
          <w:rFonts w:ascii="Times New Roman" w:eastAsia="Times New Roman" w:hAnsi="Times New Roman" w:cs="Times New Roman"/>
          <w:sz w:val="24"/>
          <w:szCs w:val="24"/>
        </w:rPr>
        <w:t xml:space="preserve">allowing </w:t>
      </w:r>
      <w:r>
        <w:rPr>
          <w:rFonts w:ascii="Times New Roman" w:eastAsia="Times New Roman" w:hAnsi="Times New Roman" w:cs="Times New Roman"/>
          <w:sz w:val="24"/>
          <w:szCs w:val="24"/>
        </w:rPr>
        <w:t>the reconstruction of past geological kinematics</w:t>
      </w:r>
      <w:r w:rsidR="007904CB">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contributing significantly to the geodynamic reconstruction of the past tectonic realms (e.g., </w:t>
      </w:r>
      <w:proofErr w:type="spellStart"/>
      <w:r>
        <w:rPr>
          <w:rFonts w:ascii="Times New Roman" w:eastAsia="Times New Roman" w:hAnsi="Times New Roman" w:cs="Times New Roman"/>
          <w:sz w:val="24"/>
          <w:szCs w:val="24"/>
        </w:rPr>
        <w:t>Ortolano</w:t>
      </w:r>
      <w:proofErr w:type="spellEnd"/>
      <w:r>
        <w:rPr>
          <w:rFonts w:ascii="Times New Roman" w:eastAsia="Times New Roman" w:hAnsi="Times New Roman" w:cs="Times New Roman"/>
          <w:sz w:val="24"/>
          <w:szCs w:val="24"/>
        </w:rPr>
        <w:t xml:space="preserve"> </w:t>
      </w:r>
      <w:del w:id="520" w:author="Alberto D'Agostino" w:date="2025-02-03T09:55:00Z">
        <w:r w:rsidDel="00494CC8">
          <w:rPr>
            <w:rFonts w:ascii="Times New Roman" w:eastAsia="Times New Roman" w:hAnsi="Times New Roman" w:cs="Times New Roman"/>
            <w:sz w:val="24"/>
            <w:szCs w:val="24"/>
          </w:rPr>
          <w:delText>et al.</w:delText>
        </w:r>
      </w:del>
      <w:ins w:id="521"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2020</w:t>
      </w:r>
      <w:ins w:id="522" w:author="Eugenio Fazio [2]" w:date="2025-01-31T18:06:00Z">
        <w:r w:rsidR="00BB0597">
          <w:rPr>
            <w:rFonts w:ascii="Times New Roman" w:eastAsia="Times New Roman" w:hAnsi="Times New Roman" w:cs="Times New Roman"/>
            <w:sz w:val="24"/>
            <w:szCs w:val="24"/>
          </w:rPr>
          <w:t xml:space="preserve">; </w:t>
        </w:r>
        <w:r w:rsidR="00BB0597" w:rsidRPr="009D5A73">
          <w:rPr>
            <w:rFonts w:ascii="Times New Roman" w:eastAsia="Times New Roman" w:hAnsi="Times New Roman" w:cs="Times New Roman"/>
            <w:sz w:val="24"/>
            <w:szCs w:val="24"/>
          </w:rPr>
          <w:t xml:space="preserve">Fazio </w:t>
        </w:r>
        <w:del w:id="523" w:author="Alberto D'Agostino" w:date="2025-02-03T09:55:00Z">
          <w:r w:rsidR="00BB0597" w:rsidRPr="00512436" w:rsidDel="00494CC8">
            <w:rPr>
              <w:rFonts w:ascii="Times New Roman" w:eastAsia="Times New Roman" w:hAnsi="Times New Roman" w:cs="Times New Roman"/>
              <w:sz w:val="24"/>
              <w:szCs w:val="24"/>
              <w:rPrChange w:id="524" w:author="Alberto D'Agostino" w:date="2025-02-03T11:03:00Z">
                <w:rPr>
                  <w:rFonts w:ascii="Times New Roman" w:eastAsia="Times New Roman" w:hAnsi="Times New Roman" w:cs="Times New Roman"/>
                  <w:sz w:val="24"/>
                  <w:szCs w:val="24"/>
                </w:rPr>
              </w:rPrChange>
            </w:rPr>
            <w:delText>et al.</w:delText>
          </w:r>
        </w:del>
      </w:ins>
      <w:ins w:id="525" w:author="Alberto D'Agostino" w:date="2025-02-03T09:55:00Z">
        <w:r w:rsidR="00494CC8" w:rsidRPr="00512436">
          <w:rPr>
            <w:rFonts w:ascii="Times New Roman" w:eastAsia="Times New Roman" w:hAnsi="Times New Roman" w:cs="Times New Roman"/>
            <w:i/>
            <w:sz w:val="24"/>
            <w:szCs w:val="24"/>
            <w:rPrChange w:id="526" w:author="Alberto D'Agostino" w:date="2025-02-03T11:03:00Z">
              <w:rPr>
                <w:rFonts w:ascii="Times New Roman" w:eastAsia="Times New Roman" w:hAnsi="Times New Roman" w:cs="Times New Roman"/>
                <w:i/>
                <w:sz w:val="24"/>
                <w:szCs w:val="24"/>
              </w:rPr>
            </w:rPrChange>
          </w:rPr>
          <w:t>et al.</w:t>
        </w:r>
      </w:ins>
      <w:ins w:id="527" w:author="Eugenio Fazio [2]" w:date="2025-01-31T18:06:00Z">
        <w:r w:rsidR="00BB0597" w:rsidRPr="00512436">
          <w:rPr>
            <w:rFonts w:ascii="Times New Roman" w:eastAsia="Times New Roman" w:hAnsi="Times New Roman" w:cs="Times New Roman"/>
            <w:sz w:val="24"/>
            <w:szCs w:val="24"/>
            <w:rPrChange w:id="528" w:author="Alberto D'Agostino" w:date="2025-02-03T11:03:00Z">
              <w:rPr>
                <w:rFonts w:ascii="Times New Roman" w:eastAsia="Times New Roman" w:hAnsi="Times New Roman" w:cs="Times New Roman"/>
                <w:sz w:val="24"/>
                <w:szCs w:val="24"/>
              </w:rPr>
            </w:rPrChange>
          </w:rPr>
          <w:t>, 2024</w:t>
        </w:r>
      </w:ins>
      <w:ins w:id="529" w:author="Alberto D'Agostino" w:date="2025-02-03T11:03:00Z">
        <w:r w:rsidR="00512436">
          <w:rPr>
            <w:rFonts w:ascii="Times New Roman" w:eastAsia="Times New Roman" w:hAnsi="Times New Roman" w:cs="Times New Roman"/>
            <w:sz w:val="24"/>
            <w:szCs w:val="24"/>
          </w:rPr>
          <w:t>a</w:t>
        </w:r>
      </w:ins>
      <w:r>
        <w:rPr>
          <w:rFonts w:ascii="Times New Roman" w:eastAsia="Times New Roman" w:hAnsi="Times New Roman" w:cs="Times New Roman"/>
          <w:sz w:val="24"/>
          <w:szCs w:val="24"/>
        </w:rPr>
        <w:t>).</w:t>
      </w:r>
    </w:p>
    <w:p w14:paraId="00000138" w14:textId="6345D11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the mylonites of the Palmi Shear Zone </w:t>
      </w:r>
      <w:r w:rsidR="007904CB">
        <w:rPr>
          <w:rFonts w:ascii="Times New Roman" w:eastAsia="Times New Roman" w:hAnsi="Times New Roman" w:cs="Times New Roman"/>
          <w:sz w:val="24"/>
          <w:szCs w:val="24"/>
        </w:rPr>
        <w:t>show</w:t>
      </w:r>
      <w:r w:rsidR="007904CB" w:rsidRPr="007904CB">
        <w:rPr>
          <w:rFonts w:ascii="Times New Roman" w:eastAsia="Times New Roman" w:hAnsi="Times New Roman" w:cs="Times New Roman"/>
          <w:sz w:val="24"/>
          <w:szCs w:val="24"/>
        </w:rPr>
        <w:t xml:space="preserve"> evidence</w:t>
      </w:r>
      <w:r w:rsidR="007904CB">
        <w:rPr>
          <w:rFonts w:ascii="Times New Roman" w:eastAsia="Times New Roman" w:hAnsi="Times New Roman" w:cs="Times New Roman"/>
          <w:sz w:val="24"/>
          <w:szCs w:val="24"/>
        </w:rPr>
        <w:t xml:space="preserve">s of </w:t>
      </w:r>
      <w:r>
        <w:rPr>
          <w:rFonts w:ascii="Times New Roman" w:eastAsia="Times New Roman" w:hAnsi="Times New Roman" w:cs="Times New Roman"/>
          <w:sz w:val="24"/>
          <w:szCs w:val="24"/>
        </w:rPr>
        <w:t xml:space="preserve">a pervasive plastic deformation that was generated from about 60 and up to about 40 Ma </w:t>
      </w:r>
      <w:r w:rsidR="00731556">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Paleocene</w:t>
      </w:r>
      <w:r w:rsidR="007315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Eocene </w:t>
      </w:r>
      <w:r w:rsidR="00731556">
        <w:rPr>
          <w:rFonts w:ascii="Times New Roman" w:eastAsia="Times New Roman" w:hAnsi="Times New Roman" w:cs="Times New Roman"/>
          <w:sz w:val="24"/>
          <w:szCs w:val="24"/>
        </w:rPr>
        <w:t xml:space="preserve">transition </w:t>
      </w:r>
      <w:r>
        <w:rPr>
          <w:rFonts w:ascii="Times New Roman" w:eastAsia="Times New Roman" w:hAnsi="Times New Roman" w:cs="Times New Roman"/>
          <w:sz w:val="24"/>
          <w:szCs w:val="24"/>
        </w:rPr>
        <w:lastRenderedPageBreak/>
        <w:t xml:space="preserve">(Prosser </w:t>
      </w:r>
      <w:del w:id="530" w:author="Alberto D'Agostino" w:date="2025-02-03T09:55:00Z">
        <w:r w:rsidDel="00494CC8">
          <w:rPr>
            <w:rFonts w:ascii="Times New Roman" w:eastAsia="Times New Roman" w:hAnsi="Times New Roman" w:cs="Times New Roman"/>
            <w:sz w:val="24"/>
            <w:szCs w:val="24"/>
          </w:rPr>
          <w:delText>et al.</w:delText>
        </w:r>
      </w:del>
      <w:ins w:id="531"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xml:space="preserve">, 2003) along predominantly strike-slip tectonics (Prosser </w:t>
      </w:r>
      <w:del w:id="532" w:author="Alberto D'Agostino" w:date="2025-02-03T09:55:00Z">
        <w:r w:rsidDel="00494CC8">
          <w:rPr>
            <w:rFonts w:ascii="Times New Roman" w:eastAsia="Times New Roman" w:hAnsi="Times New Roman" w:cs="Times New Roman"/>
            <w:sz w:val="24"/>
            <w:szCs w:val="24"/>
          </w:rPr>
          <w:delText>et al.</w:delText>
        </w:r>
      </w:del>
      <w:ins w:id="533"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xml:space="preserve">, 2003; </w:t>
      </w:r>
      <w:proofErr w:type="spellStart"/>
      <w:r w:rsidRPr="00193F9C">
        <w:rPr>
          <w:rFonts w:ascii="Times New Roman" w:eastAsia="Times New Roman" w:hAnsi="Times New Roman" w:cs="Times New Roman"/>
          <w:sz w:val="24"/>
          <w:szCs w:val="24"/>
          <w:rPrChange w:id="534" w:author="Alberto D'Agostino" w:date="2025-02-03T10:48:00Z">
            <w:rPr>
              <w:rFonts w:ascii="Times New Roman" w:eastAsia="Times New Roman" w:hAnsi="Times New Roman" w:cs="Times New Roman"/>
              <w:sz w:val="24"/>
              <w:szCs w:val="24"/>
              <w:highlight w:val="yellow"/>
            </w:rPr>
          </w:rPrChange>
        </w:rPr>
        <w:t>Ortolano</w:t>
      </w:r>
      <w:proofErr w:type="spellEnd"/>
      <w:r w:rsidRPr="00193F9C">
        <w:rPr>
          <w:rFonts w:ascii="Times New Roman" w:eastAsia="Times New Roman" w:hAnsi="Times New Roman" w:cs="Times New Roman"/>
          <w:sz w:val="24"/>
          <w:szCs w:val="24"/>
          <w:rPrChange w:id="535" w:author="Alberto D'Agostino" w:date="2025-02-03T10:48:00Z">
            <w:rPr>
              <w:rFonts w:ascii="Times New Roman" w:eastAsia="Times New Roman" w:hAnsi="Times New Roman" w:cs="Times New Roman"/>
              <w:sz w:val="24"/>
              <w:szCs w:val="24"/>
              <w:highlight w:val="yellow"/>
            </w:rPr>
          </w:rPrChange>
        </w:rPr>
        <w:t xml:space="preserve"> </w:t>
      </w:r>
      <w:del w:id="536" w:author="Alberto D'Agostino" w:date="2025-02-03T09:55:00Z">
        <w:r w:rsidRPr="00193F9C" w:rsidDel="00494CC8">
          <w:rPr>
            <w:rFonts w:ascii="Times New Roman" w:eastAsia="Times New Roman" w:hAnsi="Times New Roman" w:cs="Times New Roman"/>
            <w:sz w:val="24"/>
            <w:szCs w:val="24"/>
            <w:rPrChange w:id="537" w:author="Alberto D'Agostino" w:date="2025-02-03T10:48:00Z">
              <w:rPr>
                <w:rFonts w:ascii="Times New Roman" w:eastAsia="Times New Roman" w:hAnsi="Times New Roman" w:cs="Times New Roman"/>
                <w:sz w:val="24"/>
                <w:szCs w:val="24"/>
                <w:highlight w:val="yellow"/>
              </w:rPr>
            </w:rPrChange>
          </w:rPr>
          <w:delText>et al.</w:delText>
        </w:r>
      </w:del>
      <w:ins w:id="538" w:author="Alberto D'Agostino" w:date="2025-02-03T09:55:00Z">
        <w:r w:rsidR="00494CC8" w:rsidRPr="00193F9C">
          <w:rPr>
            <w:rFonts w:ascii="Times New Roman" w:eastAsia="Times New Roman" w:hAnsi="Times New Roman" w:cs="Times New Roman"/>
            <w:i/>
            <w:sz w:val="24"/>
            <w:szCs w:val="24"/>
          </w:rPr>
          <w:t>et al.</w:t>
        </w:r>
      </w:ins>
      <w:r w:rsidRPr="00193F9C">
        <w:rPr>
          <w:rFonts w:ascii="Times New Roman" w:eastAsia="Times New Roman" w:hAnsi="Times New Roman" w:cs="Times New Roman"/>
          <w:sz w:val="24"/>
          <w:szCs w:val="24"/>
          <w:rPrChange w:id="539" w:author="Alberto D'Agostino" w:date="2025-02-03T10:48:00Z">
            <w:rPr>
              <w:rFonts w:ascii="Times New Roman" w:eastAsia="Times New Roman" w:hAnsi="Times New Roman" w:cs="Times New Roman"/>
              <w:sz w:val="24"/>
              <w:szCs w:val="24"/>
              <w:highlight w:val="yellow"/>
            </w:rPr>
          </w:rPrChange>
        </w:rPr>
        <w:t>, 2013</w:t>
      </w:r>
      <w:r w:rsidRPr="00193F9C">
        <w:rPr>
          <w:rFonts w:ascii="Times New Roman" w:eastAsia="Times New Roman" w:hAnsi="Times New Roman" w:cs="Times New Roman"/>
          <w:sz w:val="24"/>
          <w:szCs w:val="24"/>
        </w:rPr>
        <w:t>, 2020;</w:t>
      </w:r>
      <w:r>
        <w:rPr>
          <w:rFonts w:ascii="Times New Roman" w:eastAsia="Times New Roman" w:hAnsi="Times New Roman" w:cs="Times New Roman"/>
          <w:sz w:val="24"/>
          <w:szCs w:val="24"/>
        </w:rPr>
        <w:t xml:space="preserve"> </w:t>
      </w:r>
      <w:r w:rsidRPr="009D5A73">
        <w:rPr>
          <w:rFonts w:ascii="Times New Roman" w:eastAsia="Times New Roman" w:hAnsi="Times New Roman" w:cs="Times New Roman"/>
          <w:sz w:val="24"/>
          <w:szCs w:val="24"/>
        </w:rPr>
        <w:t xml:space="preserve">Fazio </w:t>
      </w:r>
      <w:del w:id="540" w:author="Alberto D'Agostino" w:date="2025-02-03T09:55:00Z">
        <w:r w:rsidRPr="00512436" w:rsidDel="00494CC8">
          <w:rPr>
            <w:rFonts w:ascii="Times New Roman" w:eastAsia="Times New Roman" w:hAnsi="Times New Roman" w:cs="Times New Roman"/>
            <w:sz w:val="24"/>
            <w:szCs w:val="24"/>
            <w:rPrChange w:id="541" w:author="Alberto D'Agostino" w:date="2025-02-03T11:03:00Z">
              <w:rPr>
                <w:rFonts w:ascii="Times New Roman" w:eastAsia="Times New Roman" w:hAnsi="Times New Roman" w:cs="Times New Roman"/>
                <w:sz w:val="24"/>
                <w:szCs w:val="24"/>
              </w:rPr>
            </w:rPrChange>
          </w:rPr>
          <w:delText>et al.</w:delText>
        </w:r>
      </w:del>
      <w:ins w:id="542" w:author="Alberto D'Agostino" w:date="2025-02-03T09:55:00Z">
        <w:r w:rsidR="00494CC8" w:rsidRPr="00512436">
          <w:rPr>
            <w:rFonts w:ascii="Times New Roman" w:eastAsia="Times New Roman" w:hAnsi="Times New Roman" w:cs="Times New Roman"/>
            <w:i/>
            <w:sz w:val="24"/>
            <w:szCs w:val="24"/>
            <w:rPrChange w:id="543" w:author="Alberto D'Agostino" w:date="2025-02-03T11:03:00Z">
              <w:rPr>
                <w:rFonts w:ascii="Times New Roman" w:eastAsia="Times New Roman" w:hAnsi="Times New Roman" w:cs="Times New Roman"/>
                <w:i/>
                <w:sz w:val="24"/>
                <w:szCs w:val="24"/>
              </w:rPr>
            </w:rPrChange>
          </w:rPr>
          <w:t>et al.</w:t>
        </w:r>
      </w:ins>
      <w:r w:rsidRPr="00512436">
        <w:rPr>
          <w:rFonts w:ascii="Times New Roman" w:eastAsia="Times New Roman" w:hAnsi="Times New Roman" w:cs="Times New Roman"/>
          <w:sz w:val="24"/>
          <w:szCs w:val="24"/>
          <w:rPrChange w:id="544" w:author="Alberto D'Agostino" w:date="2025-02-03T11:03:00Z">
            <w:rPr>
              <w:rFonts w:ascii="Times New Roman" w:eastAsia="Times New Roman" w:hAnsi="Times New Roman" w:cs="Times New Roman"/>
              <w:sz w:val="24"/>
              <w:szCs w:val="24"/>
            </w:rPr>
          </w:rPrChange>
        </w:rPr>
        <w:t>, 2024</w:t>
      </w:r>
      <w:ins w:id="545" w:author="Alberto D'Agostino" w:date="2025-02-03T11:03:00Z">
        <w:r w:rsidR="00512436" w:rsidRPr="00512436">
          <w:rPr>
            <w:rFonts w:ascii="Times New Roman" w:eastAsia="Times New Roman" w:hAnsi="Times New Roman" w:cs="Times New Roman"/>
            <w:sz w:val="24"/>
            <w:szCs w:val="24"/>
            <w:rPrChange w:id="546" w:author="Alberto D'Agostino" w:date="2025-02-03T11:03:00Z">
              <w:rPr>
                <w:rFonts w:ascii="Times New Roman" w:eastAsia="Times New Roman" w:hAnsi="Times New Roman" w:cs="Times New Roman"/>
                <w:sz w:val="24"/>
                <w:szCs w:val="24"/>
              </w:rPr>
            </w:rPrChange>
          </w:rPr>
          <w:t>a</w:t>
        </w:r>
      </w:ins>
      <w:r>
        <w:rPr>
          <w:rFonts w:ascii="Times New Roman" w:eastAsia="Times New Roman" w:hAnsi="Times New Roman" w:cs="Times New Roman"/>
          <w:sz w:val="24"/>
          <w:szCs w:val="24"/>
        </w:rPr>
        <w:t xml:space="preserve">). </w:t>
      </w:r>
    </w:p>
    <w:p w14:paraId="00000139" w14:textId="6694F8E8" w:rsidR="00696B80" w:rsidRDefault="00B02ED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already abovementioned</w:t>
      </w:r>
      <w:r w:rsidR="00734CE6">
        <w:rPr>
          <w:rFonts w:ascii="Times New Roman" w:eastAsia="Times New Roman" w:hAnsi="Times New Roman" w:cs="Times New Roman"/>
          <w:sz w:val="24"/>
          <w:szCs w:val="24"/>
        </w:rPr>
        <w:t>, at the Ulivarella stacks and along the portion of the beach in front of the stacks themselves (</w:t>
      </w:r>
      <w:r w:rsidR="00734CE6">
        <w:rPr>
          <w:rFonts w:ascii="Times New Roman" w:eastAsia="Times New Roman" w:hAnsi="Times New Roman" w:cs="Times New Roman"/>
          <w:sz w:val="24"/>
          <w:szCs w:val="24"/>
          <w:highlight w:val="yellow"/>
        </w:rPr>
        <w:t xml:space="preserve">Figs. </w:t>
      </w:r>
      <w:r w:rsidR="007904CB">
        <w:rPr>
          <w:rFonts w:ascii="Times New Roman" w:eastAsia="Times New Roman" w:hAnsi="Times New Roman" w:cs="Times New Roman"/>
          <w:sz w:val="24"/>
          <w:szCs w:val="24"/>
          <w:highlight w:val="yellow"/>
        </w:rPr>
        <w:t>13</w:t>
      </w:r>
      <w:r>
        <w:rPr>
          <w:rFonts w:ascii="Times New Roman" w:eastAsia="Times New Roman" w:hAnsi="Times New Roman" w:cs="Times New Roman"/>
          <w:sz w:val="24"/>
          <w:szCs w:val="24"/>
          <w:highlight w:val="yellow"/>
        </w:rPr>
        <w:t>b, c</w:t>
      </w:r>
      <w:r w:rsidR="00734CE6">
        <w:rPr>
          <w:rFonts w:ascii="Times New Roman" w:eastAsia="Times New Roman" w:hAnsi="Times New Roman" w:cs="Times New Roman"/>
          <w:sz w:val="24"/>
          <w:szCs w:val="24"/>
          <w:highlight w:val="yellow"/>
        </w:rPr>
        <w:t xml:space="preserve">, </w:t>
      </w:r>
      <w:r w:rsidR="007904CB">
        <w:rPr>
          <w:rFonts w:ascii="Times New Roman" w:eastAsia="Times New Roman" w:hAnsi="Times New Roman" w:cs="Times New Roman"/>
          <w:sz w:val="24"/>
          <w:szCs w:val="24"/>
          <w:highlight w:val="yellow"/>
        </w:rPr>
        <w:t>14</w:t>
      </w:r>
      <w:r w:rsidR="00734CE6">
        <w:rPr>
          <w:rFonts w:ascii="Times New Roman" w:eastAsia="Times New Roman" w:hAnsi="Times New Roman" w:cs="Times New Roman"/>
          <w:sz w:val="24"/>
          <w:szCs w:val="24"/>
        </w:rPr>
        <w:t xml:space="preserve">), it is possible to observe how tonalites and </w:t>
      </w:r>
      <w:r w:rsidR="00F6028E">
        <w:rPr>
          <w:rFonts w:ascii="Times New Roman" w:eastAsia="Times New Roman" w:hAnsi="Times New Roman" w:cs="Times New Roman"/>
          <w:sz w:val="24"/>
          <w:szCs w:val="24"/>
        </w:rPr>
        <w:t xml:space="preserve">migmatitic </w:t>
      </w:r>
      <w:r w:rsidR="00734CE6">
        <w:rPr>
          <w:rFonts w:ascii="Times New Roman" w:eastAsia="Times New Roman" w:hAnsi="Times New Roman" w:cs="Times New Roman"/>
          <w:sz w:val="24"/>
          <w:szCs w:val="24"/>
        </w:rPr>
        <w:t>paragneisses, originally characterized by sub-horizontal related fabrics</w:t>
      </w:r>
      <w:commentRangeStart w:id="547"/>
      <w:r w:rsidR="00734CE6">
        <w:rPr>
          <w:rFonts w:ascii="Times New Roman" w:eastAsia="Times New Roman" w:hAnsi="Times New Roman" w:cs="Times New Roman"/>
          <w:sz w:val="24"/>
          <w:szCs w:val="24"/>
        </w:rPr>
        <w:t>, are abruptly interrupted by a sub-vertical mylonitic-related fabric</w:t>
      </w:r>
      <w:commentRangeEnd w:id="547"/>
      <w:r w:rsidR="00BB0597">
        <w:rPr>
          <w:rStyle w:val="Rimandocommento"/>
        </w:rPr>
        <w:commentReference w:id="547"/>
      </w:r>
      <w:r w:rsidR="00734CE6">
        <w:rPr>
          <w:rFonts w:ascii="Times New Roman" w:eastAsia="Times New Roman" w:hAnsi="Times New Roman" w:cs="Times New Roman"/>
          <w:sz w:val="24"/>
          <w:szCs w:val="24"/>
        </w:rPr>
        <w:t xml:space="preserve">, rheologically controlled by the ductile deformation of </w:t>
      </w:r>
      <w:r w:rsidR="00022D67">
        <w:rPr>
          <w:rFonts w:ascii="Times New Roman" w:eastAsia="Times New Roman" w:hAnsi="Times New Roman" w:cs="Times New Roman"/>
          <w:sz w:val="24"/>
          <w:szCs w:val="24"/>
        </w:rPr>
        <w:t>meta</w:t>
      </w:r>
      <w:r w:rsidR="00734CE6">
        <w:rPr>
          <w:rFonts w:ascii="Times New Roman" w:eastAsia="Times New Roman" w:hAnsi="Times New Roman" w:cs="Times New Roman"/>
          <w:sz w:val="24"/>
          <w:szCs w:val="24"/>
        </w:rPr>
        <w:t xml:space="preserve">carbonate layers. </w:t>
      </w:r>
    </w:p>
    <w:p w14:paraId="5F8648D5" w14:textId="1067367A" w:rsidR="00110F7E" w:rsidRPr="00110F7E" w:rsidRDefault="00F20AFC" w:rsidP="00F6028E">
      <w:pPr>
        <w:jc w:val="center"/>
      </w:pPr>
      <w:r>
        <w:rPr>
          <w:rFonts w:ascii="Times New Roman" w:eastAsia="Times New Roman" w:hAnsi="Times New Roman" w:cs="Times New Roman"/>
          <w:i/>
          <w:iCs/>
          <w:noProof/>
          <w:sz w:val="24"/>
          <w:szCs w:val="24"/>
        </w:rPr>
        <w:drawing>
          <wp:inline distT="0" distB="0" distL="0" distR="0" wp14:anchorId="576810AE" wp14:editId="344B93C6">
            <wp:extent cx="6048777" cy="3896415"/>
            <wp:effectExtent l="0" t="0" r="9525"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048777" cy="3896415"/>
                    </a:xfrm>
                    <a:prstGeom prst="rect">
                      <a:avLst/>
                    </a:prstGeom>
                    <a:noFill/>
                    <a:ln>
                      <a:noFill/>
                    </a:ln>
                  </pic:spPr>
                </pic:pic>
              </a:graphicData>
            </a:graphic>
          </wp:inline>
        </w:drawing>
      </w:r>
    </w:p>
    <w:p w14:paraId="0C067683" w14:textId="759970DE" w:rsidR="00AA5A53" w:rsidRPr="00493203" w:rsidRDefault="00022D67" w:rsidP="00F6028E">
      <w:pPr>
        <w:pStyle w:val="Didascalia"/>
        <w:spacing w:before="240" w:after="360"/>
      </w:pPr>
      <w:commentRangeStart w:id="548"/>
      <w:commentRangeStart w:id="549"/>
      <w:r w:rsidRPr="00411C4D">
        <w:t xml:space="preserve">Figure </w:t>
      </w:r>
      <w:r w:rsidR="002614F0">
        <w:fldChar w:fldCharType="begin"/>
      </w:r>
      <w:r w:rsidR="002614F0">
        <w:rPr>
          <w:i w:val="0"/>
          <w:iCs w:val="0"/>
        </w:rPr>
        <w:instrText xml:space="preserve"> SEQ Figure \* ARABIC </w:instrText>
      </w:r>
      <w:r w:rsidR="002614F0">
        <w:fldChar w:fldCharType="separate"/>
      </w:r>
      <w:r w:rsidR="00151579">
        <w:rPr>
          <w:i w:val="0"/>
          <w:iCs w:val="0"/>
          <w:noProof/>
        </w:rPr>
        <w:t>14</w:t>
      </w:r>
      <w:r w:rsidR="002614F0">
        <w:rPr>
          <w:noProof/>
        </w:rPr>
        <w:fldChar w:fldCharType="end"/>
      </w:r>
      <w:commentRangeEnd w:id="548"/>
      <w:r w:rsidR="00BB0597">
        <w:rPr>
          <w:rStyle w:val="Rimandocommento"/>
          <w:i w:val="0"/>
          <w:iCs w:val="0"/>
          <w:color w:val="auto"/>
        </w:rPr>
        <w:commentReference w:id="548"/>
      </w:r>
      <w:commentRangeEnd w:id="549"/>
      <w:r w:rsidR="00E327C9">
        <w:rPr>
          <w:rStyle w:val="Rimandocommento"/>
          <w:i w:val="0"/>
          <w:iCs w:val="0"/>
          <w:color w:val="auto"/>
        </w:rPr>
        <w:commentReference w:id="549"/>
      </w:r>
      <w:r w:rsidRPr="00411C4D">
        <w:t xml:space="preserve"> Structural geological map of the detailed study area chosen as test site for the </w:t>
      </w:r>
      <w:r w:rsidR="00F20AFC">
        <w:t>Web-GIS</w:t>
      </w:r>
      <w:r w:rsidRPr="00411C4D">
        <w:t xml:space="preserve"> development.</w:t>
      </w:r>
    </w:p>
    <w:p w14:paraId="33A08497" w14:textId="12BB1C5A" w:rsidR="0035531D" w:rsidRDefault="00411C4D" w:rsidP="00411C4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meta-carbonate layers have driven most of the plastic deformation due to the mylonitic process, acting as a highly plastic medium within which pieces of tonalites and paragneiss maintained a relatively rigid deformational behavior, forming hundreds, if not thousands, of porphyroclasts of various sizes (</w:t>
      </w:r>
      <w:r>
        <w:rPr>
          <w:rFonts w:ascii="Times New Roman" w:eastAsia="Times New Roman" w:hAnsi="Times New Roman" w:cs="Times New Roman"/>
          <w:sz w:val="24"/>
          <w:szCs w:val="24"/>
          <w:highlight w:val="yellow"/>
        </w:rPr>
        <w:t xml:space="preserve">Fig. </w:t>
      </w:r>
      <w:r w:rsidR="0035531D">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p>
    <w:p w14:paraId="46F1CF69" w14:textId="7C1DC241" w:rsidR="00411C4D" w:rsidRDefault="0035531D" w:rsidP="00411C4D">
      <w:pPr>
        <w:spacing w:line="480" w:lineRule="auto"/>
        <w:jc w:val="both"/>
        <w:rPr>
          <w:rFonts w:ascii="Times New Roman" w:eastAsia="Times New Roman" w:hAnsi="Times New Roman" w:cs="Times New Roman"/>
          <w:sz w:val="24"/>
          <w:szCs w:val="24"/>
        </w:rPr>
      </w:pPr>
      <w:commentRangeStart w:id="550"/>
      <w:r>
        <w:rPr>
          <w:noProof/>
        </w:rPr>
        <w:lastRenderedPageBreak/>
        <w:drawing>
          <wp:inline distT="0" distB="0" distL="0" distR="0" wp14:anchorId="15ADEB7E" wp14:editId="4AD4368B">
            <wp:extent cx="6111875" cy="6058535"/>
            <wp:effectExtent l="0" t="0" r="3175" b="0"/>
            <wp:docPr id="24"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6111875" cy="6058535"/>
                    </a:xfrm>
                    <a:prstGeom prst="rect">
                      <a:avLst/>
                    </a:prstGeom>
                    <a:ln/>
                  </pic:spPr>
                </pic:pic>
              </a:graphicData>
            </a:graphic>
          </wp:inline>
        </w:drawing>
      </w:r>
      <w:commentRangeEnd w:id="550"/>
      <w:r w:rsidR="00BB0597">
        <w:rPr>
          <w:rStyle w:val="Rimandocommento"/>
        </w:rPr>
        <w:commentReference w:id="550"/>
      </w:r>
      <w:r>
        <w:rPr>
          <w:noProof/>
        </w:rPr>
        <mc:AlternateContent>
          <mc:Choice Requires="wps">
            <w:drawing>
              <wp:inline distT="0" distB="0" distL="0" distR="0" wp14:anchorId="5E89DBB5" wp14:editId="13C90B9E">
                <wp:extent cx="6119495" cy="635"/>
                <wp:effectExtent l="0" t="0" r="0" b="0"/>
                <wp:docPr id="1"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E795E31" w14:textId="45AEC026" w:rsidR="00FC2175" w:rsidRDefault="00FC2175" w:rsidP="00B02EDF">
                            <w:pPr>
                              <w:pStyle w:val="Didascalia"/>
                              <w:jc w:val="both"/>
                            </w:pPr>
                            <w:r>
                              <w:t xml:space="preserve">Figure </w:t>
                            </w:r>
                            <w:r w:rsidR="0067076A">
                              <w:fldChar w:fldCharType="begin"/>
                            </w:r>
                            <w:r w:rsidR="0067076A">
                              <w:instrText xml:space="preserve"> SEQ Figure \* ARABIC </w:instrText>
                            </w:r>
                            <w:r w:rsidR="0067076A">
                              <w:fldChar w:fldCharType="separate"/>
                            </w:r>
                            <w:r>
                              <w:rPr>
                                <w:noProof/>
                              </w:rPr>
                              <w:t>15</w:t>
                            </w:r>
                            <w:r w:rsidR="0067076A">
                              <w:rPr>
                                <w:noProof/>
                              </w:rPr>
                              <w:fldChar w:fldCharType="end"/>
                            </w:r>
                            <w:ins w:id="551" w:author="Eugenio Fazio [2]" w:date="2025-01-31T18:08:00Z">
                              <w:r>
                                <w:rPr>
                                  <w:noProof/>
                                </w:rPr>
                                <w:t xml:space="preserve"> From </w:t>
                              </w:r>
                              <w:r w:rsidRPr="009D5A73">
                                <w:rPr>
                                  <w:noProof/>
                                </w:rPr>
                                <w:t>Fazio et al.</w:t>
                              </w:r>
                            </w:ins>
                            <w:ins w:id="552" w:author="Alberto D'Agostino" w:date="2025-02-03T11:09:00Z">
                              <w:r w:rsidR="00512436" w:rsidRPr="00BF43C9">
                                <w:rPr>
                                  <w:noProof/>
                                  <w:rPrChange w:id="553" w:author="Alberto D'Agostino" w:date="2025-02-03T11:09:00Z">
                                    <w:rPr>
                                      <w:noProof/>
                                      <w:highlight w:val="cyan"/>
                                    </w:rPr>
                                  </w:rPrChange>
                                </w:rPr>
                                <w:t xml:space="preserve"> </w:t>
                              </w:r>
                            </w:ins>
                            <w:ins w:id="554" w:author="Eugenio Fazio [2]" w:date="2025-01-31T18:08:00Z">
                              <w:r w:rsidRPr="009D5A73">
                                <w:rPr>
                                  <w:noProof/>
                                </w:rPr>
                                <w:t>(2024</w:t>
                              </w:r>
                            </w:ins>
                            <w:ins w:id="555" w:author="Alberto D'Agostino" w:date="2025-02-03T11:09:00Z">
                              <w:r w:rsidR="00BF43C9" w:rsidRPr="009D5A73">
                                <w:rPr>
                                  <w:noProof/>
                                </w:rPr>
                                <w:t>a</w:t>
                              </w:r>
                            </w:ins>
                            <w:ins w:id="556" w:author="Eugenio Fazio [2]" w:date="2025-01-31T18:08:00Z">
                              <w:r>
                                <w:rPr>
                                  <w:noProof/>
                                </w:rPr>
                                <w:t>):</w:t>
                              </w:r>
                            </w:ins>
                            <w:r>
                              <w:t xml:space="preserve"> a) Panoramic view of the most far 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w:t>
                            </w:r>
                            <w:r w:rsidRPr="009D5A73">
                              <w:t>Fazio et al., 2024</w:t>
                            </w:r>
                            <w:ins w:id="557" w:author="Alberto D'Agostino" w:date="2025-02-03T11:09:00Z">
                              <w:r w:rsidR="00BF43C9" w:rsidRPr="009D5A73">
                                <w:t>a</w:t>
                              </w:r>
                            </w:ins>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89DBB5" id="Casella di testo 1" o:spid="_x0000_s1029"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" stroked="f">
                <v:textbox style="mso-fit-shape-to-text:t" inset="0,0,0,0">
                  <w:txbxContent>
                    <w:p w14:paraId="6E795E31" w14:textId="45AEC026" w:rsidR="00FC2175" w:rsidRDefault="00FC2175" w:rsidP="00B02EDF">
                      <w:pPr>
                        <w:pStyle w:val="Didascalia"/>
                        <w:jc w:val="both"/>
                      </w:pPr>
                      <w:r>
                        <w:t xml:space="preserve">Figure </w:t>
                      </w:r>
                      <w:r w:rsidR="0067076A">
                        <w:fldChar w:fldCharType="begin"/>
                      </w:r>
                      <w:r w:rsidR="0067076A">
                        <w:instrText xml:space="preserve"> SEQ Figure \* ARABIC </w:instrText>
                      </w:r>
                      <w:r w:rsidR="0067076A">
                        <w:fldChar w:fldCharType="separate"/>
                      </w:r>
                      <w:r>
                        <w:rPr>
                          <w:noProof/>
                        </w:rPr>
                        <w:t>15</w:t>
                      </w:r>
                      <w:r w:rsidR="0067076A">
                        <w:rPr>
                          <w:noProof/>
                        </w:rPr>
                        <w:fldChar w:fldCharType="end"/>
                      </w:r>
                      <w:ins w:id="558" w:author="Eugenio Fazio [2]" w:date="2025-01-31T18:08:00Z">
                        <w:r>
                          <w:rPr>
                            <w:noProof/>
                          </w:rPr>
                          <w:t xml:space="preserve"> From </w:t>
                        </w:r>
                        <w:r w:rsidRPr="009D5A73">
                          <w:rPr>
                            <w:noProof/>
                          </w:rPr>
                          <w:t>Fazio et al.</w:t>
                        </w:r>
                      </w:ins>
                      <w:ins w:id="559" w:author="Alberto D'Agostino" w:date="2025-02-03T11:09:00Z">
                        <w:r w:rsidR="00512436" w:rsidRPr="00BF43C9">
                          <w:rPr>
                            <w:noProof/>
                            <w:rPrChange w:id="560" w:author="Alberto D'Agostino" w:date="2025-02-03T11:09:00Z">
                              <w:rPr>
                                <w:noProof/>
                                <w:highlight w:val="cyan"/>
                              </w:rPr>
                            </w:rPrChange>
                          </w:rPr>
                          <w:t xml:space="preserve"> </w:t>
                        </w:r>
                      </w:ins>
                      <w:ins w:id="561" w:author="Eugenio Fazio [2]" w:date="2025-01-31T18:08:00Z">
                        <w:r w:rsidRPr="009D5A73">
                          <w:rPr>
                            <w:noProof/>
                          </w:rPr>
                          <w:t>(2024</w:t>
                        </w:r>
                      </w:ins>
                      <w:ins w:id="562" w:author="Alberto D'Agostino" w:date="2025-02-03T11:09:00Z">
                        <w:r w:rsidR="00BF43C9" w:rsidRPr="009D5A73">
                          <w:rPr>
                            <w:noProof/>
                          </w:rPr>
                          <w:t>a</w:t>
                        </w:r>
                      </w:ins>
                      <w:ins w:id="563" w:author="Eugenio Fazio [2]" w:date="2025-01-31T18:08:00Z">
                        <w:r>
                          <w:rPr>
                            <w:noProof/>
                          </w:rPr>
                          <w:t>):</w:t>
                        </w:r>
                      </w:ins>
                      <w:r>
                        <w:t xml:space="preserve"> a) Panoramic view of the most far 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w:t>
                      </w:r>
                      <w:r w:rsidRPr="009D5A73">
                        <w:t>Fazio et al., 2024</w:t>
                      </w:r>
                      <w:ins w:id="564" w:author="Alberto D'Agostino" w:date="2025-02-03T11:09:00Z">
                        <w:r w:rsidR="00BF43C9" w:rsidRPr="009D5A73">
                          <w:t>a</w:t>
                        </w:r>
                      </w:ins>
                      <w:r>
                        <w:t>).</w:t>
                      </w:r>
                    </w:p>
                  </w:txbxContent>
                </v:textbox>
                <w10:anchorlock/>
              </v:shape>
            </w:pict>
          </mc:Fallback>
        </mc:AlternateContent>
      </w:r>
    </w:p>
    <w:p w14:paraId="0000014B" w14:textId="02BC3231"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proofErr w:type="spellStart"/>
      <w:r>
        <w:rPr>
          <w:rFonts w:ascii="Times New Roman" w:eastAsia="Times New Roman" w:hAnsi="Times New Roman" w:cs="Times New Roman"/>
          <w:sz w:val="24"/>
          <w:szCs w:val="24"/>
        </w:rPr>
        <w:t>Cirrincione</w:t>
      </w:r>
      <w:proofErr w:type="spellEnd"/>
      <w:r>
        <w:rPr>
          <w:rFonts w:ascii="Times New Roman" w:eastAsia="Times New Roman" w:hAnsi="Times New Roman" w:cs="Times New Roman"/>
          <w:sz w:val="24"/>
          <w:szCs w:val="24"/>
        </w:rPr>
        <w:t xml:space="preserve"> </w:t>
      </w:r>
      <w:del w:id="565" w:author="Alberto D'Agostino" w:date="2025-02-03T09:55:00Z">
        <w:r w:rsidDel="00494CC8">
          <w:rPr>
            <w:rFonts w:ascii="Times New Roman" w:eastAsia="Times New Roman" w:hAnsi="Times New Roman" w:cs="Times New Roman"/>
            <w:sz w:val="24"/>
            <w:szCs w:val="24"/>
          </w:rPr>
          <w:delText>et al.</w:delText>
        </w:r>
      </w:del>
      <w:ins w:id="566"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xml:space="preserve"> (2015), this shear zone represents the deepest piece of a more complex </w:t>
      </w:r>
      <w:r w:rsidRPr="00325F0A">
        <w:rPr>
          <w:rFonts w:ascii="Times New Roman" w:eastAsia="Times New Roman" w:hAnsi="Times New Roman" w:cs="Times New Roman"/>
          <w:sz w:val="24"/>
          <w:szCs w:val="24"/>
        </w:rPr>
        <w:t xml:space="preserve">strike-slip tectonic alignment known as the Palmi Line, which has driven, </w:t>
      </w:r>
      <w:r w:rsidR="00A04D98" w:rsidRPr="00741E32">
        <w:rPr>
          <w:rFonts w:ascii="Times New Roman" w:eastAsia="Times New Roman" w:hAnsi="Times New Roman" w:cs="Times New Roman"/>
          <w:sz w:val="24"/>
          <w:szCs w:val="24"/>
        </w:rPr>
        <w:t>along</w:t>
      </w:r>
      <w:r w:rsidRPr="00741E32">
        <w:rPr>
          <w:rFonts w:ascii="Times New Roman" w:eastAsia="Times New Roman" w:hAnsi="Times New Roman" w:cs="Times New Roman"/>
          <w:sz w:val="24"/>
          <w:szCs w:val="24"/>
        </w:rPr>
        <w:t xml:space="preserve"> with other sub-vertical crustal-scale strike-slip tectonic structures</w:t>
      </w:r>
      <w:r w:rsidR="00B263BD" w:rsidRPr="00741E32">
        <w:rPr>
          <w:rFonts w:ascii="Times New Roman" w:eastAsia="Times New Roman" w:hAnsi="Times New Roman" w:cs="Times New Roman"/>
          <w:sz w:val="24"/>
          <w:szCs w:val="24"/>
        </w:rPr>
        <w:t>, such as the Sardinia Balearic Shear Zone (SBSZ)</w:t>
      </w:r>
      <w:r w:rsidR="00A00A09" w:rsidRPr="00741E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separation of the Calabrian microplate from the Sardinian-Corsica block, contributing to the rising of the so-called Calabrian Peloritani Orogen (CPO) (</w:t>
      </w:r>
      <w:r w:rsidRPr="00B263BD">
        <w:rPr>
          <w:rFonts w:ascii="Times New Roman" w:eastAsia="Times New Roman" w:hAnsi="Times New Roman" w:cs="Times New Roman"/>
          <w:sz w:val="24"/>
          <w:szCs w:val="24"/>
          <w:highlight w:val="yellow"/>
        </w:rPr>
        <w:t>Fig</w:t>
      </w:r>
      <w:r w:rsidR="00B263BD" w:rsidRPr="00B263BD">
        <w:rPr>
          <w:rFonts w:ascii="Times New Roman" w:eastAsia="Times New Roman" w:hAnsi="Times New Roman" w:cs="Times New Roman"/>
          <w:sz w:val="24"/>
          <w:szCs w:val="24"/>
          <w:highlight w:val="yellow"/>
        </w:rPr>
        <w:t>.</w:t>
      </w:r>
      <w:r w:rsidR="00A04D98">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p>
    <w:p w14:paraId="0000014D" w14:textId="64B28A2C" w:rsidR="00696B80" w:rsidRDefault="00B263BD" w:rsidP="00F6028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23FD064E" wp14:editId="16307BF0">
            <wp:extent cx="6076236" cy="5106035"/>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96324" cy="5122915"/>
                    </a:xfrm>
                    <a:prstGeom prst="rect">
                      <a:avLst/>
                    </a:prstGeom>
                    <a:noFill/>
                    <a:ln>
                      <a:noFill/>
                    </a:ln>
                  </pic:spPr>
                </pic:pic>
              </a:graphicData>
            </a:graphic>
          </wp:inline>
        </w:drawing>
      </w:r>
    </w:p>
    <w:p w14:paraId="00000158" w14:textId="690C89C1" w:rsidR="00696B80" w:rsidRDefault="00B263BD">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26B60B73" wp14:editId="6E288618">
                <wp:extent cx="6098540" cy="635"/>
                <wp:effectExtent l="0" t="0" r="0" b="0"/>
                <wp:docPr id="26" name="Casella di testo 26"/>
                <wp:cNvGraphicFramePr/>
                <a:graphic xmlns:a="http://schemas.openxmlformats.org/drawingml/2006/main">
                  <a:graphicData uri="http://schemas.microsoft.com/office/word/2010/wordprocessingShape">
                    <wps:wsp>
                      <wps:cNvSpPr txBox="1"/>
                      <wps:spPr>
                        <a:xfrm>
                          <a:off x="0" y="0"/>
                          <a:ext cx="6098540" cy="635"/>
                        </a:xfrm>
                        <a:prstGeom prst="rect">
                          <a:avLst/>
                        </a:prstGeom>
                        <a:solidFill>
                          <a:prstClr val="white"/>
                        </a:solidFill>
                        <a:ln>
                          <a:noFill/>
                        </a:ln>
                      </wps:spPr>
                      <wps:txbx>
                        <w:txbxContent>
                          <w:p w14:paraId="68CBEF97" w14:textId="70D59484" w:rsidR="00FC2175" w:rsidRPr="00B93E29" w:rsidRDefault="00FC2175" w:rsidP="00B02EDF">
                            <w:pPr>
                              <w:pStyle w:val="Didascalia"/>
                              <w:jc w:val="both"/>
                              <w:rPr>
                                <w:noProof/>
                              </w:rPr>
                            </w:pPr>
                            <w:r>
                              <w:t xml:space="preserve">Figure </w:t>
                            </w:r>
                            <w:r w:rsidR="0067076A">
                              <w:fldChar w:fldCharType="begin"/>
                            </w:r>
                            <w:r w:rsidR="0067076A">
                              <w:instrText xml:space="preserve"> SEQ Figure \* ARABIC </w:instrText>
                            </w:r>
                            <w:r w:rsidR="0067076A">
                              <w:fldChar w:fldCharType="separate"/>
                            </w:r>
                            <w:r>
                              <w:rPr>
                                <w:noProof/>
                              </w:rPr>
                              <w:t>16</w:t>
                            </w:r>
                            <w:r w:rsidR="0067076A">
                              <w:rPr>
                                <w:noProof/>
                              </w:rPr>
                              <w:fldChar w:fldCharType="end"/>
                            </w:r>
                            <w:r>
                              <w:t xml:space="preserve">: </w:t>
                            </w:r>
                            <w:r w:rsidRPr="004C159E">
                              <w:t>Present-day distribution of the Alpine and Pre-Alpine Basement in western Mediterranean realm with CP</w:t>
                            </w:r>
                            <w:r>
                              <w:t>O</w:t>
                            </w:r>
                            <w:r w:rsidRPr="004C159E">
                              <w:t xml:space="preserve"> location and main Alpine strike-slip tectonic alignment (modified after Cirrincione et al.,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B60B73" id="Casella di testo 26" o:spid="_x0000_s1030" type="#_x0000_t202" style="width:48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zRNQIAAG4EAAAOAAAAZHJzL2Uyb0RvYy54bWysVMFu2zAMvQ/YPwi6L06yNui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" stroked="f">
                <v:textbox style="mso-fit-shape-to-text:t" inset="0,0,0,0">
                  <w:txbxContent>
                    <w:p w14:paraId="68CBEF97" w14:textId="70D59484" w:rsidR="00FC2175" w:rsidRPr="00B93E29" w:rsidRDefault="00FC2175" w:rsidP="00B02EDF">
                      <w:pPr>
                        <w:pStyle w:val="Didascalia"/>
                        <w:jc w:val="both"/>
                        <w:rPr>
                          <w:noProof/>
                        </w:rPr>
                      </w:pPr>
                      <w:r>
                        <w:t xml:space="preserve">Figure </w:t>
                      </w:r>
                      <w:r w:rsidR="0067076A">
                        <w:fldChar w:fldCharType="begin"/>
                      </w:r>
                      <w:r w:rsidR="0067076A">
                        <w:instrText xml:space="preserve"> SEQ Figure \* ARABIC </w:instrText>
                      </w:r>
                      <w:r w:rsidR="0067076A">
                        <w:fldChar w:fldCharType="separate"/>
                      </w:r>
                      <w:r>
                        <w:rPr>
                          <w:noProof/>
                        </w:rPr>
                        <w:t>16</w:t>
                      </w:r>
                      <w:r w:rsidR="0067076A">
                        <w:rPr>
                          <w:noProof/>
                        </w:rPr>
                        <w:fldChar w:fldCharType="end"/>
                      </w:r>
                      <w:r>
                        <w:t xml:space="preserve">: </w:t>
                      </w:r>
                      <w:r w:rsidRPr="004C159E">
                        <w:t>Present-day distribution of the Alpine and Pre-Alpine Basement in western Mediterranean realm with CP</w:t>
                      </w:r>
                      <w:r>
                        <w:t>O</w:t>
                      </w:r>
                      <w:r w:rsidRPr="004C159E">
                        <w:t xml:space="preserve"> location and main Alpine strike-slip tectonic alignment (modified after Cirrincione et al., 2015).</w:t>
                      </w:r>
                    </w:p>
                  </w:txbxContent>
                </v:textbox>
                <w10:anchorlock/>
              </v:shape>
            </w:pict>
          </mc:Fallback>
        </mc:AlternateContent>
      </w:r>
    </w:p>
    <w:p w14:paraId="0000015E" w14:textId="18368FE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geological-structural study of mylonites implies the necessity to observe all the tectonic-related structures developed at all scales of observations, from the outcrop-scale up to the micro-scale and sometimes also to the nano-scale (</w:t>
      </w:r>
      <w:commentRangeStart w:id="567"/>
      <w:proofErr w:type="spellStart"/>
      <w:r w:rsidR="00B02EDF" w:rsidRPr="00193F9C">
        <w:rPr>
          <w:rFonts w:ascii="Times New Roman" w:eastAsia="Times New Roman" w:hAnsi="Times New Roman" w:cs="Times New Roman"/>
          <w:sz w:val="24"/>
          <w:szCs w:val="24"/>
          <w:highlight w:val="cyan"/>
          <w:rPrChange w:id="568" w:author="Alberto D'Agostino" w:date="2025-02-03T10:49:00Z">
            <w:rPr>
              <w:rFonts w:ascii="Times New Roman" w:eastAsia="Times New Roman" w:hAnsi="Times New Roman" w:cs="Times New Roman"/>
              <w:sz w:val="24"/>
              <w:szCs w:val="24"/>
              <w:highlight w:val="yellow"/>
            </w:rPr>
          </w:rPrChange>
        </w:rPr>
        <w:t>Mamtani</w:t>
      </w:r>
      <w:proofErr w:type="spellEnd"/>
      <w:r w:rsidR="00B02EDF" w:rsidRPr="00193F9C">
        <w:rPr>
          <w:rFonts w:ascii="Times New Roman" w:eastAsia="Times New Roman" w:hAnsi="Times New Roman" w:cs="Times New Roman"/>
          <w:sz w:val="24"/>
          <w:szCs w:val="24"/>
          <w:highlight w:val="cyan"/>
          <w:rPrChange w:id="569" w:author="Alberto D'Agostino" w:date="2025-02-03T10:49:00Z">
            <w:rPr>
              <w:rFonts w:ascii="Times New Roman" w:eastAsia="Times New Roman" w:hAnsi="Times New Roman" w:cs="Times New Roman"/>
              <w:sz w:val="24"/>
              <w:szCs w:val="24"/>
            </w:rPr>
          </w:rPrChange>
        </w:rPr>
        <w:t xml:space="preserve"> </w:t>
      </w:r>
      <w:r w:rsidRPr="00193F9C">
        <w:rPr>
          <w:rFonts w:ascii="Times New Roman" w:eastAsia="Times New Roman" w:hAnsi="Times New Roman" w:cs="Times New Roman"/>
          <w:sz w:val="24"/>
          <w:szCs w:val="24"/>
          <w:highlight w:val="cyan"/>
          <w:rPrChange w:id="570" w:author="Alberto D'Agostino" w:date="2025-02-03T10:49:00Z">
            <w:rPr>
              <w:rFonts w:ascii="Times New Roman" w:eastAsia="Times New Roman" w:hAnsi="Times New Roman" w:cs="Times New Roman"/>
              <w:sz w:val="24"/>
              <w:szCs w:val="24"/>
              <w:highlight w:val="yellow"/>
            </w:rPr>
          </w:rPrChange>
        </w:rPr>
        <w:t>Ref. X</w:t>
      </w:r>
      <w:commentRangeEnd w:id="567"/>
      <w:r w:rsidR="00E327C9">
        <w:rPr>
          <w:rStyle w:val="Rimandocommento"/>
        </w:rPr>
        <w:commentReference w:id="567"/>
      </w:r>
      <w:r>
        <w:rPr>
          <w:rFonts w:ascii="Times New Roman" w:eastAsia="Times New Roman" w:hAnsi="Times New Roman" w:cs="Times New Roman"/>
          <w:sz w:val="24"/>
          <w:szCs w:val="24"/>
        </w:rPr>
        <w:t xml:space="preserve">). </w:t>
      </w:r>
    </w:p>
    <w:p w14:paraId="5B5DEF5A" w14:textId="494B18D8" w:rsidR="00B02EDF" w:rsidRDefault="00B02EDF">
      <w:pPr>
        <w:spacing w:line="480" w:lineRule="auto"/>
        <w:jc w:val="both"/>
        <w:rPr>
          <w:rFonts w:ascii="Times New Roman" w:eastAsia="Times New Roman" w:hAnsi="Times New Roman" w:cs="Times New Roman"/>
          <w:sz w:val="24"/>
          <w:szCs w:val="24"/>
        </w:rPr>
      </w:pPr>
      <w:r w:rsidRPr="00B02EDF">
        <w:rPr>
          <w:rFonts w:ascii="Times New Roman" w:eastAsia="Times New Roman" w:hAnsi="Times New Roman" w:cs="Times New Roman"/>
          <w:sz w:val="24"/>
          <w:szCs w:val="24"/>
        </w:rPr>
        <w:t xml:space="preserve">In our case study, the mylonites of the Palmi Shear Zone were previously studied at the micro-scale through the sequential combined use of two semi-automated GIS-based procedures (i.e., </w:t>
      </w:r>
      <w:proofErr w:type="spellStart"/>
      <w:r w:rsidRPr="00B02EDF">
        <w:rPr>
          <w:rFonts w:ascii="Times New Roman" w:eastAsia="Times New Roman" w:hAnsi="Times New Roman" w:cs="Times New Roman"/>
          <w:sz w:val="24"/>
          <w:szCs w:val="24"/>
        </w:rPr>
        <w:t>Ortolano</w:t>
      </w:r>
      <w:proofErr w:type="spellEnd"/>
      <w:r w:rsidRPr="00B02EDF">
        <w:rPr>
          <w:rFonts w:ascii="Times New Roman" w:eastAsia="Times New Roman" w:hAnsi="Times New Roman" w:cs="Times New Roman"/>
          <w:sz w:val="24"/>
          <w:szCs w:val="24"/>
        </w:rPr>
        <w:t xml:space="preserve"> </w:t>
      </w:r>
      <w:del w:id="571" w:author="Alberto D'Agostino" w:date="2025-02-03T09:55:00Z">
        <w:r w:rsidRPr="00B02EDF" w:rsidDel="00494CC8">
          <w:rPr>
            <w:rFonts w:ascii="Times New Roman" w:eastAsia="Times New Roman" w:hAnsi="Times New Roman" w:cs="Times New Roman"/>
            <w:sz w:val="24"/>
            <w:szCs w:val="24"/>
          </w:rPr>
          <w:delText>et al.</w:delText>
        </w:r>
      </w:del>
      <w:ins w:id="572"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xml:space="preserve">, 2018; </w:t>
      </w:r>
      <w:proofErr w:type="spellStart"/>
      <w:r w:rsidRPr="00B02EDF">
        <w:rPr>
          <w:rFonts w:ascii="Times New Roman" w:eastAsia="Times New Roman" w:hAnsi="Times New Roman" w:cs="Times New Roman"/>
          <w:sz w:val="24"/>
          <w:szCs w:val="24"/>
        </w:rPr>
        <w:t>Visalli</w:t>
      </w:r>
      <w:proofErr w:type="spellEnd"/>
      <w:r w:rsidRPr="00B02EDF">
        <w:rPr>
          <w:rFonts w:ascii="Times New Roman" w:eastAsia="Times New Roman" w:hAnsi="Times New Roman" w:cs="Times New Roman"/>
          <w:sz w:val="24"/>
          <w:szCs w:val="24"/>
        </w:rPr>
        <w:t xml:space="preserve"> </w:t>
      </w:r>
      <w:del w:id="573" w:author="Alberto D'Agostino" w:date="2025-02-03T09:55:00Z">
        <w:r w:rsidRPr="00B02EDF" w:rsidDel="00494CC8">
          <w:rPr>
            <w:rFonts w:ascii="Times New Roman" w:eastAsia="Times New Roman" w:hAnsi="Times New Roman" w:cs="Times New Roman"/>
            <w:sz w:val="24"/>
            <w:szCs w:val="24"/>
          </w:rPr>
          <w:delText>et al.</w:delText>
        </w:r>
      </w:del>
      <w:ins w:id="574"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2021), able to extract quantitative structural parameters at the thin-section scale (</w:t>
      </w:r>
      <w:proofErr w:type="spellStart"/>
      <w:r w:rsidRPr="00B02EDF">
        <w:rPr>
          <w:rFonts w:ascii="Times New Roman" w:eastAsia="Times New Roman" w:hAnsi="Times New Roman" w:cs="Times New Roman"/>
          <w:sz w:val="24"/>
          <w:szCs w:val="24"/>
        </w:rPr>
        <w:t>Ortolano</w:t>
      </w:r>
      <w:proofErr w:type="spellEnd"/>
      <w:r w:rsidRPr="00B02EDF">
        <w:rPr>
          <w:rFonts w:ascii="Times New Roman" w:eastAsia="Times New Roman" w:hAnsi="Times New Roman" w:cs="Times New Roman"/>
          <w:sz w:val="24"/>
          <w:szCs w:val="24"/>
        </w:rPr>
        <w:t xml:space="preserve"> </w:t>
      </w:r>
      <w:del w:id="575" w:author="Alberto D'Agostino" w:date="2025-02-03T09:55:00Z">
        <w:r w:rsidRPr="00B02EDF" w:rsidDel="00494CC8">
          <w:rPr>
            <w:rFonts w:ascii="Times New Roman" w:eastAsia="Times New Roman" w:hAnsi="Times New Roman" w:cs="Times New Roman"/>
            <w:sz w:val="24"/>
            <w:szCs w:val="24"/>
          </w:rPr>
          <w:delText>et al.</w:delText>
        </w:r>
      </w:del>
      <w:ins w:id="576"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2020) and at the outcrop-scale through UAV surveys (</w:t>
      </w:r>
      <w:r w:rsidRPr="009D5A73">
        <w:rPr>
          <w:rFonts w:ascii="Times New Roman" w:eastAsia="Times New Roman" w:hAnsi="Times New Roman" w:cs="Times New Roman"/>
          <w:sz w:val="24"/>
          <w:szCs w:val="24"/>
        </w:rPr>
        <w:t xml:space="preserve">Fazio </w:t>
      </w:r>
      <w:del w:id="577" w:author="Alberto D'Agostino" w:date="2025-02-03T09:55:00Z">
        <w:r w:rsidRPr="00512436" w:rsidDel="00494CC8">
          <w:rPr>
            <w:rFonts w:ascii="Times New Roman" w:eastAsia="Times New Roman" w:hAnsi="Times New Roman" w:cs="Times New Roman"/>
            <w:sz w:val="24"/>
            <w:szCs w:val="24"/>
            <w:rPrChange w:id="578" w:author="Alberto D'Agostino" w:date="2025-02-03T11:03:00Z">
              <w:rPr>
                <w:rFonts w:ascii="Times New Roman" w:eastAsia="Times New Roman" w:hAnsi="Times New Roman" w:cs="Times New Roman"/>
                <w:sz w:val="24"/>
                <w:szCs w:val="24"/>
              </w:rPr>
            </w:rPrChange>
          </w:rPr>
          <w:delText>et al.</w:delText>
        </w:r>
      </w:del>
      <w:ins w:id="579" w:author="Alberto D'Agostino" w:date="2025-02-03T09:55:00Z">
        <w:r w:rsidR="00494CC8" w:rsidRPr="00512436">
          <w:rPr>
            <w:rFonts w:ascii="Times New Roman" w:eastAsia="Times New Roman" w:hAnsi="Times New Roman" w:cs="Times New Roman"/>
            <w:i/>
            <w:sz w:val="24"/>
            <w:szCs w:val="24"/>
            <w:rPrChange w:id="580" w:author="Alberto D'Agostino" w:date="2025-02-03T11:03:00Z">
              <w:rPr>
                <w:rFonts w:ascii="Times New Roman" w:eastAsia="Times New Roman" w:hAnsi="Times New Roman" w:cs="Times New Roman"/>
                <w:i/>
                <w:sz w:val="24"/>
                <w:szCs w:val="24"/>
              </w:rPr>
            </w:rPrChange>
          </w:rPr>
          <w:t>et al.</w:t>
        </w:r>
      </w:ins>
      <w:r w:rsidRPr="00512436">
        <w:rPr>
          <w:rFonts w:ascii="Times New Roman" w:eastAsia="Times New Roman" w:hAnsi="Times New Roman" w:cs="Times New Roman"/>
          <w:sz w:val="24"/>
          <w:szCs w:val="24"/>
          <w:rPrChange w:id="581" w:author="Alberto D'Agostino" w:date="2025-02-03T11:03:00Z">
            <w:rPr>
              <w:rFonts w:ascii="Times New Roman" w:eastAsia="Times New Roman" w:hAnsi="Times New Roman" w:cs="Times New Roman"/>
              <w:sz w:val="24"/>
              <w:szCs w:val="24"/>
            </w:rPr>
          </w:rPrChange>
        </w:rPr>
        <w:t>, 2024</w:t>
      </w:r>
      <w:ins w:id="582" w:author="Alberto D'Agostino" w:date="2025-02-03T11:03:00Z">
        <w:r w:rsidR="00512436" w:rsidRPr="00512436">
          <w:rPr>
            <w:rFonts w:ascii="Times New Roman" w:eastAsia="Times New Roman" w:hAnsi="Times New Roman" w:cs="Times New Roman"/>
            <w:sz w:val="24"/>
            <w:szCs w:val="24"/>
            <w:rPrChange w:id="583" w:author="Alberto D'Agostino" w:date="2025-02-03T11:03:00Z">
              <w:rPr>
                <w:rFonts w:ascii="Times New Roman" w:eastAsia="Times New Roman" w:hAnsi="Times New Roman" w:cs="Times New Roman"/>
                <w:sz w:val="24"/>
                <w:szCs w:val="24"/>
              </w:rPr>
            </w:rPrChange>
          </w:rPr>
          <w:t>a</w:t>
        </w:r>
      </w:ins>
      <w:r w:rsidRPr="00B02EDF">
        <w:rPr>
          <w:rFonts w:ascii="Times New Roman" w:eastAsia="Times New Roman" w:hAnsi="Times New Roman" w:cs="Times New Roman"/>
          <w:sz w:val="24"/>
          <w:szCs w:val="24"/>
        </w:rPr>
        <w:t>), using in sequence the software cloud-compare to extrapolate the 3D model (</w:t>
      </w:r>
      <w:commentRangeStart w:id="584"/>
      <w:r w:rsidRPr="00193F9C">
        <w:rPr>
          <w:rFonts w:ascii="Times New Roman" w:eastAsia="Times New Roman" w:hAnsi="Times New Roman" w:cs="Times New Roman"/>
          <w:sz w:val="24"/>
          <w:szCs w:val="24"/>
          <w:highlight w:val="cyan"/>
          <w:rPrChange w:id="585" w:author="Alberto D'Agostino" w:date="2025-02-03T10:49:00Z">
            <w:rPr>
              <w:rFonts w:ascii="Times New Roman" w:eastAsia="Times New Roman" w:hAnsi="Times New Roman" w:cs="Times New Roman"/>
              <w:sz w:val="24"/>
              <w:szCs w:val="24"/>
              <w:highlight w:val="yellow"/>
            </w:rPr>
          </w:rPrChange>
        </w:rPr>
        <w:t>Ref. X</w:t>
      </w:r>
      <w:commentRangeEnd w:id="584"/>
      <w:r w:rsidR="00E327C9">
        <w:rPr>
          <w:rStyle w:val="Rimandocommento"/>
        </w:rPr>
        <w:commentReference w:id="584"/>
      </w:r>
      <w:r w:rsidRPr="00B02EDF">
        <w:rPr>
          <w:rFonts w:ascii="Times New Roman" w:eastAsia="Times New Roman" w:hAnsi="Times New Roman" w:cs="Times New Roman"/>
          <w:sz w:val="24"/>
          <w:szCs w:val="24"/>
        </w:rPr>
        <w:t>) and the software GeoVis3D (</w:t>
      </w:r>
      <w:commentRangeStart w:id="586"/>
      <w:r w:rsidRPr="00193F9C">
        <w:rPr>
          <w:rFonts w:ascii="Times New Roman" w:eastAsia="Times New Roman" w:hAnsi="Times New Roman" w:cs="Times New Roman"/>
          <w:sz w:val="24"/>
          <w:szCs w:val="24"/>
          <w:highlight w:val="cyan"/>
          <w:rPrChange w:id="587" w:author="Alberto D'Agostino" w:date="2025-02-03T10:49:00Z">
            <w:rPr>
              <w:rFonts w:ascii="Times New Roman" w:eastAsia="Times New Roman" w:hAnsi="Times New Roman" w:cs="Times New Roman"/>
              <w:sz w:val="24"/>
              <w:szCs w:val="24"/>
              <w:highlight w:val="yellow"/>
            </w:rPr>
          </w:rPrChange>
        </w:rPr>
        <w:t>Ref. X</w:t>
      </w:r>
      <w:commentRangeEnd w:id="586"/>
      <w:r w:rsidR="00E327C9">
        <w:rPr>
          <w:rStyle w:val="Rimandocommento"/>
        </w:rPr>
        <w:commentReference w:id="586"/>
      </w:r>
      <w:r w:rsidRPr="00B02EDF">
        <w:rPr>
          <w:rFonts w:ascii="Times New Roman" w:eastAsia="Times New Roman" w:hAnsi="Times New Roman" w:cs="Times New Roman"/>
          <w:sz w:val="24"/>
          <w:szCs w:val="24"/>
        </w:rPr>
        <w:t>) for the extrapolation of the structural attitudes from the 3D model</w:t>
      </w:r>
      <w:ins w:id="588" w:author="Eugenio Fazio [2]" w:date="2025-01-31T18:10:00Z">
        <w:r w:rsidR="00BB0597">
          <w:rPr>
            <w:rFonts w:ascii="Times New Roman" w:eastAsia="Times New Roman" w:hAnsi="Times New Roman" w:cs="Times New Roman"/>
            <w:sz w:val="24"/>
            <w:szCs w:val="24"/>
          </w:rPr>
          <w:t xml:space="preserve"> (</w:t>
        </w:r>
        <w:r w:rsidR="00BB0597" w:rsidRPr="009D5A73">
          <w:rPr>
            <w:rFonts w:ascii="Times New Roman" w:eastAsia="Times New Roman" w:hAnsi="Times New Roman" w:cs="Times New Roman"/>
            <w:sz w:val="24"/>
            <w:szCs w:val="24"/>
          </w:rPr>
          <w:t xml:space="preserve">Fazio </w:t>
        </w:r>
        <w:del w:id="589" w:author="Alberto D'Agostino" w:date="2025-02-03T09:55:00Z">
          <w:r w:rsidR="00BB0597" w:rsidRPr="00512436" w:rsidDel="00494CC8">
            <w:rPr>
              <w:rFonts w:ascii="Times New Roman" w:eastAsia="Times New Roman" w:hAnsi="Times New Roman" w:cs="Times New Roman"/>
              <w:sz w:val="24"/>
              <w:szCs w:val="24"/>
              <w:rPrChange w:id="590" w:author="Alberto D'Agostino" w:date="2025-02-03T11:03:00Z">
                <w:rPr>
                  <w:rFonts w:ascii="Times New Roman" w:eastAsia="Times New Roman" w:hAnsi="Times New Roman" w:cs="Times New Roman"/>
                  <w:sz w:val="24"/>
                  <w:szCs w:val="24"/>
                </w:rPr>
              </w:rPrChange>
            </w:rPr>
            <w:delText>et al.</w:delText>
          </w:r>
        </w:del>
      </w:ins>
      <w:ins w:id="591" w:author="Alberto D'Agostino" w:date="2025-02-03T09:55:00Z">
        <w:r w:rsidR="00494CC8" w:rsidRPr="00512436">
          <w:rPr>
            <w:rFonts w:ascii="Times New Roman" w:eastAsia="Times New Roman" w:hAnsi="Times New Roman" w:cs="Times New Roman"/>
            <w:i/>
            <w:sz w:val="24"/>
            <w:szCs w:val="24"/>
            <w:rPrChange w:id="592" w:author="Alberto D'Agostino" w:date="2025-02-03T11:03:00Z">
              <w:rPr>
                <w:rFonts w:ascii="Times New Roman" w:eastAsia="Times New Roman" w:hAnsi="Times New Roman" w:cs="Times New Roman"/>
                <w:i/>
                <w:sz w:val="24"/>
                <w:szCs w:val="24"/>
              </w:rPr>
            </w:rPrChange>
          </w:rPr>
          <w:t>et al.</w:t>
        </w:r>
      </w:ins>
      <w:ins w:id="593" w:author="Eugenio Fazio [2]" w:date="2025-01-31T18:10:00Z">
        <w:r w:rsidR="00BB0597" w:rsidRPr="00512436">
          <w:rPr>
            <w:rFonts w:ascii="Times New Roman" w:eastAsia="Times New Roman" w:hAnsi="Times New Roman" w:cs="Times New Roman"/>
            <w:sz w:val="24"/>
            <w:szCs w:val="24"/>
            <w:rPrChange w:id="594" w:author="Alberto D'Agostino" w:date="2025-02-03T11:03:00Z">
              <w:rPr>
                <w:rFonts w:ascii="Times New Roman" w:eastAsia="Times New Roman" w:hAnsi="Times New Roman" w:cs="Times New Roman"/>
                <w:sz w:val="24"/>
                <w:szCs w:val="24"/>
              </w:rPr>
            </w:rPrChange>
          </w:rPr>
          <w:t xml:space="preserve">, </w:t>
        </w:r>
        <w:r w:rsidR="00BB0597" w:rsidRPr="00512436">
          <w:rPr>
            <w:rFonts w:ascii="Times New Roman" w:eastAsia="Times New Roman" w:hAnsi="Times New Roman" w:cs="Times New Roman"/>
            <w:sz w:val="24"/>
            <w:szCs w:val="24"/>
            <w:rPrChange w:id="595" w:author="Alberto D'Agostino" w:date="2025-02-03T11:03:00Z">
              <w:rPr>
                <w:rFonts w:ascii="Times New Roman" w:eastAsia="Times New Roman" w:hAnsi="Times New Roman" w:cs="Times New Roman"/>
                <w:sz w:val="24"/>
                <w:szCs w:val="24"/>
              </w:rPr>
            </w:rPrChange>
          </w:rPr>
          <w:lastRenderedPageBreak/>
          <w:t>2024</w:t>
        </w:r>
      </w:ins>
      <w:ins w:id="596" w:author="Alberto D'Agostino" w:date="2025-02-03T11:03:00Z">
        <w:r w:rsidR="00512436" w:rsidRPr="00512436">
          <w:rPr>
            <w:rFonts w:ascii="Times New Roman" w:eastAsia="Times New Roman" w:hAnsi="Times New Roman" w:cs="Times New Roman"/>
            <w:sz w:val="24"/>
            <w:szCs w:val="24"/>
            <w:rPrChange w:id="597" w:author="Alberto D'Agostino" w:date="2025-02-03T11:03:00Z">
              <w:rPr>
                <w:rFonts w:ascii="Times New Roman" w:eastAsia="Times New Roman" w:hAnsi="Times New Roman" w:cs="Times New Roman"/>
                <w:sz w:val="24"/>
                <w:szCs w:val="24"/>
              </w:rPr>
            </w:rPrChange>
          </w:rPr>
          <w:t>a</w:t>
        </w:r>
      </w:ins>
      <w:ins w:id="598" w:author="Eugenio Fazio [2]" w:date="2025-01-31T18:10:00Z">
        <w:r w:rsidR="00BB0597">
          <w:rPr>
            <w:rFonts w:ascii="Times New Roman" w:eastAsia="Times New Roman" w:hAnsi="Times New Roman" w:cs="Times New Roman"/>
            <w:sz w:val="24"/>
            <w:szCs w:val="24"/>
          </w:rPr>
          <w:t>)</w:t>
        </w:r>
      </w:ins>
      <w:r w:rsidRPr="00B02EDF">
        <w:rPr>
          <w:rFonts w:ascii="Times New Roman" w:eastAsia="Times New Roman" w:hAnsi="Times New Roman" w:cs="Times New Roman"/>
          <w:sz w:val="24"/>
          <w:szCs w:val="24"/>
        </w:rPr>
        <w:t xml:space="preserve">. Finally, structural-related features at the outcrop- and micro-scale have been projected as lower hemisphere stereographic projection and as rose diagrams of the </w:t>
      </w:r>
      <w:proofErr w:type="spellStart"/>
      <w:r w:rsidRPr="00B02EDF">
        <w:rPr>
          <w:rFonts w:ascii="Times New Roman" w:eastAsia="Times New Roman" w:hAnsi="Times New Roman" w:cs="Times New Roman"/>
          <w:sz w:val="24"/>
          <w:szCs w:val="24"/>
        </w:rPr>
        <w:t>porphiroclasts</w:t>
      </w:r>
      <w:proofErr w:type="spellEnd"/>
      <w:r w:rsidRPr="00B02EDF">
        <w:rPr>
          <w:rFonts w:ascii="Times New Roman" w:eastAsia="Times New Roman" w:hAnsi="Times New Roman" w:cs="Times New Roman"/>
          <w:sz w:val="24"/>
          <w:szCs w:val="24"/>
        </w:rPr>
        <w:t xml:space="preserve"> orientation, respectively, using the software ArcStereoNet (</w:t>
      </w:r>
      <w:proofErr w:type="spellStart"/>
      <w:r w:rsidRPr="00B02EDF">
        <w:rPr>
          <w:rFonts w:ascii="Times New Roman" w:eastAsia="Times New Roman" w:hAnsi="Times New Roman" w:cs="Times New Roman"/>
          <w:sz w:val="24"/>
          <w:szCs w:val="24"/>
        </w:rPr>
        <w:t>Ortolano</w:t>
      </w:r>
      <w:proofErr w:type="spellEnd"/>
      <w:r w:rsidRPr="00B02EDF">
        <w:rPr>
          <w:rFonts w:ascii="Times New Roman" w:eastAsia="Times New Roman" w:hAnsi="Times New Roman" w:cs="Times New Roman"/>
          <w:sz w:val="24"/>
          <w:szCs w:val="24"/>
        </w:rPr>
        <w:t xml:space="preserve"> </w:t>
      </w:r>
      <w:del w:id="599" w:author="Alberto D'Agostino" w:date="2025-02-03T09:55:00Z">
        <w:r w:rsidRPr="00B02EDF" w:rsidDel="00494CC8">
          <w:rPr>
            <w:rFonts w:ascii="Times New Roman" w:eastAsia="Times New Roman" w:hAnsi="Times New Roman" w:cs="Times New Roman"/>
            <w:sz w:val="24"/>
            <w:szCs w:val="24"/>
          </w:rPr>
          <w:delText>et al.</w:delText>
        </w:r>
      </w:del>
      <w:ins w:id="600"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2021).</w:t>
      </w:r>
    </w:p>
    <w:p w14:paraId="00000160" w14:textId="3C9A15A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steeply dipping cliff along the Palmi coastline as well as the articulated structural features observable along the PSZ outcrops </w:t>
      </w:r>
      <w:r w:rsidR="00CB7437">
        <w:rPr>
          <w:rFonts w:ascii="Times New Roman" w:eastAsia="Times New Roman" w:hAnsi="Times New Roman" w:cs="Times New Roman"/>
          <w:sz w:val="24"/>
          <w:szCs w:val="24"/>
        </w:rPr>
        <w:t>required</w:t>
      </w:r>
      <w:r>
        <w:rPr>
          <w:rFonts w:ascii="Times New Roman" w:eastAsia="Times New Roman" w:hAnsi="Times New Roman" w:cs="Times New Roman"/>
          <w:sz w:val="24"/>
          <w:szCs w:val="24"/>
        </w:rPr>
        <w:t>, indeed, an aerial survey to assist in the field geological mapping and to acquire more robust orientation geological datasets (</w:t>
      </w:r>
      <w:r w:rsidRPr="009D5A73">
        <w:rPr>
          <w:rFonts w:ascii="Times New Roman" w:eastAsia="Times New Roman" w:hAnsi="Times New Roman" w:cs="Times New Roman"/>
          <w:sz w:val="24"/>
          <w:szCs w:val="24"/>
        </w:rPr>
        <w:t xml:space="preserve">Fazio </w:t>
      </w:r>
      <w:del w:id="601" w:author="Alberto D'Agostino" w:date="2025-02-03T09:55:00Z">
        <w:r w:rsidRPr="00512436" w:rsidDel="00494CC8">
          <w:rPr>
            <w:rFonts w:ascii="Times New Roman" w:eastAsia="Times New Roman" w:hAnsi="Times New Roman" w:cs="Times New Roman"/>
            <w:sz w:val="24"/>
            <w:szCs w:val="24"/>
            <w:rPrChange w:id="602" w:author="Alberto D'Agostino" w:date="2025-02-03T11:08:00Z">
              <w:rPr>
                <w:rFonts w:ascii="Times New Roman" w:eastAsia="Times New Roman" w:hAnsi="Times New Roman" w:cs="Times New Roman"/>
                <w:sz w:val="24"/>
                <w:szCs w:val="24"/>
              </w:rPr>
            </w:rPrChange>
          </w:rPr>
          <w:delText>et al.</w:delText>
        </w:r>
      </w:del>
      <w:ins w:id="603" w:author="Alberto D'Agostino" w:date="2025-02-03T09:55:00Z">
        <w:r w:rsidR="00494CC8" w:rsidRPr="00512436">
          <w:rPr>
            <w:rFonts w:ascii="Times New Roman" w:eastAsia="Times New Roman" w:hAnsi="Times New Roman" w:cs="Times New Roman"/>
            <w:i/>
            <w:sz w:val="24"/>
            <w:szCs w:val="24"/>
            <w:rPrChange w:id="604" w:author="Alberto D'Agostino" w:date="2025-02-03T11:08:00Z">
              <w:rPr>
                <w:rFonts w:ascii="Times New Roman" w:eastAsia="Times New Roman" w:hAnsi="Times New Roman" w:cs="Times New Roman"/>
                <w:i/>
                <w:sz w:val="24"/>
                <w:szCs w:val="24"/>
              </w:rPr>
            </w:rPrChange>
          </w:rPr>
          <w:t>et al.</w:t>
        </w:r>
      </w:ins>
      <w:r w:rsidRPr="00512436">
        <w:rPr>
          <w:rFonts w:ascii="Times New Roman" w:eastAsia="Times New Roman" w:hAnsi="Times New Roman" w:cs="Times New Roman"/>
          <w:sz w:val="24"/>
          <w:szCs w:val="24"/>
          <w:rPrChange w:id="605" w:author="Alberto D'Agostino" w:date="2025-02-03T11:08:00Z">
            <w:rPr>
              <w:rFonts w:ascii="Times New Roman" w:eastAsia="Times New Roman" w:hAnsi="Times New Roman" w:cs="Times New Roman"/>
              <w:sz w:val="24"/>
              <w:szCs w:val="24"/>
            </w:rPr>
          </w:rPrChange>
        </w:rPr>
        <w:t>, 2024</w:t>
      </w:r>
      <w:ins w:id="606" w:author="Alberto D'Agostino" w:date="2025-02-03T11:08:00Z">
        <w:r w:rsidR="00512436" w:rsidRPr="00512436">
          <w:rPr>
            <w:rFonts w:ascii="Times New Roman" w:eastAsia="Times New Roman" w:hAnsi="Times New Roman" w:cs="Times New Roman"/>
            <w:sz w:val="24"/>
            <w:szCs w:val="24"/>
            <w:rPrChange w:id="607" w:author="Alberto D'Agostino" w:date="2025-02-03T11:08:00Z">
              <w:rPr>
                <w:rFonts w:ascii="Times New Roman" w:eastAsia="Times New Roman" w:hAnsi="Times New Roman" w:cs="Times New Roman"/>
                <w:sz w:val="24"/>
                <w:szCs w:val="24"/>
              </w:rPr>
            </w:rPrChange>
          </w:rPr>
          <w:t>a</w:t>
        </w:r>
      </w:ins>
      <w:r>
        <w:rPr>
          <w:rFonts w:ascii="Times New Roman" w:eastAsia="Times New Roman" w:hAnsi="Times New Roman" w:cs="Times New Roman"/>
          <w:sz w:val="24"/>
          <w:szCs w:val="24"/>
        </w:rPr>
        <w:t xml:space="preserve">). </w:t>
      </w:r>
    </w:p>
    <w:p w14:paraId="00000161" w14:textId="5E5E96B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first-time publication of this Multiscale Geological-Structural (MGS)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platform, it was decided to allow the interactive visualization of the </w:t>
      </w:r>
      <w:r w:rsidR="00A157CB">
        <w:rPr>
          <w:rFonts w:ascii="Times New Roman" w:eastAsia="Times New Roman" w:hAnsi="Times New Roman" w:cs="Times New Roman"/>
          <w:sz w:val="24"/>
          <w:szCs w:val="24"/>
        </w:rPr>
        <w:t>3D</w:t>
      </w:r>
      <w:r>
        <w:rPr>
          <w:rFonts w:ascii="Times New Roman" w:eastAsia="Times New Roman" w:hAnsi="Times New Roman" w:cs="Times New Roman"/>
          <w:sz w:val="24"/>
          <w:szCs w:val="24"/>
        </w:rPr>
        <w:t xml:space="preserve"> model of the Ulivarella stacks</w:t>
      </w:r>
      <w:r w:rsidR="00CB74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characterized by well-preserved structural features related to the deep-seated mylonitic activity of the PSZ (Fig. </w:t>
      </w:r>
      <w:r w:rsidR="00CB7437">
        <w:rPr>
          <w:rFonts w:ascii="Times New Roman" w:eastAsia="Times New Roman" w:hAnsi="Times New Roman" w:cs="Times New Roman"/>
          <w:sz w:val="24"/>
          <w:szCs w:val="24"/>
        </w:rPr>
        <w:t>17a</w:t>
      </w:r>
      <w:r w:rsidR="00593026">
        <w:rPr>
          <w:rFonts w:ascii="Times New Roman" w:eastAsia="Times New Roman" w:hAnsi="Times New Roman" w:cs="Times New Roman"/>
          <w:sz w:val="24"/>
          <w:szCs w:val="24"/>
        </w:rPr>
        <w:t>, b</w:t>
      </w:r>
      <w:r>
        <w:rPr>
          <w:rFonts w:ascii="Times New Roman" w:eastAsia="Times New Roman" w:hAnsi="Times New Roman" w:cs="Times New Roman"/>
          <w:sz w:val="24"/>
          <w:szCs w:val="24"/>
        </w:rPr>
        <w:t xml:space="preserve">). </w:t>
      </w:r>
    </w:p>
    <w:p w14:paraId="00000168" w14:textId="6DC8B4E2" w:rsidR="00696B80" w:rsidRDefault="00165A40"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AD81138" wp14:editId="46653D1D">
            <wp:extent cx="5962681" cy="834453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7401" cy="8351140"/>
                    </a:xfrm>
                    <a:prstGeom prst="rect">
                      <a:avLst/>
                    </a:prstGeom>
                    <a:noFill/>
                    <a:ln>
                      <a:noFill/>
                    </a:ln>
                  </pic:spPr>
                </pic:pic>
              </a:graphicData>
            </a:graphic>
          </wp:inline>
        </w:drawing>
      </w:r>
    </w:p>
    <w:p w14:paraId="00000169" w14:textId="1D4C29BF" w:rsidR="00696B80" w:rsidRDefault="00FA6F6E">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0DEA546A" wp14:editId="71B519AE">
                <wp:extent cx="6119495" cy="635"/>
                <wp:effectExtent l="0" t="0" r="0" b="0"/>
                <wp:docPr id="9" name="Casella di testo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BE00C7F" w14:textId="61B2E812" w:rsidR="00FC2175" w:rsidRPr="006C3C6E" w:rsidRDefault="00FC2175" w:rsidP="00B02EDF">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17</w:t>
                            </w:r>
                            <w:r w:rsidR="0067076A">
                              <w:rPr>
                                <w:noProof/>
                              </w:rPr>
                              <w:fldChar w:fldCharType="end"/>
                            </w:r>
                            <w:r>
                              <w:t xml:space="preserve"> Geological structural maps of the a) Ulivarella Stak 1, and b) Ulivarella Stak 2, derived from the UAV surveys data produced </w:t>
                            </w:r>
                            <w:r w:rsidRPr="009D5A73">
                              <w:t>in Fazio et al. (2024</w:t>
                            </w:r>
                            <w:ins w:id="608" w:author="Alberto D'Agostino" w:date="2025-02-03T11:09:00Z">
                              <w:r w:rsidR="00BF43C9" w:rsidRPr="007A27C0">
                                <w:t>a</w:t>
                              </w:r>
                            </w:ins>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DEA546A" id="Casella di testo 9" o:spid="_x0000_s1031"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" stroked="f">
                <v:textbox style="mso-fit-shape-to-text:t" inset="0,0,0,0">
                  <w:txbxContent>
                    <w:p w14:paraId="3BE00C7F" w14:textId="61B2E812" w:rsidR="00FC2175" w:rsidRPr="006C3C6E" w:rsidRDefault="00FC2175" w:rsidP="00B02EDF">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17</w:t>
                      </w:r>
                      <w:r w:rsidR="0067076A">
                        <w:rPr>
                          <w:noProof/>
                        </w:rPr>
                        <w:fldChar w:fldCharType="end"/>
                      </w:r>
                      <w:r>
                        <w:t xml:space="preserve"> Geological structural maps of the a) Ulivarella Stak 1, and b) Ulivarella Stak 2, derived from the UAV surveys data produced </w:t>
                      </w:r>
                      <w:r w:rsidRPr="009D5A73">
                        <w:t>in Fazio et al. (2024</w:t>
                      </w:r>
                      <w:ins w:id="609" w:author="Alberto D'Agostino" w:date="2025-02-03T11:09:00Z">
                        <w:r w:rsidR="00BF43C9" w:rsidRPr="007A27C0">
                          <w:t>a</w:t>
                        </w:r>
                      </w:ins>
                      <w:r>
                        <w:t>)</w:t>
                      </w:r>
                    </w:p>
                  </w:txbxContent>
                </v:textbox>
                <w10:anchorlock/>
              </v:shape>
            </w:pict>
          </mc:Fallback>
        </mc:AlternateContent>
      </w:r>
    </w:p>
    <w:p w14:paraId="00000182" w14:textId="3B52B4D8"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Three thin-section samples have then been </w:t>
      </w:r>
      <w:r w:rsidR="00157EB6">
        <w:rPr>
          <w:rFonts w:ascii="Times New Roman" w:eastAsia="Times New Roman" w:hAnsi="Times New Roman" w:cs="Times New Roman"/>
          <w:sz w:val="24"/>
          <w:szCs w:val="24"/>
        </w:rPr>
        <w:t>selected</w:t>
      </w:r>
      <w:r>
        <w:rPr>
          <w:rFonts w:ascii="Times New Roman" w:eastAsia="Times New Roman" w:hAnsi="Times New Roman" w:cs="Times New Roman"/>
          <w:sz w:val="24"/>
          <w:szCs w:val="24"/>
        </w:rPr>
        <w:t xml:space="preserve"> to interactively visualize the micro-structural derived features of the mylonitic process</w:t>
      </w:r>
      <w:r w:rsidR="00E30DF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0DF2">
        <w:rPr>
          <w:rFonts w:ascii="Times New Roman" w:eastAsia="Times New Roman" w:hAnsi="Times New Roman" w:cs="Times New Roman"/>
          <w:sz w:val="24"/>
          <w:szCs w:val="24"/>
        </w:rPr>
        <w:t xml:space="preserve">Specifically, </w:t>
      </w:r>
      <w:r>
        <w:rPr>
          <w:rFonts w:ascii="Times New Roman" w:eastAsia="Times New Roman" w:hAnsi="Times New Roman" w:cs="Times New Roman"/>
          <w:sz w:val="24"/>
          <w:szCs w:val="24"/>
        </w:rPr>
        <w:t xml:space="preserve">PAL11 </w:t>
      </w:r>
      <w:r w:rsidR="00E30DF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representative of the mylonitic evolution on the migmatitic paragneiss, PAL12a </w:t>
      </w:r>
      <w:r w:rsidR="007C590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useful to depict the rheological behavior of the mylonitic </w:t>
      </w:r>
      <w:r w:rsidR="00F20AFC">
        <w:rPr>
          <w:rFonts w:ascii="Times New Roman" w:eastAsia="Times New Roman" w:hAnsi="Times New Roman" w:cs="Times New Roman"/>
          <w:sz w:val="24"/>
          <w:szCs w:val="24"/>
        </w:rPr>
        <w:t>metacarbonate rocks</w:t>
      </w:r>
      <w:r>
        <w:rPr>
          <w:rFonts w:ascii="Times New Roman" w:eastAsia="Times New Roman" w:hAnsi="Times New Roman" w:cs="Times New Roman"/>
          <w:sz w:val="24"/>
          <w:szCs w:val="24"/>
        </w:rPr>
        <w:t xml:space="preserve">, and finally PAL 22 </w:t>
      </w:r>
      <w:r w:rsidR="007C5902">
        <w:rPr>
          <w:rFonts w:ascii="Times New Roman" w:eastAsia="Times New Roman" w:hAnsi="Times New Roman" w:cs="Times New Roman"/>
          <w:sz w:val="24"/>
          <w:szCs w:val="24"/>
        </w:rPr>
        <w:t>i</w:t>
      </w:r>
      <w:r>
        <w:rPr>
          <w:rFonts w:ascii="Times New Roman" w:eastAsia="Times New Roman" w:hAnsi="Times New Roman" w:cs="Times New Roman"/>
          <w:sz w:val="24"/>
          <w:szCs w:val="24"/>
        </w:rPr>
        <w:t>s representative of the mylonitic orthogneiss</w:t>
      </w:r>
      <w:r w:rsidR="00F20AFC">
        <w:rPr>
          <w:rFonts w:ascii="Times New Roman" w:eastAsia="Times New Roman" w:hAnsi="Times New Roman" w:cs="Times New Roman"/>
          <w:sz w:val="24"/>
          <w:szCs w:val="24"/>
        </w:rPr>
        <w:t xml:space="preserve"> (</w:t>
      </w:r>
      <w:r w:rsidR="00F20AFC" w:rsidRPr="00B02EDF">
        <w:rPr>
          <w:rFonts w:ascii="Times New Roman" w:eastAsia="Times New Roman" w:hAnsi="Times New Roman" w:cs="Times New Roman"/>
          <w:sz w:val="24"/>
          <w:szCs w:val="24"/>
        </w:rPr>
        <w:t>Fig</w:t>
      </w:r>
      <w:r w:rsidR="00F20AFC">
        <w:rPr>
          <w:rFonts w:ascii="Times New Roman" w:eastAsia="Times New Roman" w:hAnsi="Times New Roman" w:cs="Times New Roman"/>
          <w:sz w:val="24"/>
          <w:szCs w:val="24"/>
        </w:rPr>
        <w:t>.</w:t>
      </w:r>
      <w:r w:rsidR="007C5902">
        <w:rPr>
          <w:rFonts w:ascii="Times New Roman" w:eastAsia="Times New Roman" w:hAnsi="Times New Roman" w:cs="Times New Roman"/>
          <w:sz w:val="24"/>
          <w:szCs w:val="24"/>
        </w:rPr>
        <w:t>18</w:t>
      </w:r>
      <w:r w:rsidR="00F20A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0000183" w14:textId="6EF09437" w:rsidR="00696B80" w:rsidRDefault="00734CE6" w:rsidP="00F6028E">
      <w:pPr>
        <w:spacing w:line="480" w:lineRule="auto"/>
        <w:jc w:val="center"/>
        <w:rPr>
          <w:rFonts w:ascii="Times New Roman" w:eastAsia="Times New Roman" w:hAnsi="Times New Roman" w:cs="Times New Roman"/>
          <w:sz w:val="24"/>
          <w:szCs w:val="24"/>
          <w:highlight w:val="yellow"/>
        </w:rPr>
      </w:pPr>
      <w:r>
        <w:rPr>
          <w:noProof/>
        </w:rPr>
        <w:drawing>
          <wp:inline distT="0" distB="0" distL="0" distR="0" wp14:anchorId="2CF0AF46" wp14:editId="49D9FD38">
            <wp:extent cx="6119820" cy="5880100"/>
            <wp:effectExtent l="0" t="0" r="0" b="635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6119820" cy="5880100"/>
                    </a:xfrm>
                    <a:prstGeom prst="rect">
                      <a:avLst/>
                    </a:prstGeom>
                    <a:ln/>
                  </pic:spPr>
                </pic:pic>
              </a:graphicData>
            </a:graphic>
          </wp:inline>
        </w:drawing>
      </w:r>
    </w:p>
    <w:p w14:paraId="00000184" w14:textId="010EE2FE"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3326DC07" wp14:editId="74D3C365">
                <wp:extent cx="6119495" cy="635"/>
                <wp:effectExtent l="0" t="0" r="0" b="8255"/>
                <wp:docPr id="14" name="Casella di testo 14"/>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33C60AD" w14:textId="5F1F959E" w:rsidR="00FC2175" w:rsidRPr="00CA4E17" w:rsidRDefault="00FC2175" w:rsidP="00B02EDF">
                            <w:pPr>
                              <w:pStyle w:val="Didascalia"/>
                              <w:jc w:val="both"/>
                              <w:rPr>
                                <w:noProof/>
                              </w:rPr>
                            </w:pPr>
                            <w:r>
                              <w:t xml:space="preserve">Figure </w:t>
                            </w:r>
                            <w:r w:rsidR="0067076A">
                              <w:fldChar w:fldCharType="begin"/>
                            </w:r>
                            <w:r w:rsidR="0067076A">
                              <w:instrText xml:space="preserve"> SEQ Figure \* ARABIC </w:instrText>
                            </w:r>
                            <w:r w:rsidR="0067076A">
                              <w:fldChar w:fldCharType="separate"/>
                            </w:r>
                            <w:r>
                              <w:rPr>
                                <w:noProof/>
                              </w:rPr>
                              <w:t>18</w:t>
                            </w:r>
                            <w:r w:rsidR="0067076A">
                              <w:rPr>
                                <w:noProof/>
                              </w:rPr>
                              <w:fldChar w:fldCharType="end"/>
                            </w:r>
                            <w:r>
                              <w:t xml:space="preserve"> </w:t>
                            </w:r>
                            <w:r w:rsidRPr="00F20AFC">
                              <w:t>High resolution thin section scans: a,c,e) Plane-polarized Light; b.d.f) Crossed-polarized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6DC07" id="Casella di testo 14" o:spid="_x0000_s1032"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" stroked="f">
                <v:textbox style="mso-fit-shape-to-text:t" inset="0,0,0,0">
                  <w:txbxContent>
                    <w:p w14:paraId="133C60AD" w14:textId="5F1F959E" w:rsidR="00FC2175" w:rsidRPr="00CA4E17" w:rsidRDefault="00FC2175" w:rsidP="00B02EDF">
                      <w:pPr>
                        <w:pStyle w:val="Didascalia"/>
                        <w:jc w:val="both"/>
                        <w:rPr>
                          <w:noProof/>
                        </w:rPr>
                      </w:pPr>
                      <w:r>
                        <w:t xml:space="preserve">Figure </w:t>
                      </w:r>
                      <w:r w:rsidR="0067076A">
                        <w:fldChar w:fldCharType="begin"/>
                      </w:r>
                      <w:r w:rsidR="0067076A">
                        <w:instrText xml:space="preserve"> SEQ Figure \* ARABIC </w:instrText>
                      </w:r>
                      <w:r w:rsidR="0067076A">
                        <w:fldChar w:fldCharType="separate"/>
                      </w:r>
                      <w:r>
                        <w:rPr>
                          <w:noProof/>
                        </w:rPr>
                        <w:t>18</w:t>
                      </w:r>
                      <w:r w:rsidR="0067076A">
                        <w:rPr>
                          <w:noProof/>
                        </w:rPr>
                        <w:fldChar w:fldCharType="end"/>
                      </w:r>
                      <w:r>
                        <w:t xml:space="preserve"> </w:t>
                      </w:r>
                      <w:r w:rsidRPr="00F20AFC">
                        <w:t>High resolution thin section scans: a,c,e) Plane-polarized Light; b.d.f) Crossed-polarized Light</w:t>
                      </w:r>
                    </w:p>
                  </w:txbxContent>
                </v:textbox>
                <w10:anchorlock/>
              </v:shape>
            </w:pict>
          </mc:Fallback>
        </mc:AlternateContent>
      </w:r>
    </w:p>
    <w:p w14:paraId="00000198" w14:textId="39323DEC" w:rsidR="00696B80" w:rsidRDefault="002178AB" w:rsidP="00F6028E">
      <w:pPr>
        <w:spacing w:line="480" w:lineRule="auto"/>
        <w:jc w:val="center"/>
        <w:rPr>
          <w:rFonts w:ascii="Times New Roman" w:eastAsia="Times New Roman" w:hAnsi="Times New Roman" w:cs="Times New Roman"/>
          <w:sz w:val="24"/>
          <w:szCs w:val="24"/>
          <w:highlight w:val="yellow"/>
        </w:rPr>
      </w:pPr>
      <w:commentRangeStart w:id="610"/>
      <w:commentRangeStart w:id="611"/>
      <w:r>
        <w:rPr>
          <w:rFonts w:ascii="Times New Roman" w:eastAsia="Times New Roman" w:hAnsi="Times New Roman" w:cs="Times New Roman"/>
          <w:noProof/>
          <w:sz w:val="24"/>
          <w:szCs w:val="24"/>
          <w:highlight w:val="yellow"/>
        </w:rPr>
        <w:lastRenderedPageBreak/>
        <w:drawing>
          <wp:inline distT="0" distB="0" distL="0" distR="0" wp14:anchorId="3180F2C8" wp14:editId="550EDC92">
            <wp:extent cx="8343686" cy="5831169"/>
            <wp:effectExtent l="0" t="952"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rot="5400000">
                      <a:off x="0" y="0"/>
                      <a:ext cx="8367315" cy="5847683"/>
                    </a:xfrm>
                    <a:prstGeom prst="rect">
                      <a:avLst/>
                    </a:prstGeom>
                    <a:noFill/>
                    <a:ln>
                      <a:noFill/>
                    </a:ln>
                  </pic:spPr>
                </pic:pic>
              </a:graphicData>
            </a:graphic>
          </wp:inline>
        </w:drawing>
      </w:r>
      <w:commentRangeEnd w:id="610"/>
      <w:r w:rsidR="00BB0597">
        <w:rPr>
          <w:rStyle w:val="Rimandocommento"/>
        </w:rPr>
        <w:commentReference w:id="610"/>
      </w:r>
      <w:commentRangeEnd w:id="611"/>
      <w:r w:rsidR="009E0817">
        <w:rPr>
          <w:rStyle w:val="Rimandocommento"/>
        </w:rPr>
        <w:commentReference w:id="611"/>
      </w:r>
    </w:p>
    <w:p w14:paraId="00000199" w14:textId="77A014D3"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534BE5C7" wp14:editId="27C25690">
                <wp:extent cx="6061710" cy="635"/>
                <wp:effectExtent l="0" t="0" r="0" b="0"/>
                <wp:docPr id="15" name="Casella di testo 15"/>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D9774FE" w14:textId="788EE3D5" w:rsidR="00FC2175" w:rsidRPr="00C87201" w:rsidRDefault="00FC2175" w:rsidP="00B02EDF">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19</w:t>
                            </w:r>
                            <w:r w:rsidR="0067076A">
                              <w:rPr>
                                <w:noProof/>
                              </w:rPr>
                              <w:fldChar w:fldCharType="end"/>
                            </w:r>
                            <w:r>
                              <w:t xml:space="preserve"> </w:t>
                            </w:r>
                            <w:ins w:id="612" w:author="Alberto D'Agostino" w:date="2025-02-03T12:14:00Z">
                              <w:r w:rsidR="009E0817">
                                <w:t xml:space="preserve">(modified after </w:t>
                              </w:r>
                              <w:proofErr w:type="spellStart"/>
                              <w:r w:rsidR="009E0817">
                                <w:t>Ortolano</w:t>
                              </w:r>
                              <w:proofErr w:type="spellEnd"/>
                              <w:r w:rsidR="009E0817">
                                <w:t xml:space="preserve"> et al., 2020). </w:t>
                              </w:r>
                            </w:ins>
                            <w:r>
                              <w:t>M</w:t>
                            </w:r>
                            <w:r w:rsidRPr="00AD25D3">
                              <w:t xml:space="preserve">ineral phase classification </w:t>
                            </w:r>
                            <w:r>
                              <w:t xml:space="preserve">with </w:t>
                            </w:r>
                            <w:r w:rsidRPr="00AD25D3">
                              <w:t>mineral</w:t>
                            </w:r>
                            <w:r>
                              <w:t xml:space="preserve"> </w:t>
                            </w:r>
                            <w:proofErr w:type="gramStart"/>
                            <w:r w:rsidRPr="00AD25D3">
                              <w:t>grainsize</w:t>
                            </w:r>
                            <w:proofErr w:type="gramEnd"/>
                            <w:r w:rsidRPr="00AD25D3">
                              <w:t xml:space="preserve"> distribution outputs </w:t>
                            </w:r>
                            <w:r>
                              <w:t>and distribution of the porphiroclast domains with their relative rose diagrams for</w:t>
                            </w:r>
                            <w:r w:rsidRPr="00AD25D3">
                              <w:t>: a) PAL11; b) PAL12a; and c) PAL22</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34BE5C7" id="Casella di testo 15" o:spid="_x0000_s1033" type="#_x0000_t202" style="width:47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" stroked="f">
                <v:textbox style="mso-fit-shape-to-text:t" inset="0,0,0,0">
                  <w:txbxContent>
                    <w:p w14:paraId="6D9774FE" w14:textId="788EE3D5" w:rsidR="00FC2175" w:rsidRPr="00C87201" w:rsidRDefault="00FC2175" w:rsidP="00B02EDF">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19</w:t>
                      </w:r>
                      <w:r w:rsidR="0067076A">
                        <w:rPr>
                          <w:noProof/>
                        </w:rPr>
                        <w:fldChar w:fldCharType="end"/>
                      </w:r>
                      <w:r>
                        <w:t xml:space="preserve"> </w:t>
                      </w:r>
                      <w:ins w:id="613" w:author="Alberto D'Agostino" w:date="2025-02-03T12:14:00Z">
                        <w:r w:rsidR="009E0817">
                          <w:t xml:space="preserve">(modified after </w:t>
                        </w:r>
                        <w:proofErr w:type="spellStart"/>
                        <w:r w:rsidR="009E0817">
                          <w:t>Ortolano</w:t>
                        </w:r>
                        <w:proofErr w:type="spellEnd"/>
                        <w:r w:rsidR="009E0817">
                          <w:t xml:space="preserve"> et al., 2020). </w:t>
                        </w:r>
                      </w:ins>
                      <w:r>
                        <w:t>M</w:t>
                      </w:r>
                      <w:r w:rsidRPr="00AD25D3">
                        <w:t xml:space="preserve">ineral phase classification </w:t>
                      </w:r>
                      <w:r>
                        <w:t xml:space="preserve">with </w:t>
                      </w:r>
                      <w:r w:rsidRPr="00AD25D3">
                        <w:t>mineral</w:t>
                      </w:r>
                      <w:r>
                        <w:t xml:space="preserve"> </w:t>
                      </w:r>
                      <w:proofErr w:type="gramStart"/>
                      <w:r w:rsidRPr="00AD25D3">
                        <w:t>grainsize</w:t>
                      </w:r>
                      <w:proofErr w:type="gramEnd"/>
                      <w:r w:rsidRPr="00AD25D3">
                        <w:t xml:space="preserve"> distribution outputs </w:t>
                      </w:r>
                      <w:r>
                        <w:t>and distribution of the porphiroclast domains with their relative rose diagrams for</w:t>
                      </w:r>
                      <w:r w:rsidRPr="00AD25D3">
                        <w:t>: a) PAL11; b) PAL12a; and c) PAL22</w:t>
                      </w:r>
                      <w:r>
                        <w:t xml:space="preserve">.  </w:t>
                      </w:r>
                    </w:p>
                  </w:txbxContent>
                </v:textbox>
                <w10:anchorlock/>
              </v:shape>
            </w:pict>
          </mc:Fallback>
        </mc:AlternateContent>
      </w:r>
    </w:p>
    <w:p w14:paraId="0C44D0EA" w14:textId="3DFD4BC0" w:rsidR="00073E56" w:rsidRDefault="00073E56" w:rsidP="00073E56">
      <w:pPr>
        <w:spacing w:line="480" w:lineRule="auto"/>
        <w:jc w:val="both"/>
        <w:rPr>
          <w:rFonts w:ascii="Times New Roman" w:eastAsia="Times New Roman" w:hAnsi="Times New Roman" w:cs="Times New Roman"/>
          <w:sz w:val="24"/>
          <w:szCs w:val="24"/>
          <w:shd w:val="clear" w:color="auto" w:fill="E6B8AF"/>
        </w:rPr>
      </w:pPr>
      <w:r>
        <w:rPr>
          <w:rFonts w:ascii="Times New Roman" w:eastAsia="Times New Roman" w:hAnsi="Times New Roman" w:cs="Times New Roman"/>
          <w:sz w:val="24"/>
          <w:szCs w:val="24"/>
        </w:rPr>
        <w:lastRenderedPageBreak/>
        <w:t xml:space="preserve">The automatic digitation of the mineral grain constituents via optical high-resolution thin-section scans, together with the classification of the mineral phases via X-ray map analyses, permitted to obtain three distinct classified images (Fig 19). These classified images were used, in turn, to isolate the </w:t>
      </w:r>
      <w:del w:id="614" w:author="Eugenio Fazio [2]" w:date="2025-01-31T18:12:00Z">
        <w:r w:rsidDel="00BB0597">
          <w:rPr>
            <w:rFonts w:ascii="Times New Roman" w:eastAsia="Times New Roman" w:hAnsi="Times New Roman" w:cs="Times New Roman"/>
            <w:sz w:val="24"/>
            <w:szCs w:val="24"/>
          </w:rPr>
          <w:delText>porphiroclasts</w:delText>
        </w:r>
      </w:del>
      <w:ins w:id="615" w:author="Eugenio Fazio [2]" w:date="2025-01-31T18:12:00Z">
        <w:r w:rsidR="00BB0597">
          <w:rPr>
            <w:rFonts w:ascii="Times New Roman" w:eastAsia="Times New Roman" w:hAnsi="Times New Roman" w:cs="Times New Roman"/>
            <w:sz w:val="24"/>
            <w:szCs w:val="24"/>
          </w:rPr>
          <w:t>porphyroclasts</w:t>
        </w:r>
      </w:ins>
      <w:r>
        <w:rPr>
          <w:rFonts w:ascii="Times New Roman" w:eastAsia="Times New Roman" w:hAnsi="Times New Roman" w:cs="Times New Roman"/>
          <w:sz w:val="24"/>
          <w:szCs w:val="24"/>
        </w:rPr>
        <w:t xml:space="preserve">, subdivided per mineral type, from the rest of the rock constituents (Fig. 19). </w:t>
      </w:r>
    </w:p>
    <w:p w14:paraId="03C0D3B0" w14:textId="356FC758" w:rsidR="00AD25D3" w:rsidRDefault="00AD25D3">
      <w:pPr>
        <w:spacing w:line="480" w:lineRule="auto"/>
        <w:jc w:val="both"/>
        <w:rPr>
          <w:ins w:id="616" w:author="Eugenio Fazio [2]" w:date="2025-01-31T18:12: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taking advantage </w:t>
      </w:r>
      <w:r w:rsidRPr="00F20AFC">
        <w:rPr>
          <w:rFonts w:ascii="Times New Roman" w:eastAsia="Times New Roman" w:hAnsi="Times New Roman" w:cs="Times New Roman"/>
          <w:sz w:val="24"/>
          <w:szCs w:val="24"/>
        </w:rPr>
        <w:t>of</w:t>
      </w:r>
      <w:r w:rsidRPr="00F6028E">
        <w:rPr>
          <w:rFonts w:ascii="Times New Roman" w:eastAsia="Times New Roman" w:hAnsi="Times New Roman" w:cs="Times New Roman"/>
          <w:sz w:val="24"/>
          <w:szCs w:val="24"/>
        </w:rPr>
        <w:t xml:space="preserve"> the method of the minimum bounding box (e.g., </w:t>
      </w:r>
      <w:proofErr w:type="spellStart"/>
      <w:r w:rsidRPr="00F6028E">
        <w:rPr>
          <w:rFonts w:ascii="Times New Roman" w:eastAsia="Times New Roman" w:hAnsi="Times New Roman" w:cs="Times New Roman"/>
          <w:sz w:val="24"/>
          <w:szCs w:val="24"/>
        </w:rPr>
        <w:t>Visalli</w:t>
      </w:r>
      <w:proofErr w:type="spellEnd"/>
      <w:r w:rsidRPr="00F6028E">
        <w:rPr>
          <w:rFonts w:ascii="Times New Roman" w:eastAsia="Times New Roman" w:hAnsi="Times New Roman" w:cs="Times New Roman"/>
          <w:sz w:val="24"/>
          <w:szCs w:val="24"/>
        </w:rPr>
        <w:t xml:space="preserve"> </w:t>
      </w:r>
      <w:del w:id="617" w:author="Alberto D'Agostino" w:date="2025-02-03T09:55:00Z">
        <w:r w:rsidRPr="00F6028E" w:rsidDel="00494CC8">
          <w:rPr>
            <w:rFonts w:ascii="Times New Roman" w:eastAsia="Times New Roman" w:hAnsi="Times New Roman" w:cs="Times New Roman"/>
            <w:sz w:val="24"/>
            <w:szCs w:val="24"/>
          </w:rPr>
          <w:delText>et al.</w:delText>
        </w:r>
      </w:del>
      <w:ins w:id="618" w:author="Alberto D'Agostino" w:date="2025-02-03T09:55:00Z">
        <w:r w:rsidR="00494CC8" w:rsidRPr="00494CC8">
          <w:rPr>
            <w:rFonts w:ascii="Times New Roman" w:eastAsia="Times New Roman" w:hAnsi="Times New Roman" w:cs="Times New Roman"/>
            <w:i/>
            <w:sz w:val="24"/>
            <w:szCs w:val="24"/>
          </w:rPr>
          <w:t>et al.</w:t>
        </w:r>
      </w:ins>
      <w:r w:rsidRPr="00F6028E">
        <w:rPr>
          <w:rFonts w:ascii="Times New Roman" w:eastAsia="Times New Roman" w:hAnsi="Times New Roman" w:cs="Times New Roman"/>
          <w:sz w:val="24"/>
          <w:szCs w:val="24"/>
        </w:rPr>
        <w:t>, 2021), this last step allowed</w:t>
      </w:r>
      <w:r w:rsidR="008619B1" w:rsidRPr="00F6028E">
        <w:rPr>
          <w:rFonts w:ascii="Times New Roman" w:eastAsia="Times New Roman" w:hAnsi="Times New Roman" w:cs="Times New Roman"/>
          <w:sz w:val="24"/>
          <w:szCs w:val="24"/>
        </w:rPr>
        <w:t>, in turn,</w:t>
      </w:r>
      <w:r w:rsidRPr="00F6028E">
        <w:rPr>
          <w:rFonts w:ascii="Times New Roman" w:eastAsia="Times New Roman" w:hAnsi="Times New Roman" w:cs="Times New Roman"/>
          <w:sz w:val="24"/>
          <w:szCs w:val="24"/>
        </w:rPr>
        <w:t xml:space="preserve"> for the generation of both weighted (i.e., normalized to the area of mineral grains) and unweighted rose diagrams</w:t>
      </w:r>
      <w:r w:rsidR="00DE68DE">
        <w:rPr>
          <w:rFonts w:ascii="Times New Roman" w:eastAsia="Times New Roman" w:hAnsi="Times New Roman" w:cs="Times New Roman"/>
          <w:sz w:val="24"/>
          <w:szCs w:val="24"/>
        </w:rPr>
        <w:t xml:space="preserve"> (</w:t>
      </w:r>
      <w:r w:rsidR="00325F0A">
        <w:rPr>
          <w:rFonts w:ascii="Times New Roman" w:eastAsia="Times New Roman" w:hAnsi="Times New Roman" w:cs="Times New Roman"/>
          <w:sz w:val="24"/>
          <w:szCs w:val="24"/>
        </w:rPr>
        <w:t xml:space="preserve">e.g., </w:t>
      </w:r>
      <w:proofErr w:type="spellStart"/>
      <w:r w:rsidR="00DE68DE">
        <w:rPr>
          <w:rFonts w:ascii="Times New Roman" w:eastAsia="Times New Roman" w:hAnsi="Times New Roman" w:cs="Times New Roman"/>
          <w:sz w:val="24"/>
          <w:szCs w:val="24"/>
        </w:rPr>
        <w:t>Ortolano</w:t>
      </w:r>
      <w:proofErr w:type="spellEnd"/>
      <w:r w:rsidR="00DE68DE">
        <w:rPr>
          <w:rFonts w:ascii="Times New Roman" w:eastAsia="Times New Roman" w:hAnsi="Times New Roman" w:cs="Times New Roman"/>
          <w:sz w:val="24"/>
          <w:szCs w:val="24"/>
        </w:rPr>
        <w:t xml:space="preserve"> </w:t>
      </w:r>
      <w:del w:id="619" w:author="Alberto D'Agostino" w:date="2025-02-03T09:55:00Z">
        <w:r w:rsidR="00DE68DE" w:rsidDel="00494CC8">
          <w:rPr>
            <w:rFonts w:ascii="Times New Roman" w:eastAsia="Times New Roman" w:hAnsi="Times New Roman" w:cs="Times New Roman"/>
            <w:sz w:val="24"/>
            <w:szCs w:val="24"/>
          </w:rPr>
          <w:delText>et al.</w:delText>
        </w:r>
      </w:del>
      <w:ins w:id="620" w:author="Alberto D'Agostino" w:date="2025-02-03T09:55:00Z">
        <w:r w:rsidR="00494CC8" w:rsidRPr="00494CC8">
          <w:rPr>
            <w:rFonts w:ascii="Times New Roman" w:eastAsia="Times New Roman" w:hAnsi="Times New Roman" w:cs="Times New Roman"/>
            <w:i/>
            <w:sz w:val="24"/>
            <w:szCs w:val="24"/>
          </w:rPr>
          <w:t>et al.</w:t>
        </w:r>
      </w:ins>
      <w:r w:rsidR="00DE68DE">
        <w:rPr>
          <w:rFonts w:ascii="Times New Roman" w:eastAsia="Times New Roman" w:hAnsi="Times New Roman" w:cs="Times New Roman"/>
          <w:sz w:val="24"/>
          <w:szCs w:val="24"/>
        </w:rPr>
        <w:t>, 2021)</w:t>
      </w:r>
      <w:r w:rsidRPr="00F6028E">
        <w:rPr>
          <w:rFonts w:ascii="Times New Roman" w:eastAsia="Times New Roman" w:hAnsi="Times New Roman" w:cs="Times New Roman"/>
          <w:sz w:val="24"/>
          <w:szCs w:val="24"/>
        </w:rPr>
        <w:t xml:space="preserve">, which display the orientation of the long axis of the classified </w:t>
      </w:r>
      <w:del w:id="621" w:author="Eugenio Fazio [2]" w:date="2025-01-31T18:12:00Z">
        <w:r w:rsidRPr="00F6028E" w:rsidDel="00BB0597">
          <w:rPr>
            <w:rFonts w:ascii="Times New Roman" w:eastAsia="Times New Roman" w:hAnsi="Times New Roman" w:cs="Times New Roman"/>
            <w:sz w:val="24"/>
            <w:szCs w:val="24"/>
          </w:rPr>
          <w:delText>porphiroclasts</w:delText>
        </w:r>
      </w:del>
      <w:ins w:id="622" w:author="Eugenio Fazio [2]" w:date="2025-01-31T18:12:00Z">
        <w:r w:rsidR="00BB0597" w:rsidRPr="00F6028E">
          <w:rPr>
            <w:rFonts w:ascii="Times New Roman" w:eastAsia="Times New Roman" w:hAnsi="Times New Roman" w:cs="Times New Roman"/>
            <w:sz w:val="24"/>
            <w:szCs w:val="24"/>
          </w:rPr>
          <w:t>porph</w:t>
        </w:r>
        <w:r w:rsidR="00BB0597">
          <w:rPr>
            <w:rFonts w:ascii="Times New Roman" w:eastAsia="Times New Roman" w:hAnsi="Times New Roman" w:cs="Times New Roman"/>
            <w:sz w:val="24"/>
            <w:szCs w:val="24"/>
          </w:rPr>
          <w:t>y</w:t>
        </w:r>
        <w:r w:rsidR="00BB0597" w:rsidRPr="00F6028E">
          <w:rPr>
            <w:rFonts w:ascii="Times New Roman" w:eastAsia="Times New Roman" w:hAnsi="Times New Roman" w:cs="Times New Roman"/>
            <w:sz w:val="24"/>
            <w:szCs w:val="24"/>
          </w:rPr>
          <w:t>roclasts</w:t>
        </w:r>
      </w:ins>
      <w:r w:rsidRPr="00F6028E">
        <w:rPr>
          <w:rFonts w:ascii="Times New Roman" w:eastAsia="Times New Roman" w:hAnsi="Times New Roman" w:cs="Times New Roman"/>
          <w:sz w:val="24"/>
          <w:szCs w:val="24"/>
        </w:rPr>
        <w:t xml:space="preserve">. The obtained plots were then exported as SVG images to be used into the MGS Web-GIS platform </w:t>
      </w:r>
      <w:r w:rsidRPr="00B02EDF">
        <w:rPr>
          <w:rFonts w:ascii="Times New Roman" w:eastAsia="Times New Roman" w:hAnsi="Times New Roman" w:cs="Times New Roman"/>
          <w:sz w:val="24"/>
          <w:szCs w:val="24"/>
        </w:rPr>
        <w:t>(Fig. 7).</w:t>
      </w:r>
    </w:p>
    <w:p w14:paraId="73C3C23F" w14:textId="77777777" w:rsidR="00BB0597" w:rsidRDefault="00BB0597">
      <w:pPr>
        <w:spacing w:line="480" w:lineRule="auto"/>
        <w:jc w:val="both"/>
        <w:rPr>
          <w:rFonts w:ascii="Times New Roman" w:eastAsia="Times New Roman" w:hAnsi="Times New Roman" w:cs="Times New Roman"/>
          <w:b/>
          <w:sz w:val="24"/>
          <w:szCs w:val="24"/>
        </w:rPr>
      </w:pPr>
    </w:p>
    <w:p w14:paraId="000001A4" w14:textId="564A8443" w:rsidR="00696B80" w:rsidRDefault="00734CE6">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 of degradation risk</w:t>
      </w:r>
    </w:p>
    <w:p w14:paraId="000001A6" w14:textId="05695A03" w:rsidR="00696B80" w:rsidRPr="00FA7D7D" w:rsidRDefault="00734CE6" w:rsidP="00FA7D7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risk of natural degradation of the study case area is medium to high, given its proximity to an area classified as a P4 hazard in the regional plane of the natural hazards (</w:t>
      </w:r>
      <w:commentRangeStart w:id="623"/>
      <w:r>
        <w:rPr>
          <w:rFonts w:ascii="Times New Roman" w:eastAsia="Times New Roman" w:hAnsi="Times New Roman" w:cs="Times New Roman"/>
          <w:sz w:val="24"/>
          <w:szCs w:val="24"/>
        </w:rPr>
        <w:t xml:space="preserve">Piano di </w:t>
      </w:r>
      <w:proofErr w:type="spellStart"/>
      <w:r>
        <w:rPr>
          <w:rFonts w:ascii="Times New Roman" w:eastAsia="Times New Roman" w:hAnsi="Times New Roman" w:cs="Times New Roman"/>
          <w:sz w:val="24"/>
          <w:szCs w:val="24"/>
        </w:rPr>
        <w:t>Assetto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Idrogeologico</w:t>
      </w:r>
      <w:proofErr w:type="spellEnd"/>
      <w:r>
        <w:rPr>
          <w:rFonts w:ascii="Times New Roman" w:eastAsia="Times New Roman" w:hAnsi="Times New Roman" w:cs="Times New Roman"/>
          <w:sz w:val="24"/>
          <w:szCs w:val="24"/>
        </w:rPr>
        <w:t xml:space="preserve"> - PAI</w:t>
      </w:r>
      <w:commentRangeEnd w:id="623"/>
      <w:r w:rsidR="00BB0597">
        <w:rPr>
          <w:rStyle w:val="Rimandocommento"/>
        </w:rPr>
        <w:commentReference w:id="623"/>
      </w:r>
      <w:r>
        <w:rPr>
          <w:rFonts w:ascii="Times New Roman" w:eastAsia="Times New Roman" w:hAnsi="Times New Roman" w:cs="Times New Roman"/>
          <w:sz w:val="24"/>
          <w:szCs w:val="24"/>
        </w:rPr>
        <w:t>) and because of the imminent risk of collapse of the cliff that dominates part of the beach in front of the stacks. Moreover, the area is subject in the summer months to a significant anthropic impact given by the crowded beach. Tourist flow should certainly be managed more consciously. For all the above reasons, it is thought that it is necessary for an appropriate plan of intervention of safety and conscious use, identifying with urgency and in consultation also with scientific institutions the specific areas to be safeguarded.</w:t>
      </w:r>
    </w:p>
    <w:p w14:paraId="000001A7" w14:textId="6CA3A765" w:rsidR="00696B80" w:rsidRDefault="00734CE6">
      <w:pPr>
        <w:pStyle w:val="Titolo1"/>
        <w:spacing w:line="480" w:lineRule="auto"/>
        <w:ind w:left="1" w:hanging="3"/>
      </w:pPr>
      <w:bookmarkStart w:id="624" w:name="_heading=h.y1g9hynee12" w:colFirst="0" w:colLast="0"/>
      <w:bookmarkEnd w:id="624"/>
      <w:r>
        <w:t>Discussions/Conclusions</w:t>
      </w:r>
    </w:p>
    <w:p w14:paraId="1501EF7F" w14:textId="25DA83E6" w:rsidR="00B9444F" w:rsidRDefault="00B9444F" w:rsidP="00C12AB1">
      <w:pPr>
        <w:spacing w:line="480" w:lineRule="auto"/>
        <w:jc w:val="both"/>
        <w:rPr>
          <w:rFonts w:ascii="Times New Roman" w:eastAsia="Times New Roman" w:hAnsi="Times New Roman" w:cs="Times New Roman"/>
          <w:sz w:val="24"/>
          <w:szCs w:val="24"/>
          <w:lang w:val="en-US"/>
        </w:rPr>
      </w:pPr>
      <w:bookmarkStart w:id="625" w:name="_heading=h.xu8cpgjpt2pc" w:colFirst="0" w:colLast="0"/>
      <w:bookmarkEnd w:id="625"/>
      <w:r w:rsidRPr="00B02EDF">
        <w:rPr>
          <w:rFonts w:ascii="Times New Roman" w:eastAsia="Times New Roman" w:hAnsi="Times New Roman" w:cs="Times New Roman"/>
          <w:sz w:val="24"/>
          <w:szCs w:val="24"/>
          <w:lang w:val="en-US"/>
        </w:rPr>
        <w:t xml:space="preserve">The digital transition of spatial geo-data is one of the most challenging aims in the framework of the international innovative strategies and the interoperability of data through geoportals is a primary objective. In this view, the present work </w:t>
      </w:r>
      <w:r w:rsidR="00151579">
        <w:rPr>
          <w:rFonts w:ascii="Times New Roman" w:eastAsia="Times New Roman" w:hAnsi="Times New Roman" w:cs="Times New Roman"/>
          <w:sz w:val="24"/>
          <w:szCs w:val="24"/>
          <w:lang w:val="en-US"/>
        </w:rPr>
        <w:t>permitted</w:t>
      </w:r>
      <w:r w:rsidRPr="00B02EDF">
        <w:rPr>
          <w:rFonts w:ascii="Times New Roman" w:eastAsia="Times New Roman" w:hAnsi="Times New Roman" w:cs="Times New Roman"/>
          <w:sz w:val="24"/>
          <w:szCs w:val="24"/>
          <w:lang w:val="en-US"/>
        </w:rPr>
        <w:t xml:space="preserve"> to obtain differently scaled geo-structural maps on an interoperable web platform where, each point of the sample or model layer has been linked to its </w:t>
      </w:r>
      <w:r w:rsidRPr="00B02EDF">
        <w:rPr>
          <w:rFonts w:ascii="Times New Roman" w:eastAsia="Times New Roman" w:hAnsi="Times New Roman" w:cs="Times New Roman"/>
          <w:sz w:val="24"/>
          <w:szCs w:val="24"/>
          <w:lang w:val="en-US"/>
        </w:rPr>
        <w:lastRenderedPageBreak/>
        <w:t>own microscale geological dataset and each grain of a specific sample, opportunely vectorized and classified per mineral type, is also characterize by its own fabric related features.</w:t>
      </w:r>
    </w:p>
    <w:p w14:paraId="64368324" w14:textId="1EF7527A" w:rsidR="00504BD6" w:rsidRDefault="00FA7D7D" w:rsidP="009E0817">
      <w:pPr>
        <w:spacing w:line="480" w:lineRule="auto"/>
        <w:jc w:val="both"/>
        <w:rPr>
          <w:rFonts w:ascii="Times New Roman" w:eastAsia="Times New Roman" w:hAnsi="Times New Roman" w:cs="Times New Roman"/>
          <w:sz w:val="24"/>
          <w:szCs w:val="24"/>
          <w:lang w:val="en-US"/>
        </w:rPr>
      </w:pPr>
      <w:r w:rsidRPr="00FA7D7D">
        <w:rPr>
          <w:rFonts w:ascii="Times New Roman" w:eastAsia="Times New Roman" w:hAnsi="Times New Roman" w:cs="Times New Roman"/>
          <w:sz w:val="24"/>
          <w:szCs w:val="24"/>
          <w:lang w:val="en-US"/>
        </w:rPr>
        <w:t xml:space="preserve">Using the </w:t>
      </w:r>
      <w:r w:rsidR="00F51D23" w:rsidRPr="00FA7D7D">
        <w:rPr>
          <w:rFonts w:ascii="Times New Roman" w:eastAsia="Times New Roman" w:hAnsi="Times New Roman" w:cs="Times New Roman"/>
          <w:sz w:val="24"/>
          <w:szCs w:val="24"/>
          <w:lang w:val="en-US"/>
        </w:rPr>
        <w:t>methodology</w:t>
      </w:r>
      <w:r w:rsidRPr="00FA7D7D">
        <w:rPr>
          <w:rFonts w:ascii="Times New Roman" w:eastAsia="Times New Roman" w:hAnsi="Times New Roman" w:cs="Times New Roman"/>
          <w:sz w:val="24"/>
          <w:szCs w:val="24"/>
          <w:lang w:val="en-US"/>
        </w:rPr>
        <w:t xml:space="preserve"> illustrated in previous paragraph, we have </w:t>
      </w:r>
      <w:r w:rsidR="00664E56" w:rsidRPr="00FA7D7D">
        <w:rPr>
          <w:rFonts w:ascii="Times New Roman" w:eastAsia="Times New Roman" w:hAnsi="Times New Roman" w:cs="Times New Roman"/>
          <w:sz w:val="24"/>
          <w:szCs w:val="24"/>
          <w:lang w:val="en-US"/>
        </w:rPr>
        <w:t>conducted</w:t>
      </w:r>
      <w:r w:rsidRPr="00FA7D7D">
        <w:rPr>
          <w:rFonts w:ascii="Times New Roman" w:eastAsia="Times New Roman" w:hAnsi="Times New Roman" w:cs="Times New Roman"/>
          <w:sz w:val="24"/>
          <w:szCs w:val="24"/>
          <w:lang w:val="en-US"/>
        </w:rPr>
        <w:t xml:space="preserve"> an experiment in the </w:t>
      </w:r>
      <w:del w:id="626" w:author="Eugenio Fazio [2]" w:date="2025-01-31T18:13:00Z">
        <w:r w:rsidRPr="00FA7D7D" w:rsidDel="00BB0597">
          <w:rPr>
            <w:rFonts w:ascii="Times New Roman" w:eastAsia="Times New Roman" w:hAnsi="Times New Roman" w:cs="Times New Roman"/>
            <w:sz w:val="24"/>
            <w:szCs w:val="24"/>
            <w:lang w:val="en-US"/>
          </w:rPr>
          <w:delText xml:space="preserve">Case </w:delText>
        </w:r>
      </w:del>
      <w:ins w:id="627" w:author="Eugenio Fazio [2]" w:date="2025-01-31T18:13:00Z">
        <w:r w:rsidR="00BB0597">
          <w:rPr>
            <w:rFonts w:ascii="Times New Roman" w:eastAsia="Times New Roman" w:hAnsi="Times New Roman" w:cs="Times New Roman"/>
            <w:sz w:val="24"/>
            <w:szCs w:val="24"/>
            <w:lang w:val="en-US"/>
          </w:rPr>
          <w:t>c</w:t>
        </w:r>
        <w:r w:rsidR="00BB0597" w:rsidRPr="00FA7D7D">
          <w:rPr>
            <w:rFonts w:ascii="Times New Roman" w:eastAsia="Times New Roman" w:hAnsi="Times New Roman" w:cs="Times New Roman"/>
            <w:sz w:val="24"/>
            <w:szCs w:val="24"/>
            <w:lang w:val="en-US"/>
          </w:rPr>
          <w:t xml:space="preserve">ase </w:t>
        </w:r>
      </w:ins>
      <w:r w:rsidRPr="00FA7D7D">
        <w:rPr>
          <w:rFonts w:ascii="Times New Roman" w:eastAsia="Times New Roman" w:hAnsi="Times New Roman" w:cs="Times New Roman"/>
          <w:sz w:val="24"/>
          <w:szCs w:val="24"/>
          <w:lang w:val="en-US"/>
        </w:rPr>
        <w:t xml:space="preserve">study of </w:t>
      </w:r>
      <w:ins w:id="628" w:author="Eugenio Fazio [2]" w:date="2025-01-31T18:13:00Z">
        <w:r w:rsidR="00BB0597">
          <w:rPr>
            <w:rFonts w:ascii="Times New Roman" w:eastAsia="Times New Roman" w:hAnsi="Times New Roman" w:cs="Times New Roman"/>
            <w:sz w:val="24"/>
            <w:szCs w:val="24"/>
            <w:lang w:val="en-US"/>
          </w:rPr>
          <w:t xml:space="preserve">the </w:t>
        </w:r>
      </w:ins>
      <w:r w:rsidRPr="00FA7D7D">
        <w:rPr>
          <w:rFonts w:ascii="Times New Roman" w:eastAsia="Times New Roman" w:hAnsi="Times New Roman" w:cs="Times New Roman"/>
          <w:sz w:val="24"/>
          <w:szCs w:val="24"/>
          <w:lang w:val="en-US"/>
        </w:rPr>
        <w:t xml:space="preserve">Palmi Shear </w:t>
      </w:r>
      <w:r w:rsidR="00151579">
        <w:rPr>
          <w:rFonts w:ascii="Times New Roman" w:eastAsia="Times New Roman" w:hAnsi="Times New Roman" w:cs="Times New Roman"/>
          <w:sz w:val="24"/>
          <w:szCs w:val="24"/>
          <w:lang w:val="en-US"/>
        </w:rPr>
        <w:t>Z</w:t>
      </w:r>
      <w:r w:rsidRPr="00FA7D7D">
        <w:rPr>
          <w:rFonts w:ascii="Times New Roman" w:eastAsia="Times New Roman" w:hAnsi="Times New Roman" w:cs="Times New Roman"/>
          <w:sz w:val="24"/>
          <w:szCs w:val="24"/>
          <w:lang w:val="en-US"/>
        </w:rPr>
        <w:t>one</w:t>
      </w:r>
      <w:ins w:id="629" w:author="Eugenio Fazio [2]" w:date="2025-01-31T18:13:00Z">
        <w:r w:rsidR="00BB0597">
          <w:rPr>
            <w:rFonts w:ascii="Times New Roman" w:eastAsia="Times New Roman" w:hAnsi="Times New Roman" w:cs="Times New Roman"/>
            <w:sz w:val="24"/>
            <w:szCs w:val="24"/>
            <w:lang w:val="en-US"/>
          </w:rPr>
          <w:t xml:space="preserve"> (southern Calabria, Italy</w:t>
        </w:r>
      </w:ins>
      <w:ins w:id="630" w:author="Eugenio Fazio [2]" w:date="2025-01-31T18:14:00Z">
        <w:r w:rsidR="00BB0597">
          <w:rPr>
            <w:rFonts w:ascii="Times New Roman" w:eastAsia="Times New Roman" w:hAnsi="Times New Roman" w:cs="Times New Roman"/>
            <w:sz w:val="24"/>
            <w:szCs w:val="24"/>
            <w:lang w:val="en-US"/>
          </w:rPr>
          <w:t xml:space="preserve">; </w:t>
        </w:r>
        <w:r w:rsidR="00BB0597" w:rsidRPr="009D5A73">
          <w:rPr>
            <w:rFonts w:ascii="Times New Roman" w:eastAsia="Times New Roman" w:hAnsi="Times New Roman" w:cs="Times New Roman"/>
            <w:sz w:val="24"/>
            <w:szCs w:val="24"/>
            <w:lang w:val="en-US"/>
          </w:rPr>
          <w:t xml:space="preserve">Fazio </w:t>
        </w:r>
        <w:del w:id="631" w:author="Alberto D'Agostino" w:date="2025-02-03T09:55:00Z">
          <w:r w:rsidR="00BB0597" w:rsidRPr="00512436" w:rsidDel="00494CC8">
            <w:rPr>
              <w:rFonts w:ascii="Times New Roman" w:eastAsia="Times New Roman" w:hAnsi="Times New Roman" w:cs="Times New Roman"/>
              <w:sz w:val="24"/>
              <w:szCs w:val="24"/>
              <w:lang w:val="en-US"/>
              <w:rPrChange w:id="632" w:author="Alberto D'Agostino" w:date="2025-02-03T11:08:00Z">
                <w:rPr>
                  <w:rFonts w:ascii="Times New Roman" w:eastAsia="Times New Roman" w:hAnsi="Times New Roman" w:cs="Times New Roman"/>
                  <w:sz w:val="24"/>
                  <w:szCs w:val="24"/>
                  <w:lang w:val="en-US"/>
                </w:rPr>
              </w:rPrChange>
            </w:rPr>
            <w:delText>et al.</w:delText>
          </w:r>
        </w:del>
      </w:ins>
      <w:ins w:id="633" w:author="Alberto D'Agostino" w:date="2025-02-03T09:55:00Z">
        <w:r w:rsidR="00494CC8" w:rsidRPr="00512436">
          <w:rPr>
            <w:rFonts w:ascii="Times New Roman" w:eastAsia="Times New Roman" w:hAnsi="Times New Roman" w:cs="Times New Roman"/>
            <w:i/>
            <w:sz w:val="24"/>
            <w:szCs w:val="24"/>
            <w:lang w:val="en-US"/>
            <w:rPrChange w:id="634" w:author="Alberto D'Agostino" w:date="2025-02-03T11:08:00Z">
              <w:rPr>
                <w:rFonts w:ascii="Times New Roman" w:eastAsia="Times New Roman" w:hAnsi="Times New Roman" w:cs="Times New Roman"/>
                <w:i/>
                <w:sz w:val="24"/>
                <w:szCs w:val="24"/>
                <w:lang w:val="en-US"/>
              </w:rPr>
            </w:rPrChange>
          </w:rPr>
          <w:t>et al.</w:t>
        </w:r>
      </w:ins>
      <w:ins w:id="635" w:author="Eugenio Fazio [2]" w:date="2025-01-31T18:14:00Z">
        <w:r w:rsidR="00BB0597" w:rsidRPr="00512436">
          <w:rPr>
            <w:rFonts w:ascii="Times New Roman" w:eastAsia="Times New Roman" w:hAnsi="Times New Roman" w:cs="Times New Roman"/>
            <w:sz w:val="24"/>
            <w:szCs w:val="24"/>
            <w:lang w:val="en-US"/>
            <w:rPrChange w:id="636" w:author="Alberto D'Agostino" w:date="2025-02-03T11:08:00Z">
              <w:rPr>
                <w:rFonts w:ascii="Times New Roman" w:eastAsia="Times New Roman" w:hAnsi="Times New Roman" w:cs="Times New Roman"/>
                <w:sz w:val="24"/>
                <w:szCs w:val="24"/>
                <w:lang w:val="en-US"/>
              </w:rPr>
            </w:rPrChange>
          </w:rPr>
          <w:t>, 2024</w:t>
        </w:r>
      </w:ins>
      <w:ins w:id="637" w:author="Alberto D'Agostino" w:date="2025-02-03T11:08:00Z">
        <w:r w:rsidR="00512436" w:rsidRPr="00512436">
          <w:rPr>
            <w:rFonts w:ascii="Times New Roman" w:eastAsia="Times New Roman" w:hAnsi="Times New Roman" w:cs="Times New Roman"/>
            <w:sz w:val="24"/>
            <w:szCs w:val="24"/>
            <w:lang w:val="en-US"/>
            <w:rPrChange w:id="638" w:author="Alberto D'Agostino" w:date="2025-02-03T11:08:00Z">
              <w:rPr>
                <w:rFonts w:ascii="Times New Roman" w:eastAsia="Times New Roman" w:hAnsi="Times New Roman" w:cs="Times New Roman"/>
                <w:sz w:val="24"/>
                <w:szCs w:val="24"/>
                <w:lang w:val="en-US"/>
              </w:rPr>
            </w:rPrChange>
          </w:rPr>
          <w:t>a</w:t>
        </w:r>
      </w:ins>
      <w:ins w:id="639" w:author="Eugenio Fazio [2]" w:date="2025-01-31T18:13:00Z">
        <w:r w:rsidR="00BB0597">
          <w:rPr>
            <w:rFonts w:ascii="Times New Roman" w:eastAsia="Times New Roman" w:hAnsi="Times New Roman" w:cs="Times New Roman"/>
            <w:sz w:val="24"/>
            <w:szCs w:val="24"/>
            <w:lang w:val="en-US"/>
          </w:rPr>
          <w:t>)</w:t>
        </w:r>
      </w:ins>
      <w:r w:rsidRPr="00FA7D7D">
        <w:rPr>
          <w:rFonts w:ascii="Times New Roman" w:eastAsia="Times New Roman" w:hAnsi="Times New Roman" w:cs="Times New Roman"/>
          <w:sz w:val="24"/>
          <w:szCs w:val="24"/>
          <w:lang w:val="en-US"/>
        </w:rPr>
        <w:t>. With the custom Python library “</w:t>
      </w:r>
      <w:r w:rsidRPr="00B9444F">
        <w:rPr>
          <w:rFonts w:ascii="Times New Roman" w:eastAsia="Times New Roman" w:hAnsi="Times New Roman" w:cs="Times New Roman"/>
          <w:i/>
          <w:iCs/>
          <w:sz w:val="24"/>
          <w:szCs w:val="24"/>
          <w:lang w:val="en-US"/>
        </w:rPr>
        <w:t>LIS_function.py</w:t>
      </w:r>
      <w:r w:rsidRPr="00FA7D7D">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the static webpages of three thin-section sample collected and analyzed with mineral data and rose-diagram statistics. </w:t>
      </w:r>
      <w:r w:rsidR="00504BD6">
        <w:rPr>
          <w:rFonts w:ascii="Times New Roman" w:eastAsia="Times New Roman" w:hAnsi="Times New Roman" w:cs="Times New Roman"/>
          <w:sz w:val="24"/>
          <w:szCs w:val="24"/>
          <w:lang w:val="en-US"/>
        </w:rPr>
        <w:t>The combined use of self-made software useful for the automated classification and vectorization of rock samples at the thin section scale (</w:t>
      </w:r>
      <w:r w:rsidR="00151579">
        <w:rPr>
          <w:rFonts w:ascii="Times New Roman" w:eastAsia="Times New Roman" w:hAnsi="Times New Roman" w:cs="Times New Roman"/>
          <w:sz w:val="24"/>
          <w:szCs w:val="24"/>
          <w:lang w:val="en-US"/>
        </w:rPr>
        <w:t xml:space="preserve">i.e., </w:t>
      </w:r>
      <w:r w:rsidR="00504BD6" w:rsidRPr="00151579">
        <w:rPr>
          <w:rFonts w:ascii="Times New Roman" w:eastAsia="Times New Roman" w:hAnsi="Times New Roman" w:cs="Times New Roman"/>
          <w:sz w:val="24"/>
          <w:szCs w:val="24"/>
          <w:lang w:val="en-US"/>
        </w:rPr>
        <w:t>Q</w:t>
      </w:r>
      <w:ins w:id="640" w:author="Alberto D'Agostino" w:date="2025-02-03T11:52:00Z">
        <w:r w:rsidR="007A27C0">
          <w:rPr>
            <w:rFonts w:ascii="Times New Roman" w:eastAsia="Times New Roman" w:hAnsi="Times New Roman" w:cs="Times New Roman"/>
            <w:sz w:val="24"/>
            <w:szCs w:val="24"/>
            <w:lang w:val="en-US"/>
          </w:rPr>
          <w:t>-</w:t>
        </w:r>
      </w:ins>
      <w:r w:rsidR="00504BD6" w:rsidRPr="00151579">
        <w:rPr>
          <w:rFonts w:ascii="Times New Roman" w:eastAsia="Times New Roman" w:hAnsi="Times New Roman" w:cs="Times New Roman"/>
          <w:sz w:val="24"/>
          <w:szCs w:val="24"/>
          <w:lang w:val="en-US"/>
        </w:rPr>
        <w:t xml:space="preserve">XRMA – </w:t>
      </w:r>
      <w:proofErr w:type="spellStart"/>
      <w:r w:rsidR="00504BD6" w:rsidRPr="00151579">
        <w:rPr>
          <w:rFonts w:ascii="Times New Roman" w:eastAsia="Times New Roman" w:hAnsi="Times New Roman" w:cs="Times New Roman"/>
          <w:sz w:val="24"/>
          <w:szCs w:val="24"/>
          <w:lang w:val="en-US"/>
        </w:rPr>
        <w:t>Ortolano</w:t>
      </w:r>
      <w:proofErr w:type="spellEnd"/>
      <w:r w:rsidR="00504BD6" w:rsidRPr="00151579">
        <w:rPr>
          <w:rFonts w:ascii="Times New Roman" w:eastAsia="Times New Roman" w:hAnsi="Times New Roman" w:cs="Times New Roman"/>
          <w:sz w:val="24"/>
          <w:szCs w:val="24"/>
          <w:lang w:val="en-US"/>
        </w:rPr>
        <w:t xml:space="preserve"> </w:t>
      </w:r>
      <w:del w:id="641" w:author="Alberto D'Agostino" w:date="2025-02-03T09:55:00Z">
        <w:r w:rsidR="00504BD6" w:rsidRPr="00151579" w:rsidDel="00494CC8">
          <w:rPr>
            <w:rFonts w:ascii="Times New Roman" w:eastAsia="Times New Roman" w:hAnsi="Times New Roman" w:cs="Times New Roman"/>
            <w:sz w:val="24"/>
            <w:szCs w:val="24"/>
            <w:lang w:val="en-US"/>
          </w:rPr>
          <w:delText>et al.</w:delText>
        </w:r>
      </w:del>
      <w:ins w:id="642" w:author="Alberto D'Agostino" w:date="2025-02-03T09:55:00Z">
        <w:r w:rsidR="00494CC8" w:rsidRPr="00494CC8">
          <w:rPr>
            <w:rFonts w:ascii="Times New Roman" w:eastAsia="Times New Roman" w:hAnsi="Times New Roman" w:cs="Times New Roman"/>
            <w:i/>
            <w:sz w:val="24"/>
            <w:szCs w:val="24"/>
            <w:lang w:val="en-US"/>
          </w:rPr>
          <w:t>et al.</w:t>
        </w:r>
      </w:ins>
      <w:r w:rsidR="00504BD6" w:rsidRPr="00151579">
        <w:rPr>
          <w:rFonts w:ascii="Times New Roman" w:eastAsia="Times New Roman" w:hAnsi="Times New Roman" w:cs="Times New Roman"/>
          <w:sz w:val="24"/>
          <w:szCs w:val="24"/>
          <w:lang w:val="en-US"/>
        </w:rPr>
        <w:t xml:space="preserve">, 2018 and MFA – </w:t>
      </w:r>
      <w:proofErr w:type="spellStart"/>
      <w:r w:rsidR="00504BD6" w:rsidRPr="00151579">
        <w:rPr>
          <w:rFonts w:ascii="Times New Roman" w:eastAsia="Times New Roman" w:hAnsi="Times New Roman" w:cs="Times New Roman"/>
          <w:sz w:val="24"/>
          <w:szCs w:val="24"/>
          <w:lang w:val="en-US"/>
        </w:rPr>
        <w:t>Visalli</w:t>
      </w:r>
      <w:proofErr w:type="spellEnd"/>
      <w:r w:rsidR="00504BD6" w:rsidRPr="00151579">
        <w:rPr>
          <w:rFonts w:ascii="Times New Roman" w:eastAsia="Times New Roman" w:hAnsi="Times New Roman" w:cs="Times New Roman"/>
          <w:sz w:val="24"/>
          <w:szCs w:val="24"/>
          <w:lang w:val="en-US"/>
        </w:rPr>
        <w:t xml:space="preserve"> </w:t>
      </w:r>
      <w:del w:id="643" w:author="Alberto D'Agostino" w:date="2025-02-03T09:55:00Z">
        <w:r w:rsidR="00504BD6" w:rsidRPr="00151579" w:rsidDel="00494CC8">
          <w:rPr>
            <w:rFonts w:ascii="Times New Roman" w:eastAsia="Times New Roman" w:hAnsi="Times New Roman" w:cs="Times New Roman"/>
            <w:sz w:val="24"/>
            <w:szCs w:val="24"/>
            <w:lang w:val="en-US"/>
          </w:rPr>
          <w:delText>et al.</w:delText>
        </w:r>
      </w:del>
      <w:ins w:id="644" w:author="Alberto D'Agostino" w:date="2025-02-03T09:55:00Z">
        <w:r w:rsidR="00494CC8" w:rsidRPr="00494CC8">
          <w:rPr>
            <w:rFonts w:ascii="Times New Roman" w:eastAsia="Times New Roman" w:hAnsi="Times New Roman" w:cs="Times New Roman"/>
            <w:i/>
            <w:sz w:val="24"/>
            <w:szCs w:val="24"/>
            <w:lang w:val="en-US"/>
          </w:rPr>
          <w:t>et al.</w:t>
        </w:r>
      </w:ins>
      <w:r w:rsidR="00504BD6" w:rsidRPr="00151579">
        <w:rPr>
          <w:rFonts w:ascii="Times New Roman" w:eastAsia="Times New Roman" w:hAnsi="Times New Roman" w:cs="Times New Roman"/>
          <w:sz w:val="24"/>
          <w:szCs w:val="24"/>
          <w:lang w:val="en-US"/>
        </w:rPr>
        <w:t>, 2021</w:t>
      </w:r>
      <w:r w:rsidR="00504BD6">
        <w:rPr>
          <w:rFonts w:ascii="Times New Roman" w:eastAsia="Times New Roman" w:hAnsi="Times New Roman" w:cs="Times New Roman"/>
          <w:sz w:val="24"/>
          <w:szCs w:val="24"/>
          <w:lang w:val="en-US"/>
        </w:rPr>
        <w:t xml:space="preserve">), permitted to obtain opportunely digitized rock thin sections. In our specific case, the rock thin sections </w:t>
      </w:r>
      <w:r w:rsidR="00800899">
        <w:rPr>
          <w:rFonts w:ascii="Times New Roman" w:eastAsia="Times New Roman" w:hAnsi="Times New Roman" w:cs="Times New Roman"/>
          <w:sz w:val="24"/>
          <w:szCs w:val="24"/>
          <w:lang w:val="en-US"/>
        </w:rPr>
        <w:t>considered</w:t>
      </w:r>
      <w:r w:rsidR="00504BD6">
        <w:rPr>
          <w:rFonts w:ascii="Times New Roman" w:eastAsia="Times New Roman" w:hAnsi="Times New Roman" w:cs="Times New Roman"/>
          <w:sz w:val="24"/>
          <w:szCs w:val="24"/>
          <w:lang w:val="en-US"/>
        </w:rPr>
        <w:t xml:space="preserve"> for the first multiscale MGS </w:t>
      </w:r>
      <w:r w:rsidR="00B9444F">
        <w:rPr>
          <w:rFonts w:ascii="Times New Roman" w:eastAsia="Times New Roman" w:hAnsi="Times New Roman" w:cs="Times New Roman"/>
          <w:sz w:val="24"/>
          <w:szCs w:val="24"/>
          <w:lang w:val="en-US"/>
        </w:rPr>
        <w:t xml:space="preserve">website </w:t>
      </w:r>
      <w:r w:rsidR="00504BD6">
        <w:rPr>
          <w:rFonts w:ascii="Times New Roman" w:eastAsia="Times New Roman" w:hAnsi="Times New Roman" w:cs="Times New Roman"/>
          <w:sz w:val="24"/>
          <w:szCs w:val="24"/>
          <w:lang w:val="en-US"/>
        </w:rPr>
        <w:t xml:space="preserve">are </w:t>
      </w:r>
      <w:r w:rsidR="00504BD6" w:rsidRPr="00504BD6">
        <w:rPr>
          <w:rFonts w:ascii="Times New Roman" w:eastAsia="Times New Roman" w:hAnsi="Times New Roman" w:cs="Times New Roman"/>
          <w:i/>
          <w:iCs/>
          <w:sz w:val="24"/>
          <w:szCs w:val="24"/>
          <w:lang w:val="en-US"/>
        </w:rPr>
        <w:t>mylonites</w:t>
      </w:r>
      <w:r w:rsidR="00504BD6">
        <w:rPr>
          <w:rFonts w:ascii="Times New Roman" w:eastAsia="Times New Roman" w:hAnsi="Times New Roman" w:cs="Times New Roman"/>
          <w:sz w:val="24"/>
          <w:szCs w:val="24"/>
          <w:lang w:val="en-US"/>
        </w:rPr>
        <w:t xml:space="preserve"> opportunely oriented </w:t>
      </w:r>
      <w:ins w:id="645" w:author="Eugenio Fazio [2]" w:date="2025-01-31T18:14:00Z">
        <w:r w:rsidR="00FC2175">
          <w:rPr>
            <w:rFonts w:ascii="Times New Roman" w:eastAsia="Times New Roman" w:hAnsi="Times New Roman" w:cs="Times New Roman"/>
            <w:sz w:val="24"/>
            <w:szCs w:val="24"/>
            <w:lang w:val="en-US"/>
          </w:rPr>
          <w:t xml:space="preserve">and cut </w:t>
        </w:r>
      </w:ins>
      <w:r w:rsidR="00504BD6">
        <w:rPr>
          <w:rFonts w:ascii="Times New Roman" w:eastAsia="Times New Roman" w:hAnsi="Times New Roman" w:cs="Times New Roman"/>
          <w:sz w:val="24"/>
          <w:szCs w:val="24"/>
          <w:lang w:val="en-US"/>
        </w:rPr>
        <w:t>parallel to the stretching lineation</w:t>
      </w:r>
      <w:ins w:id="646" w:author="Eugenio Fazio [2]" w:date="2025-01-31T18:14:00Z">
        <w:r w:rsidR="00FC2175">
          <w:rPr>
            <w:rFonts w:ascii="Times New Roman" w:eastAsia="Times New Roman" w:hAnsi="Times New Roman" w:cs="Times New Roman"/>
            <w:sz w:val="24"/>
            <w:szCs w:val="24"/>
            <w:lang w:val="en-US"/>
          </w:rPr>
          <w:t xml:space="preserve"> and orthogonal with respect </w:t>
        </w:r>
      </w:ins>
      <w:ins w:id="647" w:author="Eugenio Fazio [2]" w:date="2025-01-31T18:15:00Z">
        <w:r w:rsidR="00FC2175">
          <w:rPr>
            <w:rFonts w:ascii="Times New Roman" w:eastAsia="Times New Roman" w:hAnsi="Times New Roman" w:cs="Times New Roman"/>
            <w:sz w:val="24"/>
            <w:szCs w:val="24"/>
            <w:lang w:val="en-US"/>
          </w:rPr>
          <w:t xml:space="preserve">the </w:t>
        </w:r>
      </w:ins>
      <w:ins w:id="648" w:author="Eugenio Fazio [2]" w:date="2025-01-31T18:14:00Z">
        <w:r w:rsidR="00FC2175">
          <w:rPr>
            <w:rFonts w:ascii="Times New Roman" w:eastAsia="Times New Roman" w:hAnsi="Times New Roman" w:cs="Times New Roman"/>
            <w:sz w:val="24"/>
            <w:szCs w:val="24"/>
            <w:lang w:val="en-US"/>
          </w:rPr>
          <w:t>main</w:t>
        </w:r>
      </w:ins>
      <w:ins w:id="649" w:author="Eugenio Fazio [2]" w:date="2025-01-31T18:15:00Z">
        <w:r w:rsidR="00FC2175">
          <w:rPr>
            <w:rFonts w:ascii="Times New Roman" w:eastAsia="Times New Roman" w:hAnsi="Times New Roman" w:cs="Times New Roman"/>
            <w:sz w:val="24"/>
            <w:szCs w:val="24"/>
            <w:lang w:val="en-US"/>
          </w:rPr>
          <w:t xml:space="preserve"> mylonitic</w:t>
        </w:r>
      </w:ins>
      <w:ins w:id="650" w:author="Eugenio Fazio [2]" w:date="2025-01-31T18:14:00Z">
        <w:r w:rsidR="00FC2175">
          <w:rPr>
            <w:rFonts w:ascii="Times New Roman" w:eastAsia="Times New Roman" w:hAnsi="Times New Roman" w:cs="Times New Roman"/>
            <w:sz w:val="24"/>
            <w:szCs w:val="24"/>
            <w:lang w:val="en-US"/>
          </w:rPr>
          <w:t xml:space="preserve"> foliation</w:t>
        </w:r>
      </w:ins>
      <w:r w:rsidR="00504BD6">
        <w:rPr>
          <w:rFonts w:ascii="Times New Roman" w:eastAsia="Times New Roman" w:hAnsi="Times New Roman" w:cs="Times New Roman"/>
          <w:sz w:val="24"/>
          <w:szCs w:val="24"/>
          <w:lang w:val="en-US"/>
        </w:rPr>
        <w:t xml:space="preserve">. These rocks are of particular importance within the frame of structural geology study due to its specific petrogenetic process characterized by a relatively high rotational deformation with very scarce recrystallisation process in a constant steady state deformational process without loss of primary cohesion. This implies as these particular types of tectonites are suitable to extrapolate very useful fabric- related parameters and then to reconstruct the kinematics of the deformational process such as for instance those reconstructed by means of the porphyroclast orientations obtained through the software </w:t>
      </w:r>
      <w:proofErr w:type="spellStart"/>
      <w:r w:rsidR="00504BD6">
        <w:rPr>
          <w:rFonts w:ascii="Times New Roman" w:eastAsia="Times New Roman" w:hAnsi="Times New Roman" w:cs="Times New Roman"/>
          <w:sz w:val="24"/>
          <w:szCs w:val="24"/>
          <w:lang w:val="en-US"/>
        </w:rPr>
        <w:t>ArcStereonet</w:t>
      </w:r>
      <w:proofErr w:type="spellEnd"/>
      <w:r w:rsidR="00504BD6">
        <w:rPr>
          <w:rFonts w:ascii="Times New Roman" w:eastAsia="Times New Roman" w:hAnsi="Times New Roman" w:cs="Times New Roman"/>
          <w:sz w:val="24"/>
          <w:szCs w:val="24"/>
          <w:lang w:val="en-US"/>
        </w:rPr>
        <w:t xml:space="preserve"> (</w:t>
      </w:r>
      <w:proofErr w:type="spellStart"/>
      <w:r w:rsidR="00504BD6" w:rsidRPr="00151579">
        <w:rPr>
          <w:rFonts w:ascii="Times New Roman" w:eastAsia="Times New Roman" w:hAnsi="Times New Roman" w:cs="Times New Roman"/>
          <w:sz w:val="24"/>
          <w:szCs w:val="24"/>
          <w:lang w:val="en-US"/>
        </w:rPr>
        <w:t>Ortolano</w:t>
      </w:r>
      <w:proofErr w:type="spellEnd"/>
      <w:r w:rsidR="00504BD6" w:rsidRPr="00151579">
        <w:rPr>
          <w:rFonts w:ascii="Times New Roman" w:eastAsia="Times New Roman" w:hAnsi="Times New Roman" w:cs="Times New Roman"/>
          <w:sz w:val="24"/>
          <w:szCs w:val="24"/>
          <w:lang w:val="en-US"/>
        </w:rPr>
        <w:t xml:space="preserve"> </w:t>
      </w:r>
      <w:del w:id="651" w:author="Alberto D'Agostino" w:date="2025-02-03T09:55:00Z">
        <w:r w:rsidR="00504BD6" w:rsidRPr="00151579" w:rsidDel="00494CC8">
          <w:rPr>
            <w:rFonts w:ascii="Times New Roman" w:eastAsia="Times New Roman" w:hAnsi="Times New Roman" w:cs="Times New Roman"/>
            <w:sz w:val="24"/>
            <w:szCs w:val="24"/>
            <w:lang w:val="en-US"/>
          </w:rPr>
          <w:delText>et al.</w:delText>
        </w:r>
      </w:del>
      <w:ins w:id="652" w:author="Alberto D'Agostino" w:date="2025-02-03T09:55:00Z">
        <w:r w:rsidR="00494CC8" w:rsidRPr="00494CC8">
          <w:rPr>
            <w:rFonts w:ascii="Times New Roman" w:eastAsia="Times New Roman" w:hAnsi="Times New Roman" w:cs="Times New Roman"/>
            <w:i/>
            <w:sz w:val="24"/>
            <w:szCs w:val="24"/>
            <w:lang w:val="en-US"/>
          </w:rPr>
          <w:t>et al.</w:t>
        </w:r>
      </w:ins>
      <w:r w:rsidR="00504BD6" w:rsidRPr="00151579">
        <w:rPr>
          <w:rFonts w:ascii="Times New Roman" w:eastAsia="Times New Roman" w:hAnsi="Times New Roman" w:cs="Times New Roman"/>
          <w:sz w:val="24"/>
          <w:szCs w:val="24"/>
          <w:lang w:val="en-US"/>
        </w:rPr>
        <w:t>, 2021).</w:t>
      </w:r>
    </w:p>
    <w:p w14:paraId="107D5B6D" w14:textId="1DA00161" w:rsidR="00FA7D7D"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Next </w:t>
      </w:r>
      <w:r w:rsidR="00F51D23">
        <w:rPr>
          <w:rFonts w:ascii="Times New Roman" w:eastAsia="Times New Roman" w:hAnsi="Times New Roman" w:cs="Times New Roman"/>
          <w:sz w:val="24"/>
          <w:szCs w:val="24"/>
          <w:lang w:val="en-US"/>
        </w:rPr>
        <w:t>With “KMZviewers.py” library</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the static webpages of </w:t>
      </w:r>
      <w:del w:id="653" w:author="Eugenio Fazio [2]" w:date="2025-01-31T18:16:00Z">
        <w:r w:rsidR="00F51D23" w:rsidDel="007C53C1">
          <w:rPr>
            <w:rFonts w:ascii="Times New Roman" w:eastAsia="Times New Roman" w:hAnsi="Times New Roman" w:cs="Times New Roman"/>
            <w:sz w:val="24"/>
            <w:szCs w:val="24"/>
            <w:lang w:val="en-US"/>
          </w:rPr>
          <w:delText xml:space="preserve">two </w:delText>
        </w:r>
      </w:del>
      <w:r w:rsidR="00F51D23">
        <w:rPr>
          <w:rFonts w:ascii="Times New Roman" w:eastAsia="Times New Roman" w:hAnsi="Times New Roman" w:cs="Times New Roman"/>
          <w:sz w:val="24"/>
          <w:szCs w:val="24"/>
          <w:lang w:val="en-US"/>
        </w:rPr>
        <w:t>3D model of outc</w:t>
      </w:r>
      <w:del w:id="654" w:author="Eugenio Fazio [2]" w:date="2025-01-31T18:16:00Z">
        <w:r w:rsidR="00F51D23" w:rsidDel="007C53C1">
          <w:rPr>
            <w:rFonts w:ascii="Times New Roman" w:eastAsia="Times New Roman" w:hAnsi="Times New Roman" w:cs="Times New Roman"/>
            <w:sz w:val="24"/>
            <w:szCs w:val="24"/>
            <w:lang w:val="en-US"/>
          </w:rPr>
          <w:delText>o</w:delText>
        </w:r>
      </w:del>
      <w:r w:rsidR="00F51D23">
        <w:rPr>
          <w:rFonts w:ascii="Times New Roman" w:eastAsia="Times New Roman" w:hAnsi="Times New Roman" w:cs="Times New Roman"/>
          <w:sz w:val="24"/>
          <w:szCs w:val="24"/>
          <w:lang w:val="en-US"/>
        </w:rPr>
        <w:t>r</w:t>
      </w:r>
      <w:ins w:id="655" w:author="Eugenio Fazio [2]" w:date="2025-01-31T18:16:00Z">
        <w:r w:rsidR="007C53C1">
          <w:rPr>
            <w:rFonts w:ascii="Times New Roman" w:eastAsia="Times New Roman" w:hAnsi="Times New Roman" w:cs="Times New Roman"/>
            <w:sz w:val="24"/>
            <w:szCs w:val="24"/>
            <w:lang w:val="en-US"/>
          </w:rPr>
          <w:t>o</w:t>
        </w:r>
      </w:ins>
      <w:r w:rsidR="00F51D23">
        <w:rPr>
          <w:rFonts w:ascii="Times New Roman" w:eastAsia="Times New Roman" w:hAnsi="Times New Roman" w:cs="Times New Roman"/>
          <w:sz w:val="24"/>
          <w:szCs w:val="24"/>
          <w:lang w:val="en-US"/>
        </w:rPr>
        <w:t>ps</w:t>
      </w:r>
      <w:r>
        <w:rPr>
          <w:rFonts w:ascii="Times New Roman" w:eastAsia="Times New Roman" w:hAnsi="Times New Roman" w:cs="Times New Roman"/>
          <w:sz w:val="24"/>
          <w:szCs w:val="24"/>
          <w:lang w:val="en-US"/>
        </w:rPr>
        <w:t xml:space="preserve">, obtained via </w:t>
      </w:r>
      <w:del w:id="656" w:author="Eugenio Fazio [2]" w:date="2025-01-31T18:16:00Z">
        <w:r w:rsidDel="007C53C1">
          <w:rPr>
            <w:rFonts w:ascii="Times New Roman" w:eastAsia="Times New Roman" w:hAnsi="Times New Roman" w:cs="Times New Roman"/>
            <w:sz w:val="24"/>
            <w:szCs w:val="24"/>
            <w:lang w:val="en-US"/>
          </w:rPr>
          <w:delText xml:space="preserve">previously made </w:delText>
        </w:r>
      </w:del>
      <w:r>
        <w:rPr>
          <w:rFonts w:ascii="Times New Roman" w:eastAsia="Times New Roman" w:hAnsi="Times New Roman" w:cs="Times New Roman"/>
          <w:sz w:val="24"/>
          <w:szCs w:val="24"/>
          <w:lang w:val="en-US"/>
        </w:rPr>
        <w:t xml:space="preserve">UAV survey campaign </w:t>
      </w:r>
      <w:del w:id="657" w:author="Eugenio Fazio [2]" w:date="2025-01-31T18:16:00Z">
        <w:r w:rsidDel="007C53C1">
          <w:rPr>
            <w:rFonts w:ascii="Times New Roman" w:eastAsia="Times New Roman" w:hAnsi="Times New Roman" w:cs="Times New Roman"/>
            <w:sz w:val="24"/>
            <w:szCs w:val="24"/>
            <w:lang w:val="en-US"/>
          </w:rPr>
          <w:delText xml:space="preserve">of </w:delText>
        </w:r>
      </w:del>
      <w:ins w:id="658" w:author="Eugenio Fazio [2]" w:date="2025-01-31T18:16:00Z">
        <w:r w:rsidR="007C53C1">
          <w:rPr>
            <w:rFonts w:ascii="Times New Roman" w:eastAsia="Times New Roman" w:hAnsi="Times New Roman" w:cs="Times New Roman"/>
            <w:sz w:val="24"/>
            <w:szCs w:val="24"/>
            <w:lang w:val="en-US"/>
          </w:rPr>
          <w:t xml:space="preserve">by </w:t>
        </w:r>
      </w:ins>
      <w:r w:rsidRPr="009D5A73">
        <w:rPr>
          <w:rFonts w:ascii="Times New Roman" w:eastAsia="Times New Roman" w:hAnsi="Times New Roman" w:cs="Times New Roman"/>
          <w:sz w:val="24"/>
          <w:szCs w:val="24"/>
          <w:lang w:val="en-US"/>
        </w:rPr>
        <w:t xml:space="preserve">Fazio </w:t>
      </w:r>
      <w:del w:id="659" w:author="Alberto D'Agostino" w:date="2025-02-03T09:55:00Z">
        <w:r w:rsidRPr="00512436" w:rsidDel="00494CC8">
          <w:rPr>
            <w:rFonts w:ascii="Times New Roman" w:eastAsia="Times New Roman" w:hAnsi="Times New Roman" w:cs="Times New Roman"/>
            <w:sz w:val="24"/>
            <w:szCs w:val="24"/>
            <w:lang w:val="en-US"/>
            <w:rPrChange w:id="660" w:author="Alberto D'Agostino" w:date="2025-02-03T11:08:00Z">
              <w:rPr>
                <w:rFonts w:ascii="Times New Roman" w:eastAsia="Times New Roman" w:hAnsi="Times New Roman" w:cs="Times New Roman"/>
                <w:sz w:val="24"/>
                <w:szCs w:val="24"/>
                <w:lang w:val="en-US"/>
              </w:rPr>
            </w:rPrChange>
          </w:rPr>
          <w:delText>et al.</w:delText>
        </w:r>
      </w:del>
      <w:ins w:id="661" w:author="Alberto D'Agostino" w:date="2025-02-03T09:55:00Z">
        <w:r w:rsidR="00494CC8" w:rsidRPr="00512436">
          <w:rPr>
            <w:rFonts w:ascii="Times New Roman" w:eastAsia="Times New Roman" w:hAnsi="Times New Roman" w:cs="Times New Roman"/>
            <w:i/>
            <w:sz w:val="24"/>
            <w:szCs w:val="24"/>
            <w:lang w:val="en-US"/>
            <w:rPrChange w:id="662" w:author="Alberto D'Agostino" w:date="2025-02-03T11:08:00Z">
              <w:rPr>
                <w:rFonts w:ascii="Times New Roman" w:eastAsia="Times New Roman" w:hAnsi="Times New Roman" w:cs="Times New Roman"/>
                <w:i/>
                <w:sz w:val="24"/>
                <w:szCs w:val="24"/>
                <w:lang w:val="en-US"/>
              </w:rPr>
            </w:rPrChange>
          </w:rPr>
          <w:t>et al.</w:t>
        </w:r>
      </w:ins>
      <w:del w:id="663" w:author="Eugenio Fazio [2]" w:date="2025-01-31T18:16:00Z">
        <w:r w:rsidRPr="00512436" w:rsidDel="007C53C1">
          <w:rPr>
            <w:rFonts w:ascii="Times New Roman" w:eastAsia="Times New Roman" w:hAnsi="Times New Roman" w:cs="Times New Roman"/>
            <w:sz w:val="24"/>
            <w:szCs w:val="24"/>
            <w:lang w:val="en-US"/>
            <w:rPrChange w:id="664" w:author="Alberto D'Agostino" w:date="2025-02-03T11:08:00Z">
              <w:rPr>
                <w:rFonts w:ascii="Times New Roman" w:eastAsia="Times New Roman" w:hAnsi="Times New Roman" w:cs="Times New Roman"/>
                <w:sz w:val="24"/>
                <w:szCs w:val="24"/>
                <w:lang w:val="en-US"/>
              </w:rPr>
            </w:rPrChange>
          </w:rPr>
          <w:delText>,</w:delText>
        </w:r>
      </w:del>
      <w:r w:rsidRPr="00512436">
        <w:rPr>
          <w:rFonts w:ascii="Times New Roman" w:eastAsia="Times New Roman" w:hAnsi="Times New Roman" w:cs="Times New Roman"/>
          <w:sz w:val="24"/>
          <w:szCs w:val="24"/>
          <w:lang w:val="en-US"/>
          <w:rPrChange w:id="665" w:author="Alberto D'Agostino" w:date="2025-02-03T11:08:00Z">
            <w:rPr>
              <w:rFonts w:ascii="Times New Roman" w:eastAsia="Times New Roman" w:hAnsi="Times New Roman" w:cs="Times New Roman"/>
              <w:sz w:val="24"/>
              <w:szCs w:val="24"/>
              <w:lang w:val="en-US"/>
            </w:rPr>
          </w:rPrChange>
        </w:rPr>
        <w:t xml:space="preserve"> (2024</w:t>
      </w:r>
      <w:ins w:id="666" w:author="Alberto D'Agostino" w:date="2025-02-03T11:08:00Z">
        <w:r w:rsidR="00512436" w:rsidRPr="00512436">
          <w:rPr>
            <w:rFonts w:ascii="Times New Roman" w:eastAsia="Times New Roman" w:hAnsi="Times New Roman" w:cs="Times New Roman"/>
            <w:sz w:val="24"/>
            <w:szCs w:val="24"/>
            <w:lang w:val="en-US"/>
            <w:rPrChange w:id="667" w:author="Alberto D'Agostino" w:date="2025-02-03T11:08:00Z">
              <w:rPr>
                <w:rFonts w:ascii="Times New Roman" w:eastAsia="Times New Roman" w:hAnsi="Times New Roman" w:cs="Times New Roman"/>
                <w:sz w:val="24"/>
                <w:szCs w:val="24"/>
                <w:highlight w:val="cyan"/>
                <w:lang w:val="en-US"/>
              </w:rPr>
            </w:rPrChange>
          </w:rPr>
          <w:t>a</w:t>
        </w:r>
      </w:ins>
      <w:r w:rsidRPr="009D5A73">
        <w:rPr>
          <w:rFonts w:ascii="Times New Roman" w:eastAsia="Times New Roman" w:hAnsi="Times New Roman" w:cs="Times New Roman"/>
          <w:sz w:val="24"/>
          <w:szCs w:val="24"/>
          <w:lang w:val="en-US"/>
        </w:rPr>
        <w:t>)</w:t>
      </w:r>
      <w:r w:rsidR="00F51D23" w:rsidRPr="007A27C0">
        <w:rPr>
          <w:rFonts w:ascii="Times New Roman" w:eastAsia="Times New Roman" w:hAnsi="Times New Roman" w:cs="Times New Roman"/>
          <w:sz w:val="24"/>
          <w:szCs w:val="24"/>
          <w:lang w:val="en-US"/>
        </w:rPr>
        <w:t>.</w:t>
      </w:r>
      <w:r w:rsidR="00F51D23">
        <w:rPr>
          <w:rFonts w:ascii="Times New Roman" w:eastAsia="Times New Roman" w:hAnsi="Times New Roman" w:cs="Times New Roman"/>
          <w:sz w:val="24"/>
          <w:szCs w:val="24"/>
          <w:lang w:val="en-US"/>
        </w:rPr>
        <w:t xml:space="preserve"> Then with “Qgis2web” plugin it was possible to create a basic webGIS map with all geological feature and elements collected in various survey on the case history location.</w:t>
      </w:r>
    </w:p>
    <w:p w14:paraId="7E6CB70C" w14:textId="0F4621CE" w:rsidR="00F51D23"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the final step</w:t>
      </w:r>
      <w:r w:rsidR="00F51D23">
        <w:rPr>
          <w:rFonts w:ascii="Times New Roman" w:eastAsia="Times New Roman" w:hAnsi="Times New Roman" w:cs="Times New Roman"/>
          <w:sz w:val="24"/>
          <w:szCs w:val="24"/>
          <w:lang w:val="en-US"/>
        </w:rPr>
        <w:t xml:space="preserve"> using the Bootstrap framework and &lt;iframe&gt; html tag</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it was possible to create a unique website that contain a Multiscale Geo-structural Information System (MGS) for the Palmi Shear zone</w:t>
      </w:r>
      <w:r w:rsidR="00151579">
        <w:rPr>
          <w:rFonts w:ascii="Times New Roman" w:eastAsia="Times New Roman" w:hAnsi="Times New Roman" w:cs="Times New Roman"/>
          <w:sz w:val="24"/>
          <w:szCs w:val="24"/>
          <w:lang w:val="en-US"/>
        </w:rPr>
        <w:t xml:space="preserve"> as</w:t>
      </w:r>
      <w:r w:rsidR="00F51D23">
        <w:rPr>
          <w:rFonts w:ascii="Times New Roman" w:eastAsia="Times New Roman" w:hAnsi="Times New Roman" w:cs="Times New Roman"/>
          <w:sz w:val="24"/>
          <w:szCs w:val="24"/>
          <w:lang w:val="en-US"/>
        </w:rPr>
        <w:t xml:space="preserve"> </w:t>
      </w:r>
      <w:del w:id="668" w:author="Eugenio Fazio [2]" w:date="2025-01-31T18:17:00Z">
        <w:r w:rsidR="00151579" w:rsidDel="007C53C1">
          <w:rPr>
            <w:rFonts w:ascii="Times New Roman" w:eastAsia="Times New Roman" w:hAnsi="Times New Roman" w:cs="Times New Roman"/>
            <w:sz w:val="24"/>
            <w:szCs w:val="24"/>
            <w:lang w:val="en-US"/>
          </w:rPr>
          <w:delText xml:space="preserve">below </w:delText>
        </w:r>
      </w:del>
      <w:r w:rsidR="00F51D23">
        <w:rPr>
          <w:rFonts w:ascii="Times New Roman" w:eastAsia="Times New Roman" w:hAnsi="Times New Roman" w:cs="Times New Roman"/>
          <w:sz w:val="24"/>
          <w:szCs w:val="24"/>
          <w:lang w:val="en-US"/>
        </w:rPr>
        <w:t xml:space="preserve">illustrated </w:t>
      </w:r>
      <w:del w:id="669" w:author="Eugenio Fazio [2]" w:date="2025-01-31T18:17:00Z">
        <w:r w:rsidR="00151579" w:rsidDel="007C53C1">
          <w:rPr>
            <w:rFonts w:ascii="Times New Roman" w:eastAsia="Times New Roman" w:hAnsi="Times New Roman" w:cs="Times New Roman"/>
            <w:sz w:val="24"/>
            <w:szCs w:val="24"/>
            <w:lang w:val="en-US"/>
          </w:rPr>
          <w:delText>(</w:delText>
        </w:r>
      </w:del>
      <w:ins w:id="670" w:author="Eugenio Fazio [2]" w:date="2025-01-31T18:17:00Z">
        <w:r w:rsidR="007C53C1">
          <w:rPr>
            <w:rFonts w:ascii="Times New Roman" w:eastAsia="Times New Roman" w:hAnsi="Times New Roman" w:cs="Times New Roman"/>
            <w:sz w:val="24"/>
            <w:szCs w:val="24"/>
            <w:lang w:val="en-US"/>
          </w:rPr>
          <w:t xml:space="preserve">in </w:t>
        </w:r>
      </w:ins>
      <w:r w:rsidR="00151579">
        <w:rPr>
          <w:rFonts w:ascii="Times New Roman" w:eastAsia="Times New Roman" w:hAnsi="Times New Roman" w:cs="Times New Roman"/>
          <w:sz w:val="24"/>
          <w:szCs w:val="24"/>
          <w:lang w:val="en-US"/>
        </w:rPr>
        <w:t>Fig</w:t>
      </w:r>
      <w:del w:id="671" w:author="Eugenio Fazio [2]" w:date="2025-01-31T18:17:00Z">
        <w:r w:rsidR="00151579" w:rsidDel="007C53C1">
          <w:rPr>
            <w:rFonts w:ascii="Times New Roman" w:eastAsia="Times New Roman" w:hAnsi="Times New Roman" w:cs="Times New Roman"/>
            <w:sz w:val="24"/>
            <w:szCs w:val="24"/>
            <w:lang w:val="en-US"/>
          </w:rPr>
          <w:delText xml:space="preserve">. </w:delText>
        </w:r>
      </w:del>
      <w:ins w:id="672" w:author="Eugenio Fazio [2]" w:date="2025-01-31T18:17:00Z">
        <w:r w:rsidR="007C53C1">
          <w:rPr>
            <w:rFonts w:ascii="Times New Roman" w:eastAsia="Times New Roman" w:hAnsi="Times New Roman" w:cs="Times New Roman"/>
            <w:sz w:val="24"/>
            <w:szCs w:val="24"/>
            <w:lang w:val="en-US"/>
          </w:rPr>
          <w:t xml:space="preserve">ure </w:t>
        </w:r>
      </w:ins>
      <w:r w:rsidR="00151579">
        <w:rPr>
          <w:rFonts w:ascii="Times New Roman" w:eastAsia="Times New Roman" w:hAnsi="Times New Roman" w:cs="Times New Roman"/>
          <w:sz w:val="24"/>
          <w:szCs w:val="24"/>
          <w:lang w:val="en-US"/>
        </w:rPr>
        <w:t>20</w:t>
      </w:r>
      <w:del w:id="673" w:author="Eugenio Fazio [2]" w:date="2025-01-31T18:17:00Z">
        <w:r w:rsidR="00151579" w:rsidDel="007C53C1">
          <w:rPr>
            <w:rFonts w:ascii="Times New Roman" w:eastAsia="Times New Roman" w:hAnsi="Times New Roman" w:cs="Times New Roman"/>
            <w:sz w:val="24"/>
            <w:szCs w:val="24"/>
            <w:lang w:val="en-US"/>
          </w:rPr>
          <w:delText>)</w:delText>
        </w:r>
      </w:del>
      <w:r w:rsidR="00151579">
        <w:rPr>
          <w:rFonts w:ascii="Times New Roman" w:eastAsia="Times New Roman" w:hAnsi="Times New Roman" w:cs="Times New Roman"/>
          <w:sz w:val="24"/>
          <w:szCs w:val="24"/>
          <w:lang w:val="en-US"/>
        </w:rPr>
        <w:t>.</w:t>
      </w:r>
    </w:p>
    <w:p w14:paraId="39ED84AA" w14:textId="77777777" w:rsidR="00151579" w:rsidRDefault="00B9444F" w:rsidP="00151579">
      <w:pPr>
        <w:keepNext/>
        <w:spacing w:line="480" w:lineRule="auto"/>
        <w:jc w:val="both"/>
      </w:pPr>
      <w:r>
        <w:rPr>
          <w:rFonts w:ascii="Times New Roman" w:eastAsia="Times New Roman" w:hAnsi="Times New Roman" w:cs="Times New Roman"/>
          <w:noProof/>
          <w:sz w:val="24"/>
          <w:szCs w:val="24"/>
          <w:lang w:val="en-US"/>
        </w:rPr>
        <w:lastRenderedPageBreak/>
        <w:drawing>
          <wp:inline distT="0" distB="0" distL="0" distR="0" wp14:anchorId="636CF617" wp14:editId="6224024A">
            <wp:extent cx="6120130" cy="3459480"/>
            <wp:effectExtent l="0" t="0" r="1270" b="0"/>
            <wp:docPr id="93174300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43007" name="Immagine 9317430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459480"/>
                    </a:xfrm>
                    <a:prstGeom prst="rect">
                      <a:avLst/>
                    </a:prstGeom>
                  </pic:spPr>
                </pic:pic>
              </a:graphicData>
            </a:graphic>
          </wp:inline>
        </w:drawing>
      </w:r>
    </w:p>
    <w:p w14:paraId="12446A91" w14:textId="3F416694" w:rsidR="00F51D23" w:rsidRPr="00FA7D7D" w:rsidRDefault="00151579" w:rsidP="00151579">
      <w:pPr>
        <w:pStyle w:val="Didascalia"/>
        <w:jc w:val="both"/>
        <w:rPr>
          <w:rFonts w:ascii="Times New Roman" w:eastAsia="Times New Roman" w:hAnsi="Times New Roman" w:cs="Times New Roman"/>
          <w:sz w:val="24"/>
          <w:szCs w:val="24"/>
          <w:lang w:val="en-US"/>
        </w:rPr>
      </w:pPr>
      <w:r>
        <w:t xml:space="preserve">Figure </w:t>
      </w:r>
      <w:r w:rsidR="0067076A">
        <w:fldChar w:fldCharType="begin"/>
      </w:r>
      <w:r w:rsidR="0067076A">
        <w:instrText xml:space="preserve"> SEQ Figure \* ARABIC </w:instrText>
      </w:r>
      <w:r w:rsidR="0067076A">
        <w:fldChar w:fldCharType="separate"/>
      </w:r>
      <w:r>
        <w:rPr>
          <w:noProof/>
        </w:rPr>
        <w:t>20</w:t>
      </w:r>
      <w:r w:rsidR="0067076A">
        <w:rPr>
          <w:noProof/>
        </w:rPr>
        <w:fldChar w:fldCharType="end"/>
      </w:r>
      <w:r>
        <w:t xml:space="preserve"> </w:t>
      </w:r>
      <w:r w:rsidRPr="00151579">
        <w:t xml:space="preserve">Illustrative screenshot of the </w:t>
      </w:r>
      <w:proofErr w:type="spellStart"/>
      <w:r w:rsidR="000D74CB">
        <w:t>w</w:t>
      </w:r>
      <w:r w:rsidRPr="00151579">
        <w:t>ebGIS</w:t>
      </w:r>
      <w:proofErr w:type="spellEnd"/>
      <w:r w:rsidRPr="00151579">
        <w:t xml:space="preserve"> of the m</w:t>
      </w:r>
      <w:r w:rsidR="000D74CB">
        <w:t>y</w:t>
      </w:r>
      <w:r w:rsidRPr="00151579">
        <w:t xml:space="preserve">lonitic </w:t>
      </w:r>
      <w:r w:rsidR="000D74CB">
        <w:t>Palmi S</w:t>
      </w:r>
      <w:r w:rsidRPr="00151579">
        <w:t xml:space="preserve">hear </w:t>
      </w:r>
      <w:r w:rsidR="000D74CB">
        <w:t>Z</w:t>
      </w:r>
      <w:r w:rsidRPr="00151579">
        <w:t xml:space="preserve">one taken as an example for simultaneous, </w:t>
      </w:r>
      <w:proofErr w:type="spellStart"/>
      <w:r w:rsidRPr="00151579">
        <w:t>multiscalar</w:t>
      </w:r>
      <w:proofErr w:type="spellEnd"/>
      <w:r w:rsidRPr="00151579">
        <w:t xml:space="preserve"> visualization of structural geological data useful for scientific, professional, and </w:t>
      </w:r>
      <w:r w:rsidR="000D74CB">
        <w:t>geo-tourist</w:t>
      </w:r>
      <w:r w:rsidRPr="00151579">
        <w:t xml:space="preserve"> purposes</w:t>
      </w:r>
      <w:ins w:id="674" w:author="Eugenio Fazio [2]" w:date="2025-01-31T18:17:00Z">
        <w:r w:rsidR="007C53C1">
          <w:t>.</w:t>
        </w:r>
      </w:ins>
    </w:p>
    <w:p w14:paraId="2589825B" w14:textId="77777777" w:rsidR="00151579" w:rsidRPr="000D74CB" w:rsidRDefault="00151579" w:rsidP="00800899">
      <w:pPr>
        <w:spacing w:line="480" w:lineRule="auto"/>
        <w:jc w:val="both"/>
        <w:rPr>
          <w:rFonts w:ascii="Times New Roman" w:eastAsia="Times New Roman" w:hAnsi="Times New Roman" w:cs="Times New Roman"/>
          <w:sz w:val="24"/>
          <w:szCs w:val="24"/>
          <w:lang w:val="en-US"/>
        </w:rPr>
      </w:pPr>
    </w:p>
    <w:p w14:paraId="133C0080" w14:textId="78382CA6" w:rsidR="00800899" w:rsidRPr="00800899" w:rsidRDefault="00800899" w:rsidP="00800899">
      <w:pPr>
        <w:spacing w:line="480" w:lineRule="auto"/>
        <w:jc w:val="both"/>
        <w:rPr>
          <w:rFonts w:ascii="Times New Roman" w:eastAsia="Times New Roman" w:hAnsi="Times New Roman" w:cs="Times New Roman"/>
          <w:sz w:val="24"/>
          <w:szCs w:val="24"/>
          <w:lang w:val="en-US"/>
        </w:rPr>
      </w:pPr>
      <w:r w:rsidRPr="00B02EDF">
        <w:rPr>
          <w:rFonts w:ascii="Times New Roman" w:eastAsia="Times New Roman" w:hAnsi="Times New Roman" w:cs="Times New Roman"/>
          <w:sz w:val="24"/>
          <w:szCs w:val="24"/>
          <w:lang w:val="en-US"/>
        </w:rPr>
        <w:t xml:space="preserve">In conclusion, the web-based system presented in this study represents a significant advancement in the realm of digital twins for territorial analysis, owing to its capability to manage and visualize multiscale data, ranging from the microscale to the geographic scale. This platform not only enhances data interoperability but also facilitates a comprehensive and integrated understanding of geological and geographical dynamics. These features </w:t>
      </w:r>
      <w:del w:id="675" w:author="Eugenio Fazio [2]" w:date="2025-01-31T18:18:00Z">
        <w:r w:rsidRPr="00B02EDF" w:rsidDel="007C53C1">
          <w:rPr>
            <w:rFonts w:ascii="Times New Roman" w:eastAsia="Times New Roman" w:hAnsi="Times New Roman" w:cs="Times New Roman"/>
            <w:sz w:val="24"/>
            <w:szCs w:val="24"/>
            <w:lang w:val="en-US"/>
          </w:rPr>
          <w:delText xml:space="preserve">position </w:delText>
        </w:r>
      </w:del>
      <w:ins w:id="676" w:author="Eugenio Fazio [2]" w:date="2025-01-31T18:18:00Z">
        <w:r w:rsidR="007C53C1">
          <w:rPr>
            <w:rFonts w:ascii="Times New Roman" w:eastAsia="Times New Roman" w:hAnsi="Times New Roman" w:cs="Times New Roman"/>
            <w:sz w:val="24"/>
            <w:szCs w:val="24"/>
            <w:lang w:val="en-US"/>
          </w:rPr>
          <w:t>make</w:t>
        </w:r>
        <w:r w:rsidR="007C53C1" w:rsidRPr="00B02EDF">
          <w:rPr>
            <w:rFonts w:ascii="Times New Roman" w:eastAsia="Times New Roman" w:hAnsi="Times New Roman" w:cs="Times New Roman"/>
            <w:sz w:val="24"/>
            <w:szCs w:val="24"/>
            <w:lang w:val="en-US"/>
          </w:rPr>
          <w:t xml:space="preserve"> </w:t>
        </w:r>
      </w:ins>
      <w:del w:id="677" w:author="Eugenio Fazio [2]" w:date="2025-01-31T18:18:00Z">
        <w:r w:rsidRPr="00B02EDF" w:rsidDel="007C53C1">
          <w:rPr>
            <w:rFonts w:ascii="Times New Roman" w:eastAsia="Times New Roman" w:hAnsi="Times New Roman" w:cs="Times New Roman"/>
            <w:sz w:val="24"/>
            <w:szCs w:val="24"/>
            <w:lang w:val="en-US"/>
          </w:rPr>
          <w:delText xml:space="preserve">it </w:delText>
        </w:r>
      </w:del>
      <w:ins w:id="678" w:author="Eugenio Fazio [2]" w:date="2025-01-31T18:18:00Z">
        <w:r w:rsidR="007C53C1">
          <w:rPr>
            <w:rFonts w:ascii="Times New Roman" w:eastAsia="Times New Roman" w:hAnsi="Times New Roman" w:cs="Times New Roman"/>
            <w:sz w:val="24"/>
            <w:szCs w:val="24"/>
            <w:lang w:val="en-US"/>
          </w:rPr>
          <w:t>this web solution</w:t>
        </w:r>
        <w:r w:rsidR="007C53C1" w:rsidRPr="00B02EDF">
          <w:rPr>
            <w:rFonts w:ascii="Times New Roman" w:eastAsia="Times New Roman" w:hAnsi="Times New Roman" w:cs="Times New Roman"/>
            <w:sz w:val="24"/>
            <w:szCs w:val="24"/>
            <w:lang w:val="en-US"/>
          </w:rPr>
          <w:t xml:space="preserve"> </w:t>
        </w:r>
      </w:ins>
      <w:r w:rsidRPr="00B02EDF">
        <w:rPr>
          <w:rFonts w:ascii="Times New Roman" w:eastAsia="Times New Roman" w:hAnsi="Times New Roman" w:cs="Times New Roman"/>
          <w:sz w:val="24"/>
          <w:szCs w:val="24"/>
          <w:lang w:val="en-US"/>
        </w:rPr>
        <w:t>as a valuable tool for territorial planning, resource management, and the study of interactions across various spatial scales</w:t>
      </w:r>
      <w:bookmarkStart w:id="679" w:name="_heading=h.du4yts1fpciz" w:colFirst="0" w:colLast="0"/>
      <w:bookmarkEnd w:id="679"/>
      <w:r w:rsidR="00C51857" w:rsidRPr="00B02EDF">
        <w:rPr>
          <w:rFonts w:ascii="Times New Roman" w:eastAsia="Times New Roman" w:hAnsi="Times New Roman" w:cs="Times New Roman"/>
          <w:sz w:val="24"/>
          <w:szCs w:val="24"/>
          <w:lang w:val="en-US"/>
        </w:rPr>
        <w:t>.</w:t>
      </w:r>
    </w:p>
    <w:p w14:paraId="000001AC" w14:textId="6D3B33B8" w:rsidR="00696B80" w:rsidRDefault="00734CE6">
      <w:pPr>
        <w:pStyle w:val="Titolo1"/>
        <w:numPr>
          <w:ilvl w:val="0"/>
          <w:numId w:val="1"/>
        </w:numPr>
        <w:spacing w:line="480" w:lineRule="auto"/>
        <w:ind w:left="1" w:hanging="3"/>
      </w:pPr>
      <w:commentRangeStart w:id="680"/>
      <w:commentRangeStart w:id="681"/>
      <w:r>
        <w:t>References</w:t>
      </w:r>
      <w:commentRangeEnd w:id="680"/>
      <w:r w:rsidR="007C53C1">
        <w:rPr>
          <w:rStyle w:val="Rimandocommento"/>
          <w:rFonts w:ascii="Arial" w:eastAsia="Arial" w:hAnsi="Arial"/>
          <w:b w:val="0"/>
          <w:bCs w:val="0"/>
          <w:kern w:val="0"/>
          <w:position w:val="0"/>
          <w:lang w:val="en" w:eastAsia="it-IT"/>
        </w:rPr>
        <w:commentReference w:id="680"/>
      </w:r>
      <w:commentRangeEnd w:id="681"/>
      <w:r w:rsidR="009E0817">
        <w:rPr>
          <w:rStyle w:val="Rimandocommento"/>
          <w:rFonts w:ascii="Arial" w:eastAsia="Arial" w:hAnsi="Arial"/>
          <w:b w:val="0"/>
          <w:bCs w:val="0"/>
          <w:kern w:val="0"/>
          <w:position w:val="0"/>
          <w:lang w:val="en" w:eastAsia="it-IT"/>
        </w:rPr>
        <w:commentReference w:id="681"/>
      </w:r>
    </w:p>
    <w:p w14:paraId="000001AD" w14:textId="77777777" w:rsidR="00696B80" w:rsidRPr="009D5A73"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Change w:id="682" w:author="Alberto D'Agostino" w:date="2025-02-03T11:40:00Z">
            <w:rPr>
              <w:rFonts w:ascii="Times New Roman" w:eastAsia="Times New Roman" w:hAnsi="Times New Roman" w:cs="Times New Roman"/>
              <w:sz w:val="24"/>
              <w:szCs w:val="24"/>
            </w:rPr>
          </w:rPrChange>
        </w:rPr>
      </w:pPr>
      <w:bookmarkStart w:id="683" w:name="_heading=h.n9dmb4p2bae3" w:colFirst="0" w:colLast="0"/>
      <w:bookmarkEnd w:id="683"/>
      <w:r w:rsidRPr="009D5A73">
        <w:rPr>
          <w:rFonts w:ascii="Times New Roman" w:eastAsia="Times New Roman" w:hAnsi="Times New Roman" w:cs="Times New Roman"/>
          <w:sz w:val="24"/>
          <w:szCs w:val="24"/>
          <w:lang w:val="en-US"/>
          <w:rPrChange w:id="684" w:author="Alberto D'Agostino" w:date="2025-02-03T11:40:00Z">
            <w:rPr>
              <w:rFonts w:ascii="Times New Roman" w:eastAsia="Times New Roman" w:hAnsi="Times New Roman" w:cs="Times New Roman"/>
              <w:sz w:val="24"/>
              <w:szCs w:val="24"/>
              <w:lang w:val="it-IT"/>
            </w:rPr>
          </w:rPrChange>
        </w:rPr>
        <w:t xml:space="preserve">Acevedo Zamora, M. A., </w:t>
      </w:r>
      <w:proofErr w:type="spellStart"/>
      <w:r w:rsidRPr="009D5A73">
        <w:rPr>
          <w:rFonts w:ascii="Times New Roman" w:eastAsia="Times New Roman" w:hAnsi="Times New Roman" w:cs="Times New Roman"/>
          <w:sz w:val="24"/>
          <w:szCs w:val="24"/>
          <w:lang w:val="en-US"/>
          <w:rPrChange w:id="685" w:author="Alberto D'Agostino" w:date="2025-02-03T11:40:00Z">
            <w:rPr>
              <w:rFonts w:ascii="Times New Roman" w:eastAsia="Times New Roman" w:hAnsi="Times New Roman" w:cs="Times New Roman"/>
              <w:sz w:val="24"/>
              <w:szCs w:val="24"/>
              <w:lang w:val="it-IT"/>
            </w:rPr>
          </w:rPrChange>
        </w:rPr>
        <w:t>Schrank</w:t>
      </w:r>
      <w:proofErr w:type="spellEnd"/>
      <w:r w:rsidRPr="009D5A73">
        <w:rPr>
          <w:rFonts w:ascii="Times New Roman" w:eastAsia="Times New Roman" w:hAnsi="Times New Roman" w:cs="Times New Roman"/>
          <w:sz w:val="24"/>
          <w:szCs w:val="24"/>
          <w:lang w:val="en-US"/>
          <w:rPrChange w:id="686" w:author="Alberto D'Agostino" w:date="2025-02-03T11:40:00Z">
            <w:rPr>
              <w:rFonts w:ascii="Times New Roman" w:eastAsia="Times New Roman" w:hAnsi="Times New Roman" w:cs="Times New Roman"/>
              <w:sz w:val="24"/>
              <w:szCs w:val="24"/>
              <w:lang w:val="it-IT"/>
            </w:rPr>
          </w:rPrChange>
        </w:rPr>
        <w:t xml:space="preserve">, C. E., &amp; </w:t>
      </w:r>
      <w:proofErr w:type="spellStart"/>
      <w:r w:rsidRPr="009D5A73">
        <w:rPr>
          <w:rFonts w:ascii="Times New Roman" w:eastAsia="Times New Roman" w:hAnsi="Times New Roman" w:cs="Times New Roman"/>
          <w:sz w:val="24"/>
          <w:szCs w:val="24"/>
          <w:lang w:val="en-US"/>
          <w:rPrChange w:id="687" w:author="Alberto D'Agostino" w:date="2025-02-03T11:40:00Z">
            <w:rPr>
              <w:rFonts w:ascii="Times New Roman" w:eastAsia="Times New Roman" w:hAnsi="Times New Roman" w:cs="Times New Roman"/>
              <w:sz w:val="24"/>
              <w:szCs w:val="24"/>
              <w:lang w:val="it-IT"/>
            </w:rPr>
          </w:rPrChange>
        </w:rPr>
        <w:t>Kamber</w:t>
      </w:r>
      <w:proofErr w:type="spellEnd"/>
      <w:r w:rsidRPr="009D5A73">
        <w:rPr>
          <w:rFonts w:ascii="Times New Roman" w:eastAsia="Times New Roman" w:hAnsi="Times New Roman" w:cs="Times New Roman"/>
          <w:sz w:val="24"/>
          <w:szCs w:val="24"/>
          <w:lang w:val="en-US"/>
          <w:rPrChange w:id="688" w:author="Alberto D'Agostino" w:date="2025-02-03T11:40:00Z">
            <w:rPr>
              <w:rFonts w:ascii="Times New Roman" w:eastAsia="Times New Roman" w:hAnsi="Times New Roman" w:cs="Times New Roman"/>
              <w:sz w:val="24"/>
              <w:szCs w:val="24"/>
              <w:lang w:val="it-IT"/>
            </w:rPr>
          </w:rPrChange>
        </w:rPr>
        <w:t xml:space="preserve">, B. S. (2024). </w:t>
      </w:r>
      <w:r w:rsidRPr="009D5A73">
        <w:rPr>
          <w:rFonts w:ascii="Times New Roman" w:eastAsia="Times New Roman" w:hAnsi="Times New Roman" w:cs="Times New Roman"/>
          <w:sz w:val="24"/>
          <w:szCs w:val="24"/>
          <w:lang w:val="en-US"/>
          <w:rPrChange w:id="689" w:author="Alberto D'Agostino" w:date="2025-02-03T11:40:00Z">
            <w:rPr>
              <w:rFonts w:ascii="Times New Roman" w:eastAsia="Times New Roman" w:hAnsi="Times New Roman" w:cs="Times New Roman"/>
              <w:sz w:val="24"/>
              <w:szCs w:val="24"/>
            </w:rPr>
          </w:rPrChange>
        </w:rPr>
        <w:t xml:space="preserve">Using the traditional microscope for mineral grain orientation determination: A prototype image analysis pipeline for optic‐axis mapping (POAM). </w:t>
      </w:r>
      <w:r w:rsidRPr="009D5A73">
        <w:rPr>
          <w:rFonts w:ascii="Times New Roman" w:eastAsia="Times New Roman" w:hAnsi="Times New Roman" w:cs="Times New Roman"/>
          <w:i/>
          <w:sz w:val="24"/>
          <w:szCs w:val="24"/>
          <w:lang w:val="en-US"/>
          <w:rPrChange w:id="690" w:author="Alberto D'Agostino" w:date="2025-02-03T11:40:00Z">
            <w:rPr>
              <w:rFonts w:ascii="Times New Roman" w:eastAsia="Times New Roman" w:hAnsi="Times New Roman" w:cs="Times New Roman"/>
              <w:i/>
              <w:sz w:val="24"/>
              <w:szCs w:val="24"/>
            </w:rPr>
          </w:rPrChange>
        </w:rPr>
        <w:t>Journal of Microscopy</w:t>
      </w:r>
      <w:r w:rsidRPr="009D5A73">
        <w:rPr>
          <w:rFonts w:ascii="Times New Roman" w:eastAsia="Times New Roman" w:hAnsi="Times New Roman" w:cs="Times New Roman"/>
          <w:sz w:val="24"/>
          <w:szCs w:val="24"/>
          <w:lang w:val="en-US"/>
          <w:rPrChange w:id="691"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692" w:author="Alberto D'Agostino" w:date="2025-02-03T11:40:00Z">
            <w:rPr>
              <w:rFonts w:ascii="Times New Roman" w:eastAsia="Times New Roman" w:hAnsi="Times New Roman" w:cs="Times New Roman"/>
              <w:i/>
              <w:sz w:val="24"/>
              <w:szCs w:val="24"/>
            </w:rPr>
          </w:rPrChange>
        </w:rPr>
        <w:t>295</w:t>
      </w:r>
      <w:r w:rsidRPr="009D5A73">
        <w:rPr>
          <w:rFonts w:ascii="Times New Roman" w:eastAsia="Times New Roman" w:hAnsi="Times New Roman" w:cs="Times New Roman"/>
          <w:sz w:val="24"/>
          <w:szCs w:val="24"/>
          <w:lang w:val="en-US"/>
          <w:rPrChange w:id="693" w:author="Alberto D'Agostino" w:date="2025-02-03T11:40:00Z">
            <w:rPr>
              <w:rFonts w:ascii="Times New Roman" w:eastAsia="Times New Roman" w:hAnsi="Times New Roman" w:cs="Times New Roman"/>
              <w:sz w:val="24"/>
              <w:szCs w:val="24"/>
            </w:rPr>
          </w:rPrChange>
        </w:rPr>
        <w:t>(2), 147–176.</w:t>
      </w:r>
      <w:r w:rsidR="0067076A" w:rsidRPr="009D5A73">
        <w:rPr>
          <w:lang w:val="en-US"/>
          <w:rPrChange w:id="694" w:author="Alberto D'Agostino" w:date="2025-02-03T11:40:00Z">
            <w:rPr/>
          </w:rPrChange>
        </w:rPr>
        <w:fldChar w:fldCharType="begin"/>
      </w:r>
      <w:r w:rsidR="0067076A" w:rsidRPr="009D5A73">
        <w:rPr>
          <w:lang w:val="en-US"/>
          <w:rPrChange w:id="695" w:author="Alberto D'Agostino" w:date="2025-02-03T11:40:00Z">
            <w:rPr/>
          </w:rPrChange>
        </w:rPr>
        <w:instrText xml:space="preserve"> HYPERLINK "https://doi.org/10.1111/jmi.13284" \h </w:instrText>
      </w:r>
      <w:r w:rsidR="0067076A" w:rsidRPr="009D5A73">
        <w:rPr>
          <w:lang w:val="en-US"/>
          <w:rPrChange w:id="696" w:author="Alberto D'Agostino" w:date="2025-02-03T11:40:00Z">
            <w:rPr/>
          </w:rPrChange>
        </w:rPr>
        <w:fldChar w:fldCharType="separate"/>
      </w:r>
      <w:r w:rsidRPr="009D5A73">
        <w:rPr>
          <w:rFonts w:ascii="Times New Roman" w:eastAsia="Times New Roman" w:hAnsi="Times New Roman" w:cs="Times New Roman"/>
          <w:sz w:val="24"/>
          <w:szCs w:val="24"/>
          <w:lang w:val="en-US"/>
          <w:rPrChange w:id="697"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698"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699" w:author="Alberto D'Agostino" w:date="2025-02-03T11:40:00Z">
            <w:rPr/>
          </w:rPrChange>
        </w:rPr>
        <w:fldChar w:fldCharType="begin"/>
      </w:r>
      <w:r w:rsidR="0067076A" w:rsidRPr="009D5A73">
        <w:rPr>
          <w:lang w:val="en-US"/>
          <w:rPrChange w:id="700" w:author="Alberto D'Agostino" w:date="2025-02-03T11:40:00Z">
            <w:rPr/>
          </w:rPrChange>
        </w:rPr>
        <w:instrText xml:space="preserve"> HYPERLINK "http</w:instrText>
      </w:r>
      <w:r w:rsidR="0067076A" w:rsidRPr="009D5A73">
        <w:rPr>
          <w:lang w:val="en-US"/>
          <w:rPrChange w:id="701" w:author="Alberto D'Agostino" w:date="2025-02-03T11:40:00Z">
            <w:rPr/>
          </w:rPrChange>
        </w:rPr>
        <w:instrText xml:space="preserve">s://doi.org/10.1111/jmi.13284" \h </w:instrText>
      </w:r>
      <w:r w:rsidR="0067076A" w:rsidRPr="009D5A73">
        <w:rPr>
          <w:lang w:val="en-US"/>
          <w:rPrChange w:id="702"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703" w:author="Alberto D'Agostino" w:date="2025-02-03T11:40:00Z">
            <w:rPr>
              <w:rFonts w:ascii="Times New Roman" w:eastAsia="Times New Roman" w:hAnsi="Times New Roman" w:cs="Times New Roman"/>
              <w:color w:val="1155CC"/>
              <w:sz w:val="24"/>
              <w:szCs w:val="24"/>
              <w:u w:val="single"/>
            </w:rPr>
          </w:rPrChange>
        </w:rPr>
        <w:t>https://doi.org/10.1111/jmi.13284</w:t>
      </w:r>
      <w:r w:rsidR="0067076A" w:rsidRPr="009D5A73">
        <w:rPr>
          <w:rFonts w:ascii="Times New Roman" w:eastAsia="Times New Roman" w:hAnsi="Times New Roman" w:cs="Times New Roman"/>
          <w:color w:val="1155CC"/>
          <w:sz w:val="24"/>
          <w:szCs w:val="24"/>
          <w:u w:val="single"/>
          <w:lang w:val="en-US"/>
          <w:rPrChange w:id="704" w:author="Alberto D'Agostino" w:date="2025-02-03T11:40:00Z">
            <w:rPr>
              <w:rFonts w:ascii="Times New Roman" w:eastAsia="Times New Roman" w:hAnsi="Times New Roman" w:cs="Times New Roman"/>
              <w:color w:val="1155CC"/>
              <w:sz w:val="24"/>
              <w:szCs w:val="24"/>
              <w:u w:val="single"/>
            </w:rPr>
          </w:rPrChange>
        </w:rPr>
        <w:fldChar w:fldCharType="end"/>
      </w:r>
    </w:p>
    <w:bookmarkStart w:id="705" w:name="_heading=h.f5wt99emvget" w:colFirst="0" w:colLast="0"/>
    <w:bookmarkEnd w:id="705"/>
    <w:p w14:paraId="000001AE" w14:textId="5B581793" w:rsidR="00696B80" w:rsidRPr="009D5A73" w:rsidRDefault="0067076A">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Change w:id="706" w:author="Alberto D'Agostino" w:date="2025-02-03T11:40:00Z">
            <w:rPr>
              <w:rFonts w:ascii="Times New Roman" w:eastAsia="Times New Roman" w:hAnsi="Times New Roman" w:cs="Times New Roman"/>
              <w:sz w:val="24"/>
              <w:szCs w:val="24"/>
            </w:rPr>
          </w:rPrChange>
        </w:rPr>
      </w:pPr>
      <w:customXmlDelRangeStart w:id="707" w:author="Alberto D'Agostino" w:date="2025-02-03T11:10:00Z"/>
      <w:sdt>
        <w:sdtPr>
          <w:rPr>
            <w:lang w:val="en-US"/>
            <w:rPrChange w:id="708" w:author="Alberto D'Agostino" w:date="2025-02-03T11:40:00Z">
              <w:rPr/>
            </w:rPrChange>
          </w:rPr>
          <w:tag w:val="goog_rdk_38"/>
          <w:id w:val="1432167139"/>
        </w:sdtPr>
        <w:sdtEndPr>
          <w:rPr>
            <w:rPrChange w:id="709" w:author="Alberto D'Agostino" w:date="2025-02-03T11:40:00Z">
              <w:rPr/>
            </w:rPrChange>
          </w:rPr>
        </w:sdtEndPr>
        <w:sdtContent>
          <w:customXmlDelRangeEnd w:id="707"/>
          <w:r w:rsidR="00734CE6" w:rsidRPr="009D5A73">
            <w:rPr>
              <w:rFonts w:ascii="Times New Roman" w:eastAsia="Times New Roman" w:hAnsi="Times New Roman" w:cs="Times New Roman"/>
              <w:sz w:val="24"/>
              <w:szCs w:val="24"/>
              <w:lang w:val="en-US"/>
              <w:rPrChange w:id="710" w:author="Alberto D'Agostino" w:date="2025-02-03T11:40:00Z">
                <w:rPr>
                  <w:rFonts w:ascii="Times New Roman" w:eastAsia="Times New Roman" w:hAnsi="Times New Roman" w:cs="Times New Roman"/>
                  <w:sz w:val="24"/>
                  <w:szCs w:val="24"/>
                </w:rPr>
              </w:rPrChange>
            </w:rPr>
            <w:t>Arnaud, R., &amp; Barnes, M. C. (2006). COLLADA: sailing the gulf of 3D digital content creation. CRC Press.</w:t>
          </w:r>
          <w:customXmlDelRangeStart w:id="711" w:author="Alberto D'Agostino" w:date="2025-02-03T11:10:00Z"/>
        </w:sdtContent>
      </w:sdt>
      <w:customXmlDelRangeEnd w:id="711"/>
    </w:p>
    <w:p w14:paraId="000001AF" w14:textId="50D4361A" w:rsidR="00696B80" w:rsidRPr="009D5A73"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Change w:id="712" w:author="Alberto D'Agostino" w:date="2025-02-03T11:40:00Z">
            <w:rPr>
              <w:rFonts w:ascii="Times New Roman" w:eastAsia="Times New Roman" w:hAnsi="Times New Roman" w:cs="Times New Roman"/>
              <w:sz w:val="24"/>
              <w:szCs w:val="24"/>
            </w:rPr>
          </w:rPrChange>
        </w:rPr>
      </w:pPr>
      <w:bookmarkStart w:id="713" w:name="_heading=h.1xspiufcu0tt" w:colFirst="0" w:colLast="0"/>
      <w:bookmarkEnd w:id="713"/>
      <w:r w:rsidRPr="009D5A73">
        <w:rPr>
          <w:rFonts w:ascii="Times New Roman" w:eastAsia="Times New Roman" w:hAnsi="Times New Roman" w:cs="Times New Roman"/>
          <w:sz w:val="24"/>
          <w:szCs w:val="24"/>
          <w:lang w:val="en-US"/>
          <w:rPrChange w:id="714" w:author="Alberto D'Agostino" w:date="2025-02-03T11:40:00Z">
            <w:rPr>
              <w:rFonts w:ascii="Times New Roman" w:eastAsia="Times New Roman" w:hAnsi="Times New Roman" w:cs="Times New Roman"/>
              <w:sz w:val="24"/>
              <w:szCs w:val="24"/>
            </w:rPr>
          </w:rPrChange>
        </w:rPr>
        <w:t xml:space="preserve">Azmi, N. A., </w:t>
      </w:r>
      <w:proofErr w:type="spellStart"/>
      <w:r w:rsidRPr="009D5A73">
        <w:rPr>
          <w:rFonts w:ascii="Times New Roman" w:eastAsia="Times New Roman" w:hAnsi="Times New Roman" w:cs="Times New Roman"/>
          <w:sz w:val="24"/>
          <w:szCs w:val="24"/>
          <w:lang w:val="en-US"/>
          <w:rPrChange w:id="715" w:author="Alberto D'Agostino" w:date="2025-02-03T11:40:00Z">
            <w:rPr>
              <w:rFonts w:ascii="Times New Roman" w:eastAsia="Times New Roman" w:hAnsi="Times New Roman" w:cs="Times New Roman"/>
              <w:sz w:val="24"/>
              <w:szCs w:val="24"/>
            </w:rPr>
          </w:rPrChange>
        </w:rPr>
        <w:t>Shafri</w:t>
      </w:r>
      <w:proofErr w:type="spellEnd"/>
      <w:r w:rsidRPr="009D5A73">
        <w:rPr>
          <w:rFonts w:ascii="Times New Roman" w:eastAsia="Times New Roman" w:hAnsi="Times New Roman" w:cs="Times New Roman"/>
          <w:sz w:val="24"/>
          <w:szCs w:val="24"/>
          <w:lang w:val="en-US"/>
          <w:rPrChange w:id="716" w:author="Alberto D'Agostino" w:date="2025-02-03T11:40:00Z">
            <w:rPr>
              <w:rFonts w:ascii="Times New Roman" w:eastAsia="Times New Roman" w:hAnsi="Times New Roman" w:cs="Times New Roman"/>
              <w:sz w:val="24"/>
              <w:szCs w:val="24"/>
            </w:rPr>
          </w:rPrChange>
        </w:rPr>
        <w:t xml:space="preserve">, H. Z. M., Abidin, F. A. Z., </w:t>
      </w:r>
      <w:proofErr w:type="spellStart"/>
      <w:r w:rsidRPr="009D5A73">
        <w:rPr>
          <w:rFonts w:ascii="Times New Roman" w:eastAsia="Times New Roman" w:hAnsi="Times New Roman" w:cs="Times New Roman"/>
          <w:sz w:val="24"/>
          <w:szCs w:val="24"/>
          <w:lang w:val="en-US"/>
          <w:rPrChange w:id="717" w:author="Alberto D'Agostino" w:date="2025-02-03T11:40:00Z">
            <w:rPr>
              <w:rFonts w:ascii="Times New Roman" w:eastAsia="Times New Roman" w:hAnsi="Times New Roman" w:cs="Times New Roman"/>
              <w:sz w:val="24"/>
              <w:szCs w:val="24"/>
            </w:rPr>
          </w:rPrChange>
        </w:rPr>
        <w:t>Shaharum</w:t>
      </w:r>
      <w:proofErr w:type="spellEnd"/>
      <w:r w:rsidRPr="009D5A73">
        <w:rPr>
          <w:rFonts w:ascii="Times New Roman" w:eastAsia="Times New Roman" w:hAnsi="Times New Roman" w:cs="Times New Roman"/>
          <w:sz w:val="24"/>
          <w:szCs w:val="24"/>
          <w:lang w:val="en-US"/>
          <w:rPrChange w:id="718" w:author="Alberto D'Agostino" w:date="2025-02-03T11:40:00Z">
            <w:rPr>
              <w:rFonts w:ascii="Times New Roman" w:eastAsia="Times New Roman" w:hAnsi="Times New Roman" w:cs="Times New Roman"/>
              <w:sz w:val="24"/>
              <w:szCs w:val="24"/>
            </w:rPr>
          </w:rPrChange>
        </w:rPr>
        <w:t>, N. S. N., &amp; Al-</w:t>
      </w:r>
      <w:proofErr w:type="spellStart"/>
      <w:r w:rsidRPr="009D5A73">
        <w:rPr>
          <w:rFonts w:ascii="Times New Roman" w:eastAsia="Times New Roman" w:hAnsi="Times New Roman" w:cs="Times New Roman"/>
          <w:sz w:val="24"/>
          <w:szCs w:val="24"/>
          <w:lang w:val="en-US"/>
          <w:rPrChange w:id="719" w:author="Alberto D'Agostino" w:date="2025-02-03T11:40:00Z">
            <w:rPr>
              <w:rFonts w:ascii="Times New Roman" w:eastAsia="Times New Roman" w:hAnsi="Times New Roman" w:cs="Times New Roman"/>
              <w:sz w:val="24"/>
              <w:szCs w:val="24"/>
            </w:rPr>
          </w:rPrChange>
        </w:rPr>
        <w:t>Habshi</w:t>
      </w:r>
      <w:proofErr w:type="spellEnd"/>
      <w:r w:rsidRPr="009D5A73">
        <w:rPr>
          <w:rFonts w:ascii="Times New Roman" w:eastAsia="Times New Roman" w:hAnsi="Times New Roman" w:cs="Times New Roman"/>
          <w:sz w:val="24"/>
          <w:szCs w:val="24"/>
          <w:lang w:val="en-US"/>
          <w:rPrChange w:id="720" w:author="Alberto D'Agostino" w:date="2025-02-03T11:40:00Z">
            <w:rPr>
              <w:rFonts w:ascii="Times New Roman" w:eastAsia="Times New Roman" w:hAnsi="Times New Roman" w:cs="Times New Roman"/>
              <w:sz w:val="24"/>
              <w:szCs w:val="24"/>
            </w:rPr>
          </w:rPrChange>
        </w:rPr>
        <w:t xml:space="preserve">, M. M. A. (2022). Development of </w:t>
      </w:r>
      <w:r w:rsidR="00F20AFC" w:rsidRPr="009D5A73">
        <w:rPr>
          <w:rFonts w:ascii="Times New Roman" w:eastAsia="Times New Roman" w:hAnsi="Times New Roman" w:cs="Times New Roman"/>
          <w:sz w:val="24"/>
          <w:szCs w:val="24"/>
          <w:lang w:val="en-US"/>
          <w:rPrChange w:id="721" w:author="Alberto D'Agostino" w:date="2025-02-03T11:40:00Z">
            <w:rPr>
              <w:rFonts w:ascii="Times New Roman" w:eastAsia="Times New Roman" w:hAnsi="Times New Roman" w:cs="Times New Roman"/>
              <w:sz w:val="24"/>
              <w:szCs w:val="24"/>
            </w:rPr>
          </w:rPrChange>
        </w:rPr>
        <w:t>Web-GIS</w:t>
      </w:r>
      <w:r w:rsidRPr="009D5A73">
        <w:rPr>
          <w:rFonts w:ascii="Times New Roman" w:eastAsia="Times New Roman" w:hAnsi="Times New Roman" w:cs="Times New Roman"/>
          <w:sz w:val="24"/>
          <w:szCs w:val="24"/>
          <w:lang w:val="en-US"/>
          <w:rPrChange w:id="722" w:author="Alberto D'Agostino" w:date="2025-02-03T11:40:00Z">
            <w:rPr>
              <w:rFonts w:ascii="Times New Roman" w:eastAsia="Times New Roman" w:hAnsi="Times New Roman" w:cs="Times New Roman"/>
              <w:sz w:val="24"/>
              <w:szCs w:val="24"/>
            </w:rPr>
          </w:rPrChange>
        </w:rPr>
        <w:t xml:space="preserve"> using </w:t>
      </w:r>
      <w:proofErr w:type="gramStart"/>
      <w:r w:rsidRPr="009D5A73">
        <w:rPr>
          <w:rFonts w:ascii="Times New Roman" w:eastAsia="Times New Roman" w:hAnsi="Times New Roman" w:cs="Times New Roman"/>
          <w:sz w:val="24"/>
          <w:szCs w:val="24"/>
          <w:lang w:val="en-US"/>
          <w:rPrChange w:id="723" w:author="Alberto D'Agostino" w:date="2025-02-03T11:40:00Z">
            <w:rPr>
              <w:rFonts w:ascii="Times New Roman" w:eastAsia="Times New Roman" w:hAnsi="Times New Roman" w:cs="Times New Roman"/>
              <w:sz w:val="24"/>
              <w:szCs w:val="24"/>
            </w:rPr>
          </w:rPrChange>
        </w:rPr>
        <w:t>open source</w:t>
      </w:r>
      <w:proofErr w:type="gramEnd"/>
      <w:r w:rsidRPr="009D5A73">
        <w:rPr>
          <w:rFonts w:ascii="Times New Roman" w:eastAsia="Times New Roman" w:hAnsi="Times New Roman" w:cs="Times New Roman"/>
          <w:sz w:val="24"/>
          <w:szCs w:val="24"/>
          <w:lang w:val="en-US"/>
          <w:rPrChange w:id="724" w:author="Alberto D'Agostino" w:date="2025-02-03T11:40:00Z">
            <w:rPr>
              <w:rFonts w:ascii="Times New Roman" w:eastAsia="Times New Roman" w:hAnsi="Times New Roman" w:cs="Times New Roman"/>
              <w:sz w:val="24"/>
              <w:szCs w:val="24"/>
            </w:rPr>
          </w:rPrChange>
        </w:rPr>
        <w:t xml:space="preserve"> geospatial technologies for </w:t>
      </w:r>
      <w:proofErr w:type="spellStart"/>
      <w:r w:rsidRPr="009D5A73">
        <w:rPr>
          <w:rFonts w:ascii="Times New Roman" w:eastAsia="Times New Roman" w:hAnsi="Times New Roman" w:cs="Times New Roman"/>
          <w:sz w:val="24"/>
          <w:szCs w:val="24"/>
          <w:lang w:val="en-US"/>
          <w:rPrChange w:id="725" w:author="Alberto D'Agostino" w:date="2025-02-03T11:40:00Z">
            <w:rPr>
              <w:rFonts w:ascii="Times New Roman" w:eastAsia="Times New Roman" w:hAnsi="Times New Roman" w:cs="Times New Roman"/>
              <w:sz w:val="24"/>
              <w:szCs w:val="24"/>
            </w:rPr>
          </w:rPrChange>
        </w:rPr>
        <w:t>Krau</w:t>
      </w:r>
      <w:proofErr w:type="spellEnd"/>
      <w:r w:rsidRPr="009D5A73">
        <w:rPr>
          <w:rFonts w:ascii="Times New Roman" w:eastAsia="Times New Roman" w:hAnsi="Times New Roman" w:cs="Times New Roman"/>
          <w:sz w:val="24"/>
          <w:szCs w:val="24"/>
          <w:lang w:val="en-US"/>
          <w:rPrChange w:id="726" w:author="Alberto D'Agostino" w:date="2025-02-03T11:40:00Z">
            <w:rPr>
              <w:rFonts w:ascii="Times New Roman" w:eastAsia="Times New Roman" w:hAnsi="Times New Roman" w:cs="Times New Roman"/>
              <w:sz w:val="24"/>
              <w:szCs w:val="24"/>
            </w:rPr>
          </w:rPrChange>
        </w:rPr>
        <w:t xml:space="preserve"> Wildlife Reserve. </w:t>
      </w:r>
      <w:r w:rsidRPr="009D5A73">
        <w:rPr>
          <w:rFonts w:ascii="Times New Roman" w:eastAsia="Times New Roman" w:hAnsi="Times New Roman" w:cs="Times New Roman"/>
          <w:i/>
          <w:sz w:val="24"/>
          <w:szCs w:val="24"/>
          <w:lang w:val="en-US"/>
          <w:rPrChange w:id="727" w:author="Alberto D'Agostino" w:date="2025-02-03T11:40:00Z">
            <w:rPr>
              <w:rFonts w:ascii="Times New Roman" w:eastAsia="Times New Roman" w:hAnsi="Times New Roman" w:cs="Times New Roman"/>
              <w:i/>
              <w:sz w:val="24"/>
              <w:szCs w:val="24"/>
            </w:rPr>
          </w:rPrChange>
        </w:rPr>
        <w:t>IOP Conference Series: Earth and Environmental Science</w:t>
      </w:r>
      <w:r w:rsidRPr="009D5A73">
        <w:rPr>
          <w:rFonts w:ascii="Times New Roman" w:eastAsia="Times New Roman" w:hAnsi="Times New Roman" w:cs="Times New Roman"/>
          <w:sz w:val="24"/>
          <w:szCs w:val="24"/>
          <w:lang w:val="en-US"/>
          <w:rPrChange w:id="728"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729" w:author="Alberto D'Agostino" w:date="2025-02-03T11:40:00Z">
            <w:rPr>
              <w:rFonts w:ascii="Times New Roman" w:eastAsia="Times New Roman" w:hAnsi="Times New Roman" w:cs="Times New Roman"/>
              <w:i/>
              <w:sz w:val="24"/>
              <w:szCs w:val="24"/>
            </w:rPr>
          </w:rPrChange>
        </w:rPr>
        <w:t>1064</w:t>
      </w:r>
      <w:r w:rsidRPr="009D5A73">
        <w:rPr>
          <w:rFonts w:ascii="Times New Roman" w:eastAsia="Times New Roman" w:hAnsi="Times New Roman" w:cs="Times New Roman"/>
          <w:sz w:val="24"/>
          <w:szCs w:val="24"/>
          <w:lang w:val="en-US"/>
          <w:rPrChange w:id="730" w:author="Alberto D'Agostino" w:date="2025-02-03T11:40:00Z">
            <w:rPr>
              <w:rFonts w:ascii="Times New Roman" w:eastAsia="Times New Roman" w:hAnsi="Times New Roman" w:cs="Times New Roman"/>
              <w:sz w:val="24"/>
              <w:szCs w:val="24"/>
            </w:rPr>
          </w:rPrChange>
        </w:rPr>
        <w:t>(1), 012016.</w:t>
      </w:r>
      <w:r w:rsidR="0067076A" w:rsidRPr="009D5A73">
        <w:rPr>
          <w:lang w:val="en-US"/>
          <w:rPrChange w:id="731" w:author="Alberto D'Agostino" w:date="2025-02-03T11:40:00Z">
            <w:rPr/>
          </w:rPrChange>
        </w:rPr>
        <w:fldChar w:fldCharType="begin"/>
      </w:r>
      <w:r w:rsidR="0067076A" w:rsidRPr="009D5A73">
        <w:rPr>
          <w:lang w:val="en-US"/>
          <w:rPrChange w:id="732" w:author="Alberto D'Agostino" w:date="2025-02-03T11:40:00Z">
            <w:rPr/>
          </w:rPrChange>
        </w:rPr>
        <w:instrText xml:space="preserve"> HYPERLINK "https://doi.org/10.1088/1755-1315/1064/1/012016" \h </w:instrText>
      </w:r>
      <w:r w:rsidR="0067076A" w:rsidRPr="009D5A73">
        <w:rPr>
          <w:lang w:val="en-US"/>
          <w:rPrChange w:id="733" w:author="Alberto D'Agostino" w:date="2025-02-03T11:40:00Z">
            <w:rPr/>
          </w:rPrChange>
        </w:rPr>
        <w:fldChar w:fldCharType="separate"/>
      </w:r>
      <w:r w:rsidRPr="009D5A73">
        <w:rPr>
          <w:rFonts w:ascii="Times New Roman" w:eastAsia="Times New Roman" w:hAnsi="Times New Roman" w:cs="Times New Roman"/>
          <w:sz w:val="24"/>
          <w:szCs w:val="24"/>
          <w:lang w:val="en-US"/>
          <w:rPrChange w:id="734"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735"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736" w:author="Alberto D'Agostino" w:date="2025-02-03T11:40:00Z">
            <w:rPr/>
          </w:rPrChange>
        </w:rPr>
        <w:fldChar w:fldCharType="begin"/>
      </w:r>
      <w:r w:rsidR="0067076A" w:rsidRPr="009D5A73">
        <w:rPr>
          <w:lang w:val="en-US"/>
          <w:rPrChange w:id="737" w:author="Alberto D'Agostino" w:date="2025-02-03T11:40:00Z">
            <w:rPr/>
          </w:rPrChange>
        </w:rPr>
        <w:instrText xml:space="preserve"> HY</w:instrText>
      </w:r>
      <w:r w:rsidR="0067076A" w:rsidRPr="009D5A73">
        <w:rPr>
          <w:lang w:val="en-US"/>
          <w:rPrChange w:id="738" w:author="Alberto D'Agostino" w:date="2025-02-03T11:40:00Z">
            <w:rPr/>
          </w:rPrChange>
        </w:rPr>
        <w:instrText xml:space="preserve">PERLINK "https://doi.org/10.1088/1755-1315/1064/1/012016" \h </w:instrText>
      </w:r>
      <w:r w:rsidR="0067076A" w:rsidRPr="009D5A73">
        <w:rPr>
          <w:lang w:val="en-US"/>
          <w:rPrChange w:id="739"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740" w:author="Alberto D'Agostino" w:date="2025-02-03T11:40:00Z">
            <w:rPr>
              <w:rFonts w:ascii="Times New Roman" w:eastAsia="Times New Roman" w:hAnsi="Times New Roman" w:cs="Times New Roman"/>
              <w:color w:val="1155CC"/>
              <w:sz w:val="24"/>
              <w:szCs w:val="24"/>
              <w:u w:val="single"/>
            </w:rPr>
          </w:rPrChange>
        </w:rPr>
        <w:t>https://doi.org/10.1088/1755-1315/1064/1/012016</w:t>
      </w:r>
      <w:r w:rsidR="0067076A" w:rsidRPr="009D5A73">
        <w:rPr>
          <w:rFonts w:ascii="Times New Roman" w:eastAsia="Times New Roman" w:hAnsi="Times New Roman" w:cs="Times New Roman"/>
          <w:color w:val="1155CC"/>
          <w:sz w:val="24"/>
          <w:szCs w:val="24"/>
          <w:u w:val="single"/>
          <w:lang w:val="en-US"/>
          <w:rPrChange w:id="741" w:author="Alberto D'Agostino" w:date="2025-02-03T11:40:00Z">
            <w:rPr>
              <w:rFonts w:ascii="Times New Roman" w:eastAsia="Times New Roman" w:hAnsi="Times New Roman" w:cs="Times New Roman"/>
              <w:color w:val="1155CC"/>
              <w:sz w:val="24"/>
              <w:szCs w:val="24"/>
              <w:u w:val="single"/>
            </w:rPr>
          </w:rPrChange>
        </w:rPr>
        <w:fldChar w:fldCharType="end"/>
      </w:r>
    </w:p>
    <w:p w14:paraId="000001B0" w14:textId="617B38AD"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742" w:author="Alberto D'Agostino" w:date="2025-02-03T11:40:00Z">
            <w:rPr>
              <w:rFonts w:ascii="Times New Roman" w:eastAsia="Times New Roman" w:hAnsi="Times New Roman" w:cs="Times New Roman"/>
              <w:sz w:val="24"/>
              <w:szCs w:val="24"/>
            </w:rPr>
          </w:rPrChange>
        </w:rPr>
      </w:pPr>
      <w:bookmarkStart w:id="743" w:name="_heading=h.kfan8skm9r3k" w:colFirst="0" w:colLast="0"/>
      <w:bookmarkEnd w:id="743"/>
      <w:proofErr w:type="spellStart"/>
      <w:r w:rsidRPr="009D5A73">
        <w:rPr>
          <w:rFonts w:ascii="Times New Roman" w:eastAsia="Times New Roman" w:hAnsi="Times New Roman" w:cs="Times New Roman"/>
          <w:sz w:val="24"/>
          <w:szCs w:val="24"/>
          <w:lang w:val="en-US"/>
          <w:rPrChange w:id="744" w:author="Alberto D'Agostino" w:date="2025-02-03T11:40:00Z">
            <w:rPr>
              <w:rFonts w:ascii="Times New Roman" w:eastAsia="Times New Roman" w:hAnsi="Times New Roman" w:cs="Times New Roman"/>
              <w:sz w:val="24"/>
              <w:szCs w:val="24"/>
            </w:rPr>
          </w:rPrChange>
        </w:rPr>
        <w:t>Balla</w:t>
      </w:r>
      <w:proofErr w:type="spellEnd"/>
      <w:r w:rsidRPr="009D5A73">
        <w:rPr>
          <w:rFonts w:ascii="Times New Roman" w:eastAsia="Times New Roman" w:hAnsi="Times New Roman" w:cs="Times New Roman"/>
          <w:sz w:val="24"/>
          <w:szCs w:val="24"/>
          <w:lang w:val="en-US"/>
          <w:rPrChange w:id="745" w:author="Alberto D'Agostino" w:date="2025-02-03T11:40:00Z">
            <w:rPr>
              <w:rFonts w:ascii="Times New Roman" w:eastAsia="Times New Roman" w:hAnsi="Times New Roman" w:cs="Times New Roman"/>
              <w:sz w:val="24"/>
              <w:szCs w:val="24"/>
            </w:rPr>
          </w:rPrChange>
        </w:rPr>
        <w:t xml:space="preserve">, D. and </w:t>
      </w:r>
      <w:proofErr w:type="spellStart"/>
      <w:r w:rsidRPr="009D5A73">
        <w:rPr>
          <w:rFonts w:ascii="Times New Roman" w:eastAsia="Times New Roman" w:hAnsi="Times New Roman" w:cs="Times New Roman"/>
          <w:sz w:val="24"/>
          <w:szCs w:val="24"/>
          <w:lang w:val="en-US"/>
          <w:rPrChange w:id="746" w:author="Alberto D'Agostino" w:date="2025-02-03T11:40:00Z">
            <w:rPr>
              <w:rFonts w:ascii="Times New Roman" w:eastAsia="Times New Roman" w:hAnsi="Times New Roman" w:cs="Times New Roman"/>
              <w:sz w:val="24"/>
              <w:szCs w:val="24"/>
            </w:rPr>
          </w:rPrChange>
        </w:rPr>
        <w:t>Gede</w:t>
      </w:r>
      <w:proofErr w:type="spellEnd"/>
      <w:r w:rsidRPr="009D5A73">
        <w:rPr>
          <w:rFonts w:ascii="Times New Roman" w:eastAsia="Times New Roman" w:hAnsi="Times New Roman" w:cs="Times New Roman"/>
          <w:sz w:val="24"/>
          <w:szCs w:val="24"/>
          <w:lang w:val="en-US"/>
          <w:rPrChange w:id="747" w:author="Alberto D'Agostino" w:date="2025-02-03T11:40:00Z">
            <w:rPr>
              <w:rFonts w:ascii="Times New Roman" w:eastAsia="Times New Roman" w:hAnsi="Times New Roman" w:cs="Times New Roman"/>
              <w:sz w:val="24"/>
              <w:szCs w:val="24"/>
            </w:rPr>
          </w:rPrChange>
        </w:rPr>
        <w:t>, M.</w:t>
      </w:r>
      <w:ins w:id="748" w:author="Alberto D'Agostino" w:date="2025-02-03T11:11:00Z">
        <w:r w:rsidR="00E372D0" w:rsidRPr="009D5A73">
          <w:rPr>
            <w:rFonts w:ascii="Times New Roman" w:eastAsia="Times New Roman" w:hAnsi="Times New Roman" w:cs="Times New Roman"/>
            <w:sz w:val="24"/>
            <w:szCs w:val="24"/>
            <w:lang w:val="en-US"/>
            <w:rPrChange w:id="749" w:author="Alberto D'Agostino" w:date="2025-02-03T11:40:00Z">
              <w:rPr>
                <w:rFonts w:ascii="Times New Roman" w:eastAsia="Times New Roman" w:hAnsi="Times New Roman" w:cs="Times New Roman"/>
                <w:sz w:val="24"/>
                <w:szCs w:val="24"/>
              </w:rPr>
            </w:rPrChange>
          </w:rPr>
          <w:t xml:space="preserve"> (2024).</w:t>
        </w:r>
      </w:ins>
      <w:del w:id="750" w:author="Alberto D'Agostino" w:date="2025-02-03T11:11:00Z">
        <w:r w:rsidRPr="009D5A73" w:rsidDel="00E372D0">
          <w:rPr>
            <w:rFonts w:ascii="Times New Roman" w:eastAsia="Times New Roman" w:hAnsi="Times New Roman" w:cs="Times New Roman"/>
            <w:sz w:val="24"/>
            <w:szCs w:val="24"/>
            <w:lang w:val="en-US"/>
            <w:rPrChange w:id="751" w:author="Alberto D'Agostino" w:date="2025-02-03T11:40:00Z">
              <w:rPr>
                <w:rFonts w:ascii="Times New Roman" w:eastAsia="Times New Roman" w:hAnsi="Times New Roman" w:cs="Times New Roman"/>
                <w:sz w:val="24"/>
                <w:szCs w:val="24"/>
              </w:rPr>
            </w:rPrChange>
          </w:rPr>
          <w:delText>:</w:delText>
        </w:r>
      </w:del>
      <w:r w:rsidRPr="009D5A73">
        <w:rPr>
          <w:rFonts w:ascii="Times New Roman" w:eastAsia="Times New Roman" w:hAnsi="Times New Roman" w:cs="Times New Roman"/>
          <w:sz w:val="24"/>
          <w:szCs w:val="24"/>
          <w:lang w:val="en-US"/>
          <w:rPrChange w:id="752" w:author="Alberto D'Agostino" w:date="2025-02-03T11:40:00Z">
            <w:rPr>
              <w:rFonts w:ascii="Times New Roman" w:eastAsia="Times New Roman" w:hAnsi="Times New Roman" w:cs="Times New Roman"/>
              <w:sz w:val="24"/>
              <w:szCs w:val="24"/>
            </w:rPr>
          </w:rPrChange>
        </w:rPr>
        <w:t xml:space="preserve"> Beautiful thematic maps in Leaflet with automatic data classification, Int. Arch. </w:t>
      </w:r>
      <w:proofErr w:type="spellStart"/>
      <w:r w:rsidRPr="009D5A73">
        <w:rPr>
          <w:rFonts w:ascii="Times New Roman" w:eastAsia="Times New Roman" w:hAnsi="Times New Roman" w:cs="Times New Roman"/>
          <w:sz w:val="24"/>
          <w:szCs w:val="24"/>
          <w:lang w:val="en-US"/>
          <w:rPrChange w:id="753" w:author="Alberto D'Agostino" w:date="2025-02-03T11:40:00Z">
            <w:rPr>
              <w:rFonts w:ascii="Times New Roman" w:eastAsia="Times New Roman" w:hAnsi="Times New Roman" w:cs="Times New Roman"/>
              <w:sz w:val="24"/>
              <w:szCs w:val="24"/>
            </w:rPr>
          </w:rPrChange>
        </w:rPr>
        <w:t>Photogramm</w:t>
      </w:r>
      <w:proofErr w:type="spellEnd"/>
      <w:r w:rsidRPr="009D5A73">
        <w:rPr>
          <w:rFonts w:ascii="Times New Roman" w:eastAsia="Times New Roman" w:hAnsi="Times New Roman" w:cs="Times New Roman"/>
          <w:sz w:val="24"/>
          <w:szCs w:val="24"/>
          <w:lang w:val="en-US"/>
          <w:rPrChange w:id="754" w:author="Alberto D'Agostino" w:date="2025-02-03T11:40:00Z">
            <w:rPr>
              <w:rFonts w:ascii="Times New Roman" w:eastAsia="Times New Roman" w:hAnsi="Times New Roman" w:cs="Times New Roman"/>
              <w:sz w:val="24"/>
              <w:szCs w:val="24"/>
            </w:rPr>
          </w:rPrChange>
        </w:rPr>
        <w:t xml:space="preserve">. Remote Sens. Spatial Inf. Sci., XLVIII-4/W12-2024, 3–10, </w:t>
      </w:r>
      <w:ins w:id="755" w:author="Alberto D'Agostino" w:date="2025-02-03T11:11:00Z">
        <w:r w:rsidR="00E372D0" w:rsidRPr="009D5A73">
          <w:rPr>
            <w:rFonts w:ascii="Times New Roman" w:eastAsia="Times New Roman" w:hAnsi="Times New Roman" w:cs="Times New Roman"/>
            <w:sz w:val="24"/>
            <w:szCs w:val="24"/>
            <w:lang w:val="en-US"/>
            <w:rPrChange w:id="756" w:author="Alberto D'Agostino" w:date="2025-02-03T11:40:00Z">
              <w:rPr>
                <w:rFonts w:ascii="Times New Roman" w:eastAsia="Times New Roman" w:hAnsi="Times New Roman" w:cs="Times New Roman"/>
                <w:sz w:val="24"/>
                <w:szCs w:val="24"/>
              </w:rPr>
            </w:rPrChange>
          </w:rPr>
          <w:fldChar w:fldCharType="begin"/>
        </w:r>
        <w:r w:rsidR="00E372D0" w:rsidRPr="009D5A73">
          <w:rPr>
            <w:rFonts w:ascii="Times New Roman" w:eastAsia="Times New Roman" w:hAnsi="Times New Roman" w:cs="Times New Roman"/>
            <w:sz w:val="24"/>
            <w:szCs w:val="24"/>
            <w:lang w:val="en-US"/>
            <w:rPrChange w:id="757" w:author="Alberto D'Agostino" w:date="2025-02-03T11:40:00Z">
              <w:rPr>
                <w:rFonts w:ascii="Times New Roman" w:eastAsia="Times New Roman" w:hAnsi="Times New Roman" w:cs="Times New Roman"/>
                <w:sz w:val="24"/>
                <w:szCs w:val="24"/>
              </w:rPr>
            </w:rPrChange>
          </w:rPr>
          <w:instrText xml:space="preserve"> HYPERLINK "</w:instrText>
        </w:r>
      </w:ins>
      <w:r w:rsidR="00E372D0" w:rsidRPr="009D5A73">
        <w:rPr>
          <w:rFonts w:ascii="Times New Roman" w:eastAsia="Times New Roman" w:hAnsi="Times New Roman" w:cs="Times New Roman"/>
          <w:sz w:val="24"/>
          <w:szCs w:val="24"/>
          <w:lang w:val="en-US"/>
          <w:rPrChange w:id="758" w:author="Alberto D'Agostino" w:date="2025-02-03T11:40:00Z">
            <w:rPr>
              <w:rFonts w:ascii="Times New Roman" w:eastAsia="Times New Roman" w:hAnsi="Times New Roman" w:cs="Times New Roman"/>
              <w:sz w:val="24"/>
              <w:szCs w:val="24"/>
            </w:rPr>
          </w:rPrChange>
        </w:rPr>
        <w:instrText>https://doi.org/10.5194/isprs-archives-XLVIII-4-W12-2024-3-2024</w:instrText>
      </w:r>
      <w:ins w:id="759" w:author="Alberto D'Agostino" w:date="2025-02-03T11:11:00Z">
        <w:r w:rsidR="00E372D0" w:rsidRPr="009D5A73">
          <w:rPr>
            <w:rFonts w:ascii="Times New Roman" w:eastAsia="Times New Roman" w:hAnsi="Times New Roman" w:cs="Times New Roman"/>
            <w:sz w:val="24"/>
            <w:szCs w:val="24"/>
            <w:lang w:val="en-US"/>
            <w:rPrChange w:id="760" w:author="Alberto D'Agostino" w:date="2025-02-03T11:40:00Z">
              <w:rPr>
                <w:rFonts w:ascii="Times New Roman" w:eastAsia="Times New Roman" w:hAnsi="Times New Roman" w:cs="Times New Roman"/>
                <w:sz w:val="24"/>
                <w:szCs w:val="24"/>
              </w:rPr>
            </w:rPrChange>
          </w:rPr>
          <w:instrText xml:space="preserve">" </w:instrText>
        </w:r>
        <w:r w:rsidR="00E372D0" w:rsidRPr="009D5A73">
          <w:rPr>
            <w:rFonts w:ascii="Times New Roman" w:eastAsia="Times New Roman" w:hAnsi="Times New Roman" w:cs="Times New Roman"/>
            <w:sz w:val="24"/>
            <w:szCs w:val="24"/>
            <w:lang w:val="en-US"/>
            <w:rPrChange w:id="761" w:author="Alberto D'Agostino" w:date="2025-02-03T11:40:00Z">
              <w:rPr>
                <w:rFonts w:ascii="Times New Roman" w:eastAsia="Times New Roman" w:hAnsi="Times New Roman" w:cs="Times New Roman"/>
                <w:sz w:val="24"/>
                <w:szCs w:val="24"/>
              </w:rPr>
            </w:rPrChange>
          </w:rPr>
          <w:fldChar w:fldCharType="separate"/>
        </w:r>
      </w:ins>
      <w:r w:rsidR="00E372D0" w:rsidRPr="009D5A73">
        <w:rPr>
          <w:rStyle w:val="Collegamentoipertestuale"/>
          <w:rFonts w:ascii="Times New Roman" w:eastAsia="Times New Roman" w:hAnsi="Times New Roman" w:cs="Times New Roman"/>
          <w:sz w:val="24"/>
          <w:szCs w:val="24"/>
          <w:lang w:val="en-US"/>
          <w:rPrChange w:id="762" w:author="Alberto D'Agostino" w:date="2025-02-03T11:40:00Z">
            <w:rPr>
              <w:rStyle w:val="Collegamentoipertestuale"/>
              <w:rFonts w:ascii="Times New Roman" w:eastAsia="Times New Roman" w:hAnsi="Times New Roman" w:cs="Times New Roman"/>
              <w:sz w:val="24"/>
              <w:szCs w:val="24"/>
            </w:rPr>
          </w:rPrChange>
        </w:rPr>
        <w:t>https://doi.org/10.5194/isprs-archives-XLVIII-4-W12-2024-3-2024</w:t>
      </w:r>
      <w:ins w:id="763" w:author="Alberto D'Agostino" w:date="2025-02-03T11:11:00Z">
        <w:r w:rsidR="00E372D0" w:rsidRPr="009D5A73">
          <w:rPr>
            <w:rFonts w:ascii="Times New Roman" w:eastAsia="Times New Roman" w:hAnsi="Times New Roman" w:cs="Times New Roman"/>
            <w:sz w:val="24"/>
            <w:szCs w:val="24"/>
            <w:lang w:val="en-US"/>
            <w:rPrChange w:id="764" w:author="Alberto D'Agostino" w:date="2025-02-03T11:40:00Z">
              <w:rPr>
                <w:rFonts w:ascii="Times New Roman" w:eastAsia="Times New Roman" w:hAnsi="Times New Roman" w:cs="Times New Roman"/>
                <w:sz w:val="24"/>
                <w:szCs w:val="24"/>
              </w:rPr>
            </w:rPrChange>
          </w:rPr>
          <w:fldChar w:fldCharType="end"/>
        </w:r>
      </w:ins>
      <w:del w:id="765" w:author="Alberto D'Agostino" w:date="2025-02-03T11:11:00Z">
        <w:r w:rsidRPr="009D5A73" w:rsidDel="00E372D0">
          <w:rPr>
            <w:rFonts w:ascii="Times New Roman" w:eastAsia="Times New Roman" w:hAnsi="Times New Roman" w:cs="Times New Roman"/>
            <w:sz w:val="24"/>
            <w:szCs w:val="24"/>
            <w:lang w:val="en-US"/>
            <w:rPrChange w:id="766" w:author="Alberto D'Agostino" w:date="2025-02-03T11:40:00Z">
              <w:rPr>
                <w:rFonts w:ascii="Times New Roman" w:eastAsia="Times New Roman" w:hAnsi="Times New Roman" w:cs="Times New Roman"/>
                <w:sz w:val="24"/>
                <w:szCs w:val="24"/>
              </w:rPr>
            </w:rPrChange>
          </w:rPr>
          <w:delText>, 2024.</w:delText>
        </w:r>
      </w:del>
      <w:ins w:id="767" w:author="Alberto D'Agostino" w:date="2025-02-03T11:11:00Z">
        <w:r w:rsidR="00E372D0" w:rsidRPr="009D5A73">
          <w:rPr>
            <w:rFonts w:ascii="Times New Roman" w:eastAsia="Times New Roman" w:hAnsi="Times New Roman" w:cs="Times New Roman"/>
            <w:sz w:val="24"/>
            <w:szCs w:val="24"/>
            <w:lang w:val="en-US"/>
            <w:rPrChange w:id="768" w:author="Alberto D'Agostino" w:date="2025-02-03T11:40:00Z">
              <w:rPr>
                <w:rFonts w:ascii="Times New Roman" w:eastAsia="Times New Roman" w:hAnsi="Times New Roman" w:cs="Times New Roman"/>
                <w:sz w:val="24"/>
                <w:szCs w:val="24"/>
              </w:rPr>
            </w:rPrChange>
          </w:rPr>
          <w:t xml:space="preserve"> </w:t>
        </w:r>
      </w:ins>
    </w:p>
    <w:p w14:paraId="000001B1" w14:textId="596826AA" w:rsidR="00696B80" w:rsidRPr="009D5A73" w:rsidRDefault="00734CE6">
      <w:pPr>
        <w:spacing w:line="480" w:lineRule="auto"/>
        <w:ind w:left="709" w:hanging="709"/>
        <w:jc w:val="both"/>
        <w:rPr>
          <w:lang w:val="en-US"/>
          <w:rPrChange w:id="769" w:author="Alberto D'Agostino" w:date="2025-02-03T11:40:00Z">
            <w:rPr/>
          </w:rPrChange>
        </w:rPr>
      </w:pPr>
      <w:bookmarkStart w:id="770" w:name="_heading=h.h7uy8a7j6rx0" w:colFirst="0" w:colLast="0"/>
      <w:bookmarkEnd w:id="770"/>
      <w:proofErr w:type="spellStart"/>
      <w:r w:rsidRPr="009D5A73">
        <w:rPr>
          <w:rFonts w:ascii="Times New Roman" w:eastAsia="Times New Roman" w:hAnsi="Times New Roman" w:cs="Times New Roman"/>
          <w:sz w:val="24"/>
          <w:szCs w:val="24"/>
          <w:lang w:val="en-US"/>
          <w:rPrChange w:id="771" w:author="Alberto D'Agostino" w:date="2025-02-03T11:40:00Z">
            <w:rPr>
              <w:rFonts w:ascii="Times New Roman" w:eastAsia="Times New Roman" w:hAnsi="Times New Roman" w:cs="Times New Roman"/>
              <w:sz w:val="24"/>
              <w:szCs w:val="24"/>
            </w:rPr>
          </w:rPrChange>
        </w:rPr>
        <w:t>Bachri</w:t>
      </w:r>
      <w:proofErr w:type="spellEnd"/>
      <w:r w:rsidRPr="009D5A73">
        <w:rPr>
          <w:rFonts w:ascii="Times New Roman" w:eastAsia="Times New Roman" w:hAnsi="Times New Roman" w:cs="Times New Roman"/>
          <w:sz w:val="24"/>
          <w:szCs w:val="24"/>
          <w:lang w:val="en-US"/>
          <w:rPrChange w:id="772" w:author="Alberto D'Agostino" w:date="2025-02-03T11:40:00Z">
            <w:rPr>
              <w:rFonts w:ascii="Times New Roman" w:eastAsia="Times New Roman" w:hAnsi="Times New Roman" w:cs="Times New Roman"/>
              <w:sz w:val="24"/>
              <w:szCs w:val="24"/>
            </w:rPr>
          </w:rPrChange>
        </w:rPr>
        <w:t xml:space="preserve">, S., </w:t>
      </w:r>
      <w:proofErr w:type="spellStart"/>
      <w:r w:rsidRPr="009D5A73">
        <w:rPr>
          <w:rFonts w:ascii="Times New Roman" w:eastAsia="Times New Roman" w:hAnsi="Times New Roman" w:cs="Times New Roman"/>
          <w:sz w:val="24"/>
          <w:szCs w:val="24"/>
          <w:lang w:val="en-US"/>
          <w:rPrChange w:id="773" w:author="Alberto D'Agostino" w:date="2025-02-03T11:40:00Z">
            <w:rPr>
              <w:rFonts w:ascii="Times New Roman" w:eastAsia="Times New Roman" w:hAnsi="Times New Roman" w:cs="Times New Roman"/>
              <w:sz w:val="24"/>
              <w:szCs w:val="24"/>
            </w:rPr>
          </w:rPrChange>
        </w:rPr>
        <w:t>Sumarmi</w:t>
      </w:r>
      <w:proofErr w:type="spellEnd"/>
      <w:r w:rsidRPr="009D5A73">
        <w:rPr>
          <w:rFonts w:ascii="Times New Roman" w:eastAsia="Times New Roman" w:hAnsi="Times New Roman" w:cs="Times New Roman"/>
          <w:sz w:val="24"/>
          <w:szCs w:val="24"/>
          <w:lang w:val="en-US"/>
          <w:rPrChange w:id="774" w:author="Alberto D'Agostino" w:date="2025-02-03T11:40:00Z">
            <w:rPr>
              <w:rFonts w:ascii="Times New Roman" w:eastAsia="Times New Roman" w:hAnsi="Times New Roman" w:cs="Times New Roman"/>
              <w:sz w:val="24"/>
              <w:szCs w:val="24"/>
            </w:rPr>
          </w:rPrChange>
        </w:rPr>
        <w:t xml:space="preserve">, </w:t>
      </w:r>
      <w:proofErr w:type="spellStart"/>
      <w:r w:rsidRPr="009D5A73">
        <w:rPr>
          <w:rFonts w:ascii="Times New Roman" w:eastAsia="Times New Roman" w:hAnsi="Times New Roman" w:cs="Times New Roman"/>
          <w:sz w:val="24"/>
          <w:szCs w:val="24"/>
          <w:lang w:val="en-US"/>
          <w:rPrChange w:id="775" w:author="Alberto D'Agostino" w:date="2025-02-03T11:40:00Z">
            <w:rPr>
              <w:rFonts w:ascii="Times New Roman" w:eastAsia="Times New Roman" w:hAnsi="Times New Roman" w:cs="Times New Roman"/>
              <w:sz w:val="24"/>
              <w:szCs w:val="24"/>
            </w:rPr>
          </w:rPrChange>
        </w:rPr>
        <w:t>Irawan</w:t>
      </w:r>
      <w:proofErr w:type="spellEnd"/>
      <w:r w:rsidRPr="009D5A73">
        <w:rPr>
          <w:rFonts w:ascii="Times New Roman" w:eastAsia="Times New Roman" w:hAnsi="Times New Roman" w:cs="Times New Roman"/>
          <w:sz w:val="24"/>
          <w:szCs w:val="24"/>
          <w:lang w:val="en-US"/>
          <w:rPrChange w:id="776" w:author="Alberto D'Agostino" w:date="2025-02-03T11:40:00Z">
            <w:rPr>
              <w:rFonts w:ascii="Times New Roman" w:eastAsia="Times New Roman" w:hAnsi="Times New Roman" w:cs="Times New Roman"/>
              <w:sz w:val="24"/>
              <w:szCs w:val="24"/>
            </w:rPr>
          </w:rPrChange>
        </w:rPr>
        <w:t xml:space="preserve">, L. Y., </w:t>
      </w:r>
      <w:proofErr w:type="spellStart"/>
      <w:r w:rsidRPr="009D5A73">
        <w:rPr>
          <w:rFonts w:ascii="Times New Roman" w:eastAsia="Times New Roman" w:hAnsi="Times New Roman" w:cs="Times New Roman"/>
          <w:sz w:val="24"/>
          <w:szCs w:val="24"/>
          <w:lang w:val="en-US"/>
          <w:rPrChange w:id="777" w:author="Alberto D'Agostino" w:date="2025-02-03T11:40:00Z">
            <w:rPr>
              <w:rFonts w:ascii="Times New Roman" w:eastAsia="Times New Roman" w:hAnsi="Times New Roman" w:cs="Times New Roman"/>
              <w:sz w:val="24"/>
              <w:szCs w:val="24"/>
            </w:rPr>
          </w:rPrChange>
        </w:rPr>
        <w:t>Utaya</w:t>
      </w:r>
      <w:proofErr w:type="spellEnd"/>
      <w:r w:rsidRPr="009D5A73">
        <w:rPr>
          <w:rFonts w:ascii="Times New Roman" w:eastAsia="Times New Roman" w:hAnsi="Times New Roman" w:cs="Times New Roman"/>
          <w:sz w:val="24"/>
          <w:szCs w:val="24"/>
          <w:lang w:val="en-US"/>
          <w:rPrChange w:id="778" w:author="Alberto D'Agostino" w:date="2025-02-03T11:40:00Z">
            <w:rPr>
              <w:rFonts w:ascii="Times New Roman" w:eastAsia="Times New Roman" w:hAnsi="Times New Roman" w:cs="Times New Roman"/>
              <w:sz w:val="24"/>
              <w:szCs w:val="24"/>
            </w:rPr>
          </w:rPrChange>
        </w:rPr>
        <w:t xml:space="preserve">, S., </w:t>
      </w:r>
      <w:proofErr w:type="spellStart"/>
      <w:r w:rsidRPr="009D5A73">
        <w:rPr>
          <w:rFonts w:ascii="Times New Roman" w:eastAsia="Times New Roman" w:hAnsi="Times New Roman" w:cs="Times New Roman"/>
          <w:sz w:val="24"/>
          <w:szCs w:val="24"/>
          <w:lang w:val="en-US"/>
          <w:rPrChange w:id="779" w:author="Alberto D'Agostino" w:date="2025-02-03T11:40:00Z">
            <w:rPr>
              <w:rFonts w:ascii="Times New Roman" w:eastAsia="Times New Roman" w:hAnsi="Times New Roman" w:cs="Times New Roman"/>
              <w:sz w:val="24"/>
              <w:szCs w:val="24"/>
            </w:rPr>
          </w:rPrChange>
        </w:rPr>
        <w:t>Wirawan</w:t>
      </w:r>
      <w:proofErr w:type="spellEnd"/>
      <w:r w:rsidRPr="009D5A73">
        <w:rPr>
          <w:rFonts w:ascii="Times New Roman" w:eastAsia="Times New Roman" w:hAnsi="Times New Roman" w:cs="Times New Roman"/>
          <w:sz w:val="24"/>
          <w:szCs w:val="24"/>
          <w:lang w:val="en-US"/>
          <w:rPrChange w:id="780" w:author="Alberto D'Agostino" w:date="2025-02-03T11:40:00Z">
            <w:rPr>
              <w:rFonts w:ascii="Times New Roman" w:eastAsia="Times New Roman" w:hAnsi="Times New Roman" w:cs="Times New Roman"/>
              <w:sz w:val="24"/>
              <w:szCs w:val="24"/>
            </w:rPr>
          </w:rPrChange>
        </w:rPr>
        <w:t xml:space="preserve">, R., </w:t>
      </w:r>
      <w:proofErr w:type="spellStart"/>
      <w:r w:rsidRPr="009D5A73">
        <w:rPr>
          <w:rFonts w:ascii="Times New Roman" w:eastAsia="Times New Roman" w:hAnsi="Times New Roman" w:cs="Times New Roman"/>
          <w:sz w:val="24"/>
          <w:szCs w:val="24"/>
          <w:lang w:val="en-US"/>
          <w:rPrChange w:id="781" w:author="Alberto D'Agostino" w:date="2025-02-03T11:40:00Z">
            <w:rPr>
              <w:rFonts w:ascii="Times New Roman" w:eastAsia="Times New Roman" w:hAnsi="Times New Roman" w:cs="Times New Roman"/>
              <w:sz w:val="24"/>
              <w:szCs w:val="24"/>
            </w:rPr>
          </w:rPrChange>
        </w:rPr>
        <w:t>Nurdiansyah</w:t>
      </w:r>
      <w:proofErr w:type="spellEnd"/>
      <w:r w:rsidRPr="009D5A73">
        <w:rPr>
          <w:rFonts w:ascii="Times New Roman" w:eastAsia="Times New Roman" w:hAnsi="Times New Roman" w:cs="Times New Roman"/>
          <w:sz w:val="24"/>
          <w:szCs w:val="24"/>
          <w:lang w:val="en-US"/>
          <w:rPrChange w:id="782" w:author="Alberto D'Agostino" w:date="2025-02-03T11:40:00Z">
            <w:rPr>
              <w:rFonts w:ascii="Times New Roman" w:eastAsia="Times New Roman" w:hAnsi="Times New Roman" w:cs="Times New Roman"/>
              <w:sz w:val="24"/>
              <w:szCs w:val="24"/>
            </w:rPr>
          </w:rPrChange>
        </w:rPr>
        <w:t xml:space="preserve">, F. D., </w:t>
      </w:r>
      <w:proofErr w:type="spellStart"/>
      <w:r w:rsidRPr="009D5A73">
        <w:rPr>
          <w:rFonts w:ascii="Times New Roman" w:eastAsia="Times New Roman" w:hAnsi="Times New Roman" w:cs="Times New Roman"/>
          <w:sz w:val="24"/>
          <w:szCs w:val="24"/>
          <w:lang w:val="en-US"/>
          <w:rPrChange w:id="783" w:author="Alberto D'Agostino" w:date="2025-02-03T11:40:00Z">
            <w:rPr>
              <w:rFonts w:ascii="Times New Roman" w:eastAsia="Times New Roman" w:hAnsi="Times New Roman" w:cs="Times New Roman"/>
              <w:sz w:val="24"/>
              <w:szCs w:val="24"/>
            </w:rPr>
          </w:rPrChange>
        </w:rPr>
        <w:t>Nurjanah</w:t>
      </w:r>
      <w:proofErr w:type="spellEnd"/>
      <w:r w:rsidRPr="009D5A73">
        <w:rPr>
          <w:rFonts w:ascii="Times New Roman" w:eastAsia="Times New Roman" w:hAnsi="Times New Roman" w:cs="Times New Roman"/>
          <w:sz w:val="24"/>
          <w:szCs w:val="24"/>
          <w:lang w:val="en-US"/>
          <w:rPrChange w:id="784" w:author="Alberto D'Agostino" w:date="2025-02-03T11:40:00Z">
            <w:rPr>
              <w:rFonts w:ascii="Times New Roman" w:eastAsia="Times New Roman" w:hAnsi="Times New Roman" w:cs="Times New Roman"/>
              <w:sz w:val="24"/>
              <w:szCs w:val="24"/>
            </w:rPr>
          </w:rPrChange>
        </w:rPr>
        <w:t xml:space="preserve">, A. E., </w:t>
      </w:r>
      <w:proofErr w:type="spellStart"/>
      <w:r w:rsidRPr="009D5A73">
        <w:rPr>
          <w:rFonts w:ascii="Times New Roman" w:eastAsia="Times New Roman" w:hAnsi="Times New Roman" w:cs="Times New Roman"/>
          <w:sz w:val="24"/>
          <w:szCs w:val="24"/>
          <w:lang w:val="en-US"/>
          <w:rPrChange w:id="785" w:author="Alberto D'Agostino" w:date="2025-02-03T11:40:00Z">
            <w:rPr>
              <w:rFonts w:ascii="Times New Roman" w:eastAsia="Times New Roman" w:hAnsi="Times New Roman" w:cs="Times New Roman"/>
              <w:sz w:val="24"/>
              <w:szCs w:val="24"/>
            </w:rPr>
          </w:rPrChange>
        </w:rPr>
        <w:t>Tyas</w:t>
      </w:r>
      <w:proofErr w:type="spellEnd"/>
      <w:r w:rsidRPr="009D5A73">
        <w:rPr>
          <w:rFonts w:ascii="Times New Roman" w:eastAsia="Times New Roman" w:hAnsi="Times New Roman" w:cs="Times New Roman"/>
          <w:sz w:val="24"/>
          <w:szCs w:val="24"/>
          <w:lang w:val="en-US"/>
          <w:rPrChange w:id="786" w:author="Alberto D'Agostino" w:date="2025-02-03T11:40:00Z">
            <w:rPr>
              <w:rFonts w:ascii="Times New Roman" w:eastAsia="Times New Roman" w:hAnsi="Times New Roman" w:cs="Times New Roman"/>
              <w:sz w:val="24"/>
              <w:szCs w:val="24"/>
            </w:rPr>
          </w:rPrChange>
        </w:rPr>
        <w:t xml:space="preserve">, L. W. N., </w:t>
      </w:r>
      <w:proofErr w:type="spellStart"/>
      <w:r w:rsidRPr="009D5A73">
        <w:rPr>
          <w:rFonts w:ascii="Times New Roman" w:eastAsia="Times New Roman" w:hAnsi="Times New Roman" w:cs="Times New Roman"/>
          <w:sz w:val="24"/>
          <w:szCs w:val="24"/>
          <w:lang w:val="en-US"/>
          <w:rPrChange w:id="787" w:author="Alberto D'Agostino" w:date="2025-02-03T11:40:00Z">
            <w:rPr>
              <w:rFonts w:ascii="Times New Roman" w:eastAsia="Times New Roman" w:hAnsi="Times New Roman" w:cs="Times New Roman"/>
              <w:sz w:val="24"/>
              <w:szCs w:val="24"/>
            </w:rPr>
          </w:rPrChange>
        </w:rPr>
        <w:t>Adillah</w:t>
      </w:r>
      <w:proofErr w:type="spellEnd"/>
      <w:r w:rsidRPr="009D5A73">
        <w:rPr>
          <w:rFonts w:ascii="Times New Roman" w:eastAsia="Times New Roman" w:hAnsi="Times New Roman" w:cs="Times New Roman"/>
          <w:sz w:val="24"/>
          <w:szCs w:val="24"/>
          <w:lang w:val="en-US"/>
          <w:rPrChange w:id="788" w:author="Alberto D'Agostino" w:date="2025-02-03T11:40:00Z">
            <w:rPr>
              <w:rFonts w:ascii="Times New Roman" w:eastAsia="Times New Roman" w:hAnsi="Times New Roman" w:cs="Times New Roman"/>
              <w:sz w:val="24"/>
              <w:szCs w:val="24"/>
            </w:rPr>
          </w:rPrChange>
        </w:rPr>
        <w:t xml:space="preserve">, A. A., &amp; Setia, D. (2022). FOSS (Free </w:t>
      </w:r>
      <w:proofErr w:type="gramStart"/>
      <w:r w:rsidRPr="009D5A73">
        <w:rPr>
          <w:rFonts w:ascii="Times New Roman" w:eastAsia="Times New Roman" w:hAnsi="Times New Roman" w:cs="Times New Roman"/>
          <w:sz w:val="24"/>
          <w:szCs w:val="24"/>
          <w:lang w:val="en-US"/>
          <w:rPrChange w:id="789" w:author="Alberto D'Agostino" w:date="2025-02-03T11:40:00Z">
            <w:rPr>
              <w:rFonts w:ascii="Times New Roman" w:eastAsia="Times New Roman" w:hAnsi="Times New Roman" w:cs="Times New Roman"/>
              <w:sz w:val="24"/>
              <w:szCs w:val="24"/>
            </w:rPr>
          </w:rPrChange>
        </w:rPr>
        <w:t>Open Source</w:t>
      </w:r>
      <w:proofErr w:type="gramEnd"/>
      <w:r w:rsidRPr="009D5A73">
        <w:rPr>
          <w:rFonts w:ascii="Times New Roman" w:eastAsia="Times New Roman" w:hAnsi="Times New Roman" w:cs="Times New Roman"/>
          <w:sz w:val="24"/>
          <w:szCs w:val="24"/>
          <w:lang w:val="en-US"/>
          <w:rPrChange w:id="790" w:author="Alberto D'Agostino" w:date="2025-02-03T11:40:00Z">
            <w:rPr>
              <w:rFonts w:ascii="Times New Roman" w:eastAsia="Times New Roman" w:hAnsi="Times New Roman" w:cs="Times New Roman"/>
              <w:sz w:val="24"/>
              <w:szCs w:val="24"/>
            </w:rPr>
          </w:rPrChange>
        </w:rPr>
        <w:t xml:space="preserve"> Software) Integration to Implement </w:t>
      </w:r>
      <w:r w:rsidR="00F20AFC" w:rsidRPr="009D5A73">
        <w:rPr>
          <w:rFonts w:ascii="Times New Roman" w:eastAsia="Times New Roman" w:hAnsi="Times New Roman" w:cs="Times New Roman"/>
          <w:sz w:val="24"/>
          <w:szCs w:val="24"/>
          <w:lang w:val="en-US"/>
          <w:rPrChange w:id="791" w:author="Alberto D'Agostino" w:date="2025-02-03T11:40:00Z">
            <w:rPr>
              <w:rFonts w:ascii="Times New Roman" w:eastAsia="Times New Roman" w:hAnsi="Times New Roman" w:cs="Times New Roman"/>
              <w:sz w:val="24"/>
              <w:szCs w:val="24"/>
            </w:rPr>
          </w:rPrChange>
        </w:rPr>
        <w:t>Web-GIS</w:t>
      </w:r>
      <w:r w:rsidRPr="009D5A73">
        <w:rPr>
          <w:rFonts w:ascii="Times New Roman" w:eastAsia="Times New Roman" w:hAnsi="Times New Roman" w:cs="Times New Roman"/>
          <w:sz w:val="24"/>
          <w:szCs w:val="24"/>
          <w:lang w:val="en-US"/>
          <w:rPrChange w:id="792" w:author="Alberto D'Agostino" w:date="2025-02-03T11:40:00Z">
            <w:rPr>
              <w:rFonts w:ascii="Times New Roman" w:eastAsia="Times New Roman" w:hAnsi="Times New Roman" w:cs="Times New Roman"/>
              <w:sz w:val="24"/>
              <w:szCs w:val="24"/>
            </w:rPr>
          </w:rPrChange>
        </w:rPr>
        <w:t xml:space="preserve">-Based Information System of Kelud Volcano. </w:t>
      </w:r>
      <w:r w:rsidRPr="009D5A73">
        <w:rPr>
          <w:rFonts w:ascii="Times New Roman" w:eastAsia="Times New Roman" w:hAnsi="Times New Roman" w:cs="Times New Roman"/>
          <w:i/>
          <w:sz w:val="24"/>
          <w:szCs w:val="24"/>
          <w:lang w:val="en-US"/>
          <w:rPrChange w:id="793" w:author="Alberto D'Agostino" w:date="2025-02-03T11:40:00Z">
            <w:rPr>
              <w:rFonts w:ascii="Times New Roman" w:eastAsia="Times New Roman" w:hAnsi="Times New Roman" w:cs="Times New Roman"/>
              <w:i/>
              <w:sz w:val="24"/>
              <w:szCs w:val="24"/>
            </w:rPr>
          </w:rPrChange>
        </w:rPr>
        <w:t>IOP Conference Series: Earth and Environmental Science</w:t>
      </w:r>
      <w:r w:rsidRPr="009D5A73">
        <w:rPr>
          <w:rFonts w:ascii="Times New Roman" w:eastAsia="Times New Roman" w:hAnsi="Times New Roman" w:cs="Times New Roman"/>
          <w:sz w:val="24"/>
          <w:szCs w:val="24"/>
          <w:lang w:val="en-US"/>
          <w:rPrChange w:id="794"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795" w:author="Alberto D'Agostino" w:date="2025-02-03T11:40:00Z">
            <w:rPr>
              <w:rFonts w:ascii="Times New Roman" w:eastAsia="Times New Roman" w:hAnsi="Times New Roman" w:cs="Times New Roman"/>
              <w:i/>
              <w:sz w:val="24"/>
              <w:szCs w:val="24"/>
            </w:rPr>
          </w:rPrChange>
        </w:rPr>
        <w:t>1066</w:t>
      </w:r>
      <w:r w:rsidRPr="009D5A73">
        <w:rPr>
          <w:rFonts w:ascii="Times New Roman" w:eastAsia="Times New Roman" w:hAnsi="Times New Roman" w:cs="Times New Roman"/>
          <w:sz w:val="24"/>
          <w:szCs w:val="24"/>
          <w:lang w:val="en-US"/>
          <w:rPrChange w:id="796" w:author="Alberto D'Agostino" w:date="2025-02-03T11:40:00Z">
            <w:rPr>
              <w:rFonts w:ascii="Times New Roman" w:eastAsia="Times New Roman" w:hAnsi="Times New Roman" w:cs="Times New Roman"/>
              <w:sz w:val="24"/>
              <w:szCs w:val="24"/>
            </w:rPr>
          </w:rPrChange>
        </w:rPr>
        <w:t>(1), 012010.</w:t>
      </w:r>
      <w:r w:rsidR="0067076A" w:rsidRPr="009D5A73">
        <w:rPr>
          <w:lang w:val="en-US"/>
          <w:rPrChange w:id="797" w:author="Alberto D'Agostino" w:date="2025-02-03T11:40:00Z">
            <w:rPr/>
          </w:rPrChange>
        </w:rPr>
        <w:fldChar w:fldCharType="begin"/>
      </w:r>
      <w:r w:rsidR="0067076A" w:rsidRPr="009D5A73">
        <w:rPr>
          <w:lang w:val="en-US"/>
          <w:rPrChange w:id="798" w:author="Alberto D'Agostino" w:date="2025-02-03T11:40:00Z">
            <w:rPr/>
          </w:rPrChange>
        </w:rPr>
        <w:instrText xml:space="preserve"> HYPERLINK "https://doi.org/10.1088/1755-1315/1066/1/012010" \h </w:instrText>
      </w:r>
      <w:r w:rsidR="0067076A" w:rsidRPr="009D5A73">
        <w:rPr>
          <w:lang w:val="en-US"/>
          <w:rPrChange w:id="799" w:author="Alberto D'Agostino" w:date="2025-02-03T11:40:00Z">
            <w:rPr/>
          </w:rPrChange>
        </w:rPr>
        <w:fldChar w:fldCharType="separate"/>
      </w:r>
      <w:r w:rsidRPr="009D5A73">
        <w:rPr>
          <w:rFonts w:ascii="Times New Roman" w:eastAsia="Times New Roman" w:hAnsi="Times New Roman" w:cs="Times New Roman"/>
          <w:sz w:val="24"/>
          <w:szCs w:val="24"/>
          <w:lang w:val="en-US"/>
          <w:rPrChange w:id="800"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801"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802" w:author="Alberto D'Agostino" w:date="2025-02-03T11:40:00Z">
            <w:rPr/>
          </w:rPrChange>
        </w:rPr>
        <w:fldChar w:fldCharType="begin"/>
      </w:r>
      <w:r w:rsidR="0067076A" w:rsidRPr="009D5A73">
        <w:rPr>
          <w:lang w:val="en-US"/>
          <w:rPrChange w:id="803" w:author="Alberto D'Agostino" w:date="2025-02-03T11:40:00Z">
            <w:rPr/>
          </w:rPrChange>
        </w:rPr>
        <w:instrText xml:space="preserve"> HYPERLINK "https://doi.org/10.1088/1755-1315/1066/1/012010" \h </w:instrText>
      </w:r>
      <w:r w:rsidR="0067076A" w:rsidRPr="009D5A73">
        <w:rPr>
          <w:lang w:val="en-US"/>
          <w:rPrChange w:id="804"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805" w:author="Alberto D'Agostino" w:date="2025-02-03T11:40:00Z">
            <w:rPr>
              <w:rFonts w:ascii="Times New Roman" w:eastAsia="Times New Roman" w:hAnsi="Times New Roman" w:cs="Times New Roman"/>
              <w:color w:val="1155CC"/>
              <w:sz w:val="24"/>
              <w:szCs w:val="24"/>
              <w:u w:val="single"/>
            </w:rPr>
          </w:rPrChange>
        </w:rPr>
        <w:t>https://doi.org/10.1088/1755-1315/1066/1/012010</w:t>
      </w:r>
      <w:r w:rsidR="0067076A" w:rsidRPr="009D5A73">
        <w:rPr>
          <w:rFonts w:ascii="Times New Roman" w:eastAsia="Times New Roman" w:hAnsi="Times New Roman" w:cs="Times New Roman"/>
          <w:color w:val="1155CC"/>
          <w:sz w:val="24"/>
          <w:szCs w:val="24"/>
          <w:u w:val="single"/>
          <w:lang w:val="en-US"/>
          <w:rPrChange w:id="806" w:author="Alberto D'Agostino" w:date="2025-02-03T11:40:00Z">
            <w:rPr>
              <w:rFonts w:ascii="Times New Roman" w:eastAsia="Times New Roman" w:hAnsi="Times New Roman" w:cs="Times New Roman"/>
              <w:color w:val="1155CC"/>
              <w:sz w:val="24"/>
              <w:szCs w:val="24"/>
              <w:u w:val="single"/>
            </w:rPr>
          </w:rPrChange>
        </w:rPr>
        <w:fldChar w:fldCharType="end"/>
      </w:r>
      <w:r w:rsidRPr="009D5A73">
        <w:rPr>
          <w:lang w:val="en-US"/>
          <w:rPrChange w:id="807" w:author="Alberto D'Agostino" w:date="2025-02-03T11:40:00Z">
            <w:rPr/>
          </w:rPrChange>
        </w:rPr>
        <w:fldChar w:fldCharType="begin"/>
      </w:r>
      <w:r w:rsidRPr="009D5A73">
        <w:rPr>
          <w:lang w:val="en-US"/>
          <w:rPrChange w:id="808" w:author="Alberto D'Agostino" w:date="2025-02-03T11:40:00Z">
            <w:rPr/>
          </w:rPrChange>
        </w:rPr>
        <w:instrText xml:space="preserve"> HYPERLINK "https://doi.org/10.1088/1755-1315/1066/1/012010" </w:instrText>
      </w:r>
      <w:r w:rsidRPr="009D5A73">
        <w:rPr>
          <w:lang w:val="en-US"/>
          <w:rPrChange w:id="809" w:author="Alberto D'Agostino" w:date="2025-02-03T11:40:00Z">
            <w:rPr/>
          </w:rPrChange>
        </w:rPr>
        <w:fldChar w:fldCharType="separate"/>
      </w:r>
    </w:p>
    <w:bookmarkStart w:id="810" w:name="_heading=h.q4d7bdknke0i" w:colFirst="0" w:colLast="0"/>
    <w:bookmarkEnd w:id="810"/>
    <w:p w14:paraId="000001B3" w14:textId="71155C2B" w:rsidR="00696B80" w:rsidRPr="009D5A73" w:rsidRDefault="00734CE6" w:rsidP="00F259A2">
      <w:pPr>
        <w:spacing w:line="480" w:lineRule="auto"/>
        <w:ind w:left="709" w:hanging="709"/>
        <w:jc w:val="both"/>
        <w:rPr>
          <w:rFonts w:ascii="Times New Roman" w:eastAsia="Times New Roman" w:hAnsi="Times New Roman" w:cs="Times New Roman"/>
          <w:color w:val="1155CC"/>
          <w:sz w:val="24"/>
          <w:szCs w:val="24"/>
          <w:u w:val="single"/>
          <w:lang w:val="en-US"/>
          <w:rPrChange w:id="811" w:author="Alberto D'Agostino" w:date="2025-02-03T11:40:00Z">
            <w:rPr>
              <w:rFonts w:ascii="Times New Roman" w:eastAsia="Times New Roman" w:hAnsi="Times New Roman" w:cs="Times New Roman"/>
              <w:color w:val="1155CC"/>
              <w:sz w:val="24"/>
              <w:szCs w:val="24"/>
              <w:u w:val="single"/>
            </w:rPr>
          </w:rPrChange>
        </w:rPr>
      </w:pPr>
      <w:r w:rsidRPr="009D5A73">
        <w:rPr>
          <w:lang w:val="en-US"/>
          <w:rPrChange w:id="812" w:author="Alberto D'Agostino" w:date="2025-02-03T11:40:00Z">
            <w:rPr/>
          </w:rPrChange>
        </w:rPr>
        <w:fldChar w:fldCharType="end"/>
      </w:r>
      <w:r w:rsidRPr="009D5A73">
        <w:rPr>
          <w:rFonts w:ascii="Times New Roman" w:eastAsia="Times New Roman" w:hAnsi="Times New Roman" w:cs="Times New Roman"/>
          <w:sz w:val="24"/>
          <w:szCs w:val="24"/>
          <w:lang w:val="en-US"/>
          <w:rPrChange w:id="813" w:author="Alberto D'Agostino" w:date="2025-02-03T11:40:00Z">
            <w:rPr>
              <w:rFonts w:ascii="Times New Roman" w:eastAsia="Times New Roman" w:hAnsi="Times New Roman" w:cs="Times New Roman"/>
              <w:sz w:val="24"/>
              <w:szCs w:val="24"/>
            </w:rPr>
          </w:rPrChange>
        </w:rPr>
        <w:t xml:space="preserve">Baumann, P., </w:t>
      </w:r>
      <w:proofErr w:type="spellStart"/>
      <w:r w:rsidRPr="009D5A73">
        <w:rPr>
          <w:rFonts w:ascii="Times New Roman" w:eastAsia="Times New Roman" w:hAnsi="Times New Roman" w:cs="Times New Roman"/>
          <w:sz w:val="24"/>
          <w:szCs w:val="24"/>
          <w:lang w:val="en-US"/>
          <w:rPrChange w:id="814" w:author="Alberto D'Agostino" w:date="2025-02-03T11:40:00Z">
            <w:rPr>
              <w:rFonts w:ascii="Times New Roman" w:eastAsia="Times New Roman" w:hAnsi="Times New Roman" w:cs="Times New Roman"/>
              <w:sz w:val="24"/>
              <w:szCs w:val="24"/>
            </w:rPr>
          </w:rPrChange>
        </w:rPr>
        <w:t>Misev</w:t>
      </w:r>
      <w:proofErr w:type="spellEnd"/>
      <w:r w:rsidRPr="009D5A73">
        <w:rPr>
          <w:rFonts w:ascii="Times New Roman" w:eastAsia="Times New Roman" w:hAnsi="Times New Roman" w:cs="Times New Roman"/>
          <w:sz w:val="24"/>
          <w:szCs w:val="24"/>
          <w:lang w:val="en-US"/>
          <w:rPrChange w:id="815" w:author="Alberto D'Agostino" w:date="2025-02-03T11:40:00Z">
            <w:rPr>
              <w:rFonts w:ascii="Times New Roman" w:eastAsia="Times New Roman" w:hAnsi="Times New Roman" w:cs="Times New Roman"/>
              <w:sz w:val="24"/>
              <w:szCs w:val="24"/>
            </w:rPr>
          </w:rPrChange>
        </w:rPr>
        <w:t xml:space="preserve">, D., </w:t>
      </w:r>
      <w:proofErr w:type="spellStart"/>
      <w:r w:rsidRPr="009D5A73">
        <w:rPr>
          <w:rFonts w:ascii="Times New Roman" w:eastAsia="Times New Roman" w:hAnsi="Times New Roman" w:cs="Times New Roman"/>
          <w:sz w:val="24"/>
          <w:szCs w:val="24"/>
          <w:lang w:val="en-US"/>
          <w:rPrChange w:id="816" w:author="Alberto D'Agostino" w:date="2025-02-03T11:40:00Z">
            <w:rPr>
              <w:rFonts w:ascii="Times New Roman" w:eastAsia="Times New Roman" w:hAnsi="Times New Roman" w:cs="Times New Roman"/>
              <w:sz w:val="24"/>
              <w:szCs w:val="24"/>
            </w:rPr>
          </w:rPrChange>
        </w:rPr>
        <w:t>Merticariu</w:t>
      </w:r>
      <w:proofErr w:type="spellEnd"/>
      <w:r w:rsidRPr="009D5A73">
        <w:rPr>
          <w:rFonts w:ascii="Times New Roman" w:eastAsia="Times New Roman" w:hAnsi="Times New Roman" w:cs="Times New Roman"/>
          <w:sz w:val="24"/>
          <w:szCs w:val="24"/>
          <w:lang w:val="en-US"/>
          <w:rPrChange w:id="817" w:author="Alberto D'Agostino" w:date="2025-02-03T11:40:00Z">
            <w:rPr>
              <w:rFonts w:ascii="Times New Roman" w:eastAsia="Times New Roman" w:hAnsi="Times New Roman" w:cs="Times New Roman"/>
              <w:sz w:val="24"/>
              <w:szCs w:val="24"/>
            </w:rPr>
          </w:rPrChange>
        </w:rPr>
        <w:t xml:space="preserve">, V., &amp; </w:t>
      </w:r>
      <w:proofErr w:type="spellStart"/>
      <w:r w:rsidRPr="009D5A73">
        <w:rPr>
          <w:rFonts w:ascii="Times New Roman" w:eastAsia="Times New Roman" w:hAnsi="Times New Roman" w:cs="Times New Roman"/>
          <w:sz w:val="24"/>
          <w:szCs w:val="24"/>
          <w:lang w:val="en-US"/>
          <w:rPrChange w:id="818" w:author="Alberto D'Agostino" w:date="2025-02-03T11:40:00Z">
            <w:rPr>
              <w:rFonts w:ascii="Times New Roman" w:eastAsia="Times New Roman" w:hAnsi="Times New Roman" w:cs="Times New Roman"/>
              <w:sz w:val="24"/>
              <w:szCs w:val="24"/>
            </w:rPr>
          </w:rPrChange>
        </w:rPr>
        <w:t>Huu</w:t>
      </w:r>
      <w:proofErr w:type="spellEnd"/>
      <w:r w:rsidRPr="009D5A73">
        <w:rPr>
          <w:rFonts w:ascii="Times New Roman" w:eastAsia="Times New Roman" w:hAnsi="Times New Roman" w:cs="Times New Roman"/>
          <w:sz w:val="24"/>
          <w:szCs w:val="24"/>
          <w:lang w:val="en-US"/>
          <w:rPrChange w:id="819" w:author="Alberto D'Agostino" w:date="2025-02-03T11:40:00Z">
            <w:rPr>
              <w:rFonts w:ascii="Times New Roman" w:eastAsia="Times New Roman" w:hAnsi="Times New Roman" w:cs="Times New Roman"/>
              <w:sz w:val="24"/>
              <w:szCs w:val="24"/>
            </w:rPr>
          </w:rPrChange>
        </w:rPr>
        <w:t xml:space="preserve">, B. P. (2021). Array databases: Concepts, standards, implementations. </w:t>
      </w:r>
      <w:r w:rsidRPr="009D5A73">
        <w:rPr>
          <w:rFonts w:ascii="Times New Roman" w:eastAsia="Times New Roman" w:hAnsi="Times New Roman" w:cs="Times New Roman"/>
          <w:i/>
          <w:sz w:val="24"/>
          <w:szCs w:val="24"/>
          <w:lang w:val="en-US"/>
          <w:rPrChange w:id="820" w:author="Alberto D'Agostino" w:date="2025-02-03T11:40:00Z">
            <w:rPr>
              <w:rFonts w:ascii="Times New Roman" w:eastAsia="Times New Roman" w:hAnsi="Times New Roman" w:cs="Times New Roman"/>
              <w:i/>
              <w:sz w:val="24"/>
              <w:szCs w:val="24"/>
            </w:rPr>
          </w:rPrChange>
        </w:rPr>
        <w:t>Journal of Big Data</w:t>
      </w:r>
      <w:r w:rsidRPr="009D5A73">
        <w:rPr>
          <w:rFonts w:ascii="Times New Roman" w:eastAsia="Times New Roman" w:hAnsi="Times New Roman" w:cs="Times New Roman"/>
          <w:sz w:val="24"/>
          <w:szCs w:val="24"/>
          <w:lang w:val="en-US"/>
          <w:rPrChange w:id="821"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822" w:author="Alberto D'Agostino" w:date="2025-02-03T11:40:00Z">
            <w:rPr>
              <w:rFonts w:ascii="Times New Roman" w:eastAsia="Times New Roman" w:hAnsi="Times New Roman" w:cs="Times New Roman"/>
              <w:i/>
              <w:sz w:val="24"/>
              <w:szCs w:val="24"/>
            </w:rPr>
          </w:rPrChange>
        </w:rPr>
        <w:t>8</w:t>
      </w:r>
      <w:r w:rsidRPr="009D5A73">
        <w:rPr>
          <w:rFonts w:ascii="Times New Roman" w:eastAsia="Times New Roman" w:hAnsi="Times New Roman" w:cs="Times New Roman"/>
          <w:sz w:val="24"/>
          <w:szCs w:val="24"/>
          <w:lang w:val="en-US"/>
          <w:rPrChange w:id="823" w:author="Alberto D'Agostino" w:date="2025-02-03T11:40:00Z">
            <w:rPr>
              <w:rFonts w:ascii="Times New Roman" w:eastAsia="Times New Roman" w:hAnsi="Times New Roman" w:cs="Times New Roman"/>
              <w:sz w:val="24"/>
              <w:szCs w:val="24"/>
            </w:rPr>
          </w:rPrChange>
        </w:rPr>
        <w:t>(1), 28.</w:t>
      </w:r>
      <w:r w:rsidR="0067076A" w:rsidRPr="009D5A73">
        <w:rPr>
          <w:lang w:val="en-US"/>
          <w:rPrChange w:id="824" w:author="Alberto D'Agostino" w:date="2025-02-03T11:40:00Z">
            <w:rPr/>
          </w:rPrChange>
        </w:rPr>
        <w:fldChar w:fldCharType="begin"/>
      </w:r>
      <w:r w:rsidR="0067076A" w:rsidRPr="009D5A73">
        <w:rPr>
          <w:lang w:val="en-US"/>
          <w:rPrChange w:id="825" w:author="Alberto D'Agostino" w:date="2025-02-03T11:40:00Z">
            <w:rPr/>
          </w:rPrChange>
        </w:rPr>
        <w:instrText xml:space="preserve"> HYPERLINK "https://doi.org/10.1186/s40537-020-00399-2" \h </w:instrText>
      </w:r>
      <w:r w:rsidR="0067076A" w:rsidRPr="009D5A73">
        <w:rPr>
          <w:lang w:val="en-US"/>
          <w:rPrChange w:id="826" w:author="Alberto D'Agostino" w:date="2025-02-03T11:40:00Z">
            <w:rPr/>
          </w:rPrChange>
        </w:rPr>
        <w:fldChar w:fldCharType="separate"/>
      </w:r>
      <w:r w:rsidRPr="009D5A73">
        <w:rPr>
          <w:rFonts w:ascii="Times New Roman" w:eastAsia="Times New Roman" w:hAnsi="Times New Roman" w:cs="Times New Roman"/>
          <w:sz w:val="24"/>
          <w:szCs w:val="24"/>
          <w:lang w:val="en-US"/>
          <w:rPrChange w:id="827"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828"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829" w:author="Alberto D'Agostino" w:date="2025-02-03T11:40:00Z">
            <w:rPr/>
          </w:rPrChange>
        </w:rPr>
        <w:fldChar w:fldCharType="begin"/>
      </w:r>
      <w:r w:rsidR="0067076A" w:rsidRPr="009D5A73">
        <w:rPr>
          <w:lang w:val="en-US"/>
          <w:rPrChange w:id="830" w:author="Alberto D'Agostino" w:date="2025-02-03T11:40:00Z">
            <w:rPr/>
          </w:rPrChange>
        </w:rPr>
        <w:instrText xml:space="preserve"> HYPERLINK "https://doi.org/10.1186/s40537-020-00399-2" \h </w:instrText>
      </w:r>
      <w:r w:rsidR="0067076A" w:rsidRPr="009D5A73">
        <w:rPr>
          <w:lang w:val="en-US"/>
          <w:rPrChange w:id="831"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832" w:author="Alberto D'Agostino" w:date="2025-02-03T11:40:00Z">
            <w:rPr>
              <w:rFonts w:ascii="Times New Roman" w:eastAsia="Times New Roman" w:hAnsi="Times New Roman" w:cs="Times New Roman"/>
              <w:color w:val="1155CC"/>
              <w:sz w:val="24"/>
              <w:szCs w:val="24"/>
              <w:u w:val="single"/>
            </w:rPr>
          </w:rPrChange>
        </w:rPr>
        <w:t>https://doi.org/10.1186/s40537-020-00399-2</w:t>
      </w:r>
      <w:r w:rsidR="0067076A" w:rsidRPr="009D5A73">
        <w:rPr>
          <w:rFonts w:ascii="Times New Roman" w:eastAsia="Times New Roman" w:hAnsi="Times New Roman" w:cs="Times New Roman"/>
          <w:color w:val="1155CC"/>
          <w:sz w:val="24"/>
          <w:szCs w:val="24"/>
          <w:u w:val="single"/>
          <w:lang w:val="en-US"/>
          <w:rPrChange w:id="833" w:author="Alberto D'Agostino" w:date="2025-02-03T11:40:00Z">
            <w:rPr>
              <w:rFonts w:ascii="Times New Roman" w:eastAsia="Times New Roman" w:hAnsi="Times New Roman" w:cs="Times New Roman"/>
              <w:color w:val="1155CC"/>
              <w:sz w:val="24"/>
              <w:szCs w:val="24"/>
              <w:u w:val="single"/>
            </w:rPr>
          </w:rPrChange>
        </w:rPr>
        <w:fldChar w:fldCharType="end"/>
      </w:r>
      <w:bookmarkStart w:id="834" w:name="_heading=h.k2z2bxqe7qgv" w:colFirst="0" w:colLast="0"/>
      <w:bookmarkEnd w:id="834"/>
    </w:p>
    <w:p w14:paraId="181975E4" w14:textId="66F9C61D" w:rsidR="000F5E64" w:rsidRPr="009D5A73" w:rsidRDefault="00734CE6" w:rsidP="000F5E64">
      <w:pPr>
        <w:spacing w:line="480" w:lineRule="auto"/>
        <w:ind w:left="709" w:hanging="709"/>
        <w:jc w:val="both"/>
        <w:rPr>
          <w:rFonts w:ascii="Times New Roman" w:eastAsia="Times New Roman" w:hAnsi="Times New Roman" w:cs="Times New Roman"/>
          <w:sz w:val="24"/>
          <w:szCs w:val="24"/>
          <w:lang w:val="en-US"/>
          <w:rPrChange w:id="835" w:author="Alberto D'Agostino" w:date="2025-02-03T11:40:00Z">
            <w:rPr>
              <w:rFonts w:ascii="Times New Roman" w:eastAsia="Times New Roman" w:hAnsi="Times New Roman" w:cs="Times New Roman"/>
              <w:sz w:val="24"/>
              <w:szCs w:val="24"/>
            </w:rPr>
          </w:rPrChange>
        </w:rPr>
      </w:pPr>
      <w:bookmarkStart w:id="836" w:name="_heading=h.gjdgxs" w:colFirst="0" w:colLast="0"/>
      <w:bookmarkEnd w:id="836"/>
      <w:proofErr w:type="spellStart"/>
      <w:r w:rsidRPr="009D5A73">
        <w:rPr>
          <w:rFonts w:ascii="Times New Roman" w:eastAsia="Times New Roman" w:hAnsi="Times New Roman" w:cs="Times New Roman"/>
          <w:sz w:val="24"/>
          <w:szCs w:val="24"/>
          <w:lang w:val="en-US"/>
          <w:rPrChange w:id="837" w:author="Alberto D'Agostino" w:date="2025-02-03T11:40:00Z">
            <w:rPr>
              <w:rFonts w:ascii="Times New Roman" w:eastAsia="Times New Roman" w:hAnsi="Times New Roman" w:cs="Times New Roman"/>
              <w:sz w:val="24"/>
              <w:szCs w:val="24"/>
              <w:lang w:val="en-GB"/>
            </w:rPr>
          </w:rPrChange>
        </w:rPr>
        <w:t>Burggraf</w:t>
      </w:r>
      <w:proofErr w:type="spellEnd"/>
      <w:r w:rsidRPr="009D5A73">
        <w:rPr>
          <w:rFonts w:ascii="Times New Roman" w:eastAsia="Times New Roman" w:hAnsi="Times New Roman" w:cs="Times New Roman"/>
          <w:sz w:val="24"/>
          <w:szCs w:val="24"/>
          <w:lang w:val="en-US"/>
          <w:rPrChange w:id="838" w:author="Alberto D'Agostino" w:date="2025-02-03T11:40:00Z">
            <w:rPr>
              <w:rFonts w:ascii="Times New Roman" w:eastAsia="Times New Roman" w:hAnsi="Times New Roman" w:cs="Times New Roman"/>
              <w:sz w:val="24"/>
              <w:szCs w:val="24"/>
              <w:lang w:val="en-GB"/>
            </w:rPr>
          </w:rPrChange>
        </w:rPr>
        <w:t xml:space="preserve">, D. (2015). OGC KML 2.3, Version 1.0. </w:t>
      </w:r>
      <w:r w:rsidRPr="009D5A73">
        <w:rPr>
          <w:rFonts w:ascii="Times New Roman" w:eastAsia="Times New Roman" w:hAnsi="Times New Roman" w:cs="Times New Roman"/>
          <w:sz w:val="24"/>
          <w:szCs w:val="24"/>
          <w:lang w:val="en-US"/>
          <w:rPrChange w:id="839" w:author="Alberto D'Agostino" w:date="2025-02-03T11:40:00Z">
            <w:rPr>
              <w:rFonts w:ascii="Times New Roman" w:eastAsia="Times New Roman" w:hAnsi="Times New Roman" w:cs="Times New Roman"/>
              <w:sz w:val="24"/>
              <w:szCs w:val="24"/>
            </w:rPr>
          </w:rPrChange>
        </w:rPr>
        <w:t xml:space="preserve">Wayland, MA, Open Geospatial Consortium, 266pp. (OGC 12-007r2). </w:t>
      </w:r>
      <w:del w:id="840" w:author="Alberto D'Agostino" w:date="2025-02-03T11:36:00Z">
        <w:r w:rsidRPr="009D5A73" w:rsidDel="009D5A73">
          <w:rPr>
            <w:rFonts w:ascii="Times New Roman" w:eastAsia="Times New Roman" w:hAnsi="Times New Roman" w:cs="Times New Roman"/>
            <w:sz w:val="24"/>
            <w:szCs w:val="24"/>
            <w:lang w:val="en-US"/>
            <w:rPrChange w:id="841" w:author="Alberto D'Agostino" w:date="2025-02-03T11:40:00Z">
              <w:rPr>
                <w:rFonts w:ascii="Times New Roman" w:eastAsia="Times New Roman" w:hAnsi="Times New Roman" w:cs="Times New Roman"/>
                <w:sz w:val="24"/>
                <w:szCs w:val="24"/>
              </w:rPr>
            </w:rPrChange>
          </w:rPr>
          <w:delText xml:space="preserve">DOI: </w:delText>
        </w:r>
      </w:del>
      <w:ins w:id="842" w:author="Alberto D'Agostino" w:date="2025-02-03T11:38:00Z">
        <w:r w:rsidR="009D5A73" w:rsidRPr="009D5A73">
          <w:rPr>
            <w:rFonts w:ascii="Times New Roman" w:eastAsia="Times New Roman" w:hAnsi="Times New Roman" w:cs="Times New Roman"/>
            <w:sz w:val="24"/>
            <w:szCs w:val="24"/>
            <w:lang w:val="en-US"/>
            <w:rPrChange w:id="843" w:author="Alberto D'Agostino" w:date="2025-02-03T11:40:00Z">
              <w:rPr>
                <w:rFonts w:ascii="Times New Roman" w:eastAsia="Times New Roman" w:hAnsi="Times New Roman" w:cs="Times New Roman"/>
                <w:sz w:val="24"/>
                <w:szCs w:val="24"/>
              </w:rPr>
            </w:rPrChange>
          </w:rPr>
          <w:fldChar w:fldCharType="begin"/>
        </w:r>
        <w:r w:rsidR="009D5A73" w:rsidRPr="009D5A73">
          <w:rPr>
            <w:rFonts w:ascii="Times New Roman" w:eastAsia="Times New Roman" w:hAnsi="Times New Roman" w:cs="Times New Roman"/>
            <w:sz w:val="24"/>
            <w:szCs w:val="24"/>
            <w:lang w:val="en-US"/>
            <w:rPrChange w:id="844" w:author="Alberto D'Agostino" w:date="2025-02-03T11:40:00Z">
              <w:rPr>
                <w:rFonts w:ascii="Times New Roman" w:eastAsia="Times New Roman" w:hAnsi="Times New Roman" w:cs="Times New Roman"/>
                <w:sz w:val="24"/>
                <w:szCs w:val="24"/>
              </w:rPr>
            </w:rPrChange>
          </w:rPr>
          <w:instrText xml:space="preserve"> HYPERLINK "h</w:instrText>
        </w:r>
      </w:ins>
      <w:ins w:id="845" w:author="Alberto D'Agostino" w:date="2025-02-03T11:36:00Z">
        <w:r w:rsidR="009D5A73" w:rsidRPr="009D5A73">
          <w:rPr>
            <w:rFonts w:ascii="Times New Roman" w:eastAsia="Times New Roman" w:hAnsi="Times New Roman" w:cs="Times New Roman"/>
            <w:sz w:val="24"/>
            <w:szCs w:val="24"/>
            <w:lang w:val="en-US"/>
            <w:rPrChange w:id="846" w:author="Alberto D'Agostino" w:date="2025-02-03T11:40:00Z">
              <w:rPr>
                <w:rFonts w:ascii="Times New Roman" w:eastAsia="Times New Roman" w:hAnsi="Times New Roman" w:cs="Times New Roman"/>
                <w:sz w:val="24"/>
                <w:szCs w:val="24"/>
              </w:rPr>
            </w:rPrChange>
          </w:rPr>
          <w:instrText>ttps://doi.org/</w:instrText>
        </w:r>
      </w:ins>
      <w:r w:rsidR="009D5A73" w:rsidRPr="009D5A73">
        <w:rPr>
          <w:rFonts w:ascii="Times New Roman" w:eastAsia="Times New Roman" w:hAnsi="Times New Roman" w:cs="Times New Roman"/>
          <w:sz w:val="24"/>
          <w:szCs w:val="24"/>
          <w:lang w:val="en-US"/>
          <w:rPrChange w:id="847" w:author="Alberto D'Agostino" w:date="2025-02-03T11:40:00Z">
            <w:rPr>
              <w:rFonts w:ascii="Times New Roman" w:eastAsia="Times New Roman" w:hAnsi="Times New Roman" w:cs="Times New Roman"/>
              <w:sz w:val="24"/>
              <w:szCs w:val="24"/>
            </w:rPr>
          </w:rPrChange>
        </w:rPr>
        <w:instrText>10.25607/obp-598</w:instrText>
      </w:r>
      <w:ins w:id="848" w:author="Alberto D'Agostino" w:date="2025-02-03T11:38:00Z">
        <w:r w:rsidR="009D5A73" w:rsidRPr="009D5A73">
          <w:rPr>
            <w:rFonts w:ascii="Times New Roman" w:eastAsia="Times New Roman" w:hAnsi="Times New Roman" w:cs="Times New Roman"/>
            <w:sz w:val="24"/>
            <w:szCs w:val="24"/>
            <w:lang w:val="en-US"/>
            <w:rPrChange w:id="849" w:author="Alberto D'Agostino" w:date="2025-02-03T11:40:00Z">
              <w:rPr>
                <w:rFonts w:ascii="Times New Roman" w:eastAsia="Times New Roman" w:hAnsi="Times New Roman" w:cs="Times New Roman"/>
                <w:sz w:val="24"/>
                <w:szCs w:val="24"/>
              </w:rPr>
            </w:rPrChange>
          </w:rPr>
          <w:instrText xml:space="preserve">" </w:instrText>
        </w:r>
        <w:r w:rsidR="009D5A73" w:rsidRPr="009D5A73">
          <w:rPr>
            <w:rFonts w:ascii="Times New Roman" w:eastAsia="Times New Roman" w:hAnsi="Times New Roman" w:cs="Times New Roman"/>
            <w:sz w:val="24"/>
            <w:szCs w:val="24"/>
            <w:lang w:val="en-US"/>
            <w:rPrChange w:id="850" w:author="Alberto D'Agostino" w:date="2025-02-03T11:40:00Z">
              <w:rPr>
                <w:rFonts w:ascii="Times New Roman" w:eastAsia="Times New Roman" w:hAnsi="Times New Roman" w:cs="Times New Roman"/>
                <w:sz w:val="24"/>
                <w:szCs w:val="24"/>
              </w:rPr>
            </w:rPrChange>
          </w:rPr>
          <w:fldChar w:fldCharType="separate"/>
        </w:r>
        <w:r w:rsidR="009D5A73" w:rsidRPr="009D5A73">
          <w:rPr>
            <w:rStyle w:val="Collegamentoipertestuale"/>
            <w:rFonts w:ascii="Times New Roman" w:eastAsia="Times New Roman" w:hAnsi="Times New Roman" w:cs="Times New Roman"/>
            <w:sz w:val="24"/>
            <w:szCs w:val="24"/>
            <w:lang w:val="en-US"/>
            <w:rPrChange w:id="851" w:author="Alberto D'Agostino" w:date="2025-02-03T11:40:00Z">
              <w:rPr>
                <w:rStyle w:val="Collegamentoipertestuale"/>
                <w:rFonts w:ascii="Times New Roman" w:eastAsia="Times New Roman" w:hAnsi="Times New Roman" w:cs="Times New Roman"/>
                <w:sz w:val="24"/>
                <w:szCs w:val="24"/>
              </w:rPr>
            </w:rPrChange>
          </w:rPr>
          <w:t>h</w:t>
        </w:r>
      </w:ins>
      <w:ins w:id="852" w:author="Alberto D'Agostino" w:date="2025-02-03T11:36:00Z">
        <w:r w:rsidR="009D5A73" w:rsidRPr="009D5A73">
          <w:rPr>
            <w:rStyle w:val="Collegamentoipertestuale"/>
            <w:rFonts w:ascii="Times New Roman" w:eastAsia="Times New Roman" w:hAnsi="Times New Roman" w:cs="Times New Roman"/>
            <w:sz w:val="24"/>
            <w:szCs w:val="24"/>
            <w:lang w:val="en-US"/>
            <w:rPrChange w:id="853" w:author="Alberto D'Agostino" w:date="2025-02-03T11:40:00Z">
              <w:rPr>
                <w:rStyle w:val="Collegamentoipertestuale"/>
                <w:rFonts w:ascii="Times New Roman" w:eastAsia="Times New Roman" w:hAnsi="Times New Roman" w:cs="Times New Roman"/>
                <w:sz w:val="24"/>
                <w:szCs w:val="24"/>
              </w:rPr>
            </w:rPrChange>
          </w:rPr>
          <w:t>ttps://doi.org/</w:t>
        </w:r>
      </w:ins>
      <w:r w:rsidR="009D5A73" w:rsidRPr="009D5A73">
        <w:rPr>
          <w:rStyle w:val="Collegamentoipertestuale"/>
          <w:rFonts w:ascii="Times New Roman" w:eastAsia="Times New Roman" w:hAnsi="Times New Roman" w:cs="Times New Roman"/>
          <w:sz w:val="24"/>
          <w:szCs w:val="24"/>
          <w:lang w:val="en-US"/>
          <w:rPrChange w:id="854" w:author="Alberto D'Agostino" w:date="2025-02-03T11:40:00Z">
            <w:rPr>
              <w:rStyle w:val="Collegamentoipertestuale"/>
              <w:rFonts w:ascii="Times New Roman" w:eastAsia="Times New Roman" w:hAnsi="Times New Roman" w:cs="Times New Roman"/>
              <w:sz w:val="24"/>
              <w:szCs w:val="24"/>
            </w:rPr>
          </w:rPrChange>
        </w:rPr>
        <w:t>10.25607/obp-598</w:t>
      </w:r>
      <w:ins w:id="855" w:author="Alberto D'Agostino" w:date="2025-02-03T11:38:00Z">
        <w:r w:rsidR="009D5A73" w:rsidRPr="009D5A73">
          <w:rPr>
            <w:rFonts w:ascii="Times New Roman" w:eastAsia="Times New Roman" w:hAnsi="Times New Roman" w:cs="Times New Roman"/>
            <w:sz w:val="24"/>
            <w:szCs w:val="24"/>
            <w:lang w:val="en-US"/>
            <w:rPrChange w:id="856" w:author="Alberto D'Agostino" w:date="2025-02-03T11:40:00Z">
              <w:rPr>
                <w:rFonts w:ascii="Times New Roman" w:eastAsia="Times New Roman" w:hAnsi="Times New Roman" w:cs="Times New Roman"/>
                <w:sz w:val="24"/>
                <w:szCs w:val="24"/>
              </w:rPr>
            </w:rPrChange>
          </w:rPr>
          <w:fldChar w:fldCharType="end"/>
        </w:r>
      </w:ins>
      <w:bookmarkStart w:id="857" w:name="_heading=h.3brtq49esdnw" w:colFirst="0" w:colLast="0"/>
      <w:bookmarkEnd w:id="857"/>
    </w:p>
    <w:p w14:paraId="000001B5" w14:textId="39B3C93A" w:rsidR="00696B80" w:rsidRPr="009D5A73" w:rsidRDefault="00734CE6" w:rsidP="000F5E64">
      <w:pPr>
        <w:spacing w:line="480" w:lineRule="auto"/>
        <w:ind w:left="709" w:hanging="709"/>
        <w:jc w:val="both"/>
        <w:rPr>
          <w:rFonts w:ascii="Times New Roman" w:eastAsia="Times New Roman" w:hAnsi="Times New Roman" w:cs="Times New Roman"/>
          <w:sz w:val="24"/>
          <w:szCs w:val="24"/>
          <w:lang w:val="en-US"/>
          <w:rPrChange w:id="858"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859" w:author="Alberto D'Agostino" w:date="2025-02-03T11:40:00Z">
            <w:rPr>
              <w:rFonts w:ascii="Times New Roman" w:eastAsia="Times New Roman" w:hAnsi="Times New Roman" w:cs="Times New Roman"/>
              <w:sz w:val="24"/>
              <w:szCs w:val="24"/>
            </w:rPr>
          </w:rPrChange>
        </w:rPr>
        <w:t xml:space="preserve">Cheng, D. (2024). Research on HTML5 Responsive Web Front-end Development Based on Bootstrap Framework. 2024 7th International Conference on Computer Information Science and Application Technology (CISAT), 711–718. </w:t>
      </w:r>
      <w:ins w:id="860" w:author="Alberto D'Agostino" w:date="2025-02-03T11:12:00Z">
        <w:r w:rsidR="00E372D0" w:rsidRPr="009D5A73">
          <w:rPr>
            <w:rFonts w:ascii="Times New Roman" w:eastAsia="Times New Roman" w:hAnsi="Times New Roman" w:cs="Times New Roman"/>
            <w:sz w:val="24"/>
            <w:szCs w:val="24"/>
            <w:lang w:val="en-US"/>
            <w:rPrChange w:id="861" w:author="Alberto D'Agostino" w:date="2025-02-03T11:40:00Z">
              <w:rPr>
                <w:rFonts w:ascii="Times New Roman" w:eastAsia="Times New Roman" w:hAnsi="Times New Roman" w:cs="Times New Roman"/>
                <w:sz w:val="24"/>
                <w:szCs w:val="24"/>
              </w:rPr>
            </w:rPrChange>
          </w:rPr>
          <w:fldChar w:fldCharType="begin"/>
        </w:r>
        <w:r w:rsidR="00E372D0" w:rsidRPr="009D5A73">
          <w:rPr>
            <w:rFonts w:ascii="Times New Roman" w:eastAsia="Times New Roman" w:hAnsi="Times New Roman" w:cs="Times New Roman"/>
            <w:sz w:val="24"/>
            <w:szCs w:val="24"/>
            <w:lang w:val="en-US"/>
            <w:rPrChange w:id="862" w:author="Alberto D'Agostino" w:date="2025-02-03T11:40:00Z">
              <w:rPr>
                <w:rFonts w:ascii="Times New Roman" w:eastAsia="Times New Roman" w:hAnsi="Times New Roman" w:cs="Times New Roman"/>
                <w:sz w:val="24"/>
                <w:szCs w:val="24"/>
              </w:rPr>
            </w:rPrChange>
          </w:rPr>
          <w:instrText xml:space="preserve"> HYPERLINK "</w:instrText>
        </w:r>
      </w:ins>
      <w:r w:rsidR="00E372D0" w:rsidRPr="009D5A73">
        <w:rPr>
          <w:rFonts w:ascii="Times New Roman" w:eastAsia="Times New Roman" w:hAnsi="Times New Roman" w:cs="Times New Roman"/>
          <w:sz w:val="24"/>
          <w:szCs w:val="24"/>
          <w:lang w:val="en-US"/>
          <w:rPrChange w:id="863" w:author="Alberto D'Agostino" w:date="2025-02-03T11:40:00Z">
            <w:rPr>
              <w:rFonts w:ascii="Times New Roman" w:eastAsia="Times New Roman" w:hAnsi="Times New Roman" w:cs="Times New Roman"/>
              <w:sz w:val="24"/>
              <w:szCs w:val="24"/>
            </w:rPr>
          </w:rPrChange>
        </w:rPr>
        <w:instrText>https://doi.org/10.1109/CISAT62382.2024.10695228</w:instrText>
      </w:r>
      <w:ins w:id="864" w:author="Alberto D'Agostino" w:date="2025-02-03T11:12:00Z">
        <w:r w:rsidR="00E372D0" w:rsidRPr="009D5A73">
          <w:rPr>
            <w:rFonts w:ascii="Times New Roman" w:eastAsia="Times New Roman" w:hAnsi="Times New Roman" w:cs="Times New Roman"/>
            <w:sz w:val="24"/>
            <w:szCs w:val="24"/>
            <w:lang w:val="en-US"/>
            <w:rPrChange w:id="865" w:author="Alberto D'Agostino" w:date="2025-02-03T11:40:00Z">
              <w:rPr>
                <w:rFonts w:ascii="Times New Roman" w:eastAsia="Times New Roman" w:hAnsi="Times New Roman" w:cs="Times New Roman"/>
                <w:sz w:val="24"/>
                <w:szCs w:val="24"/>
              </w:rPr>
            </w:rPrChange>
          </w:rPr>
          <w:instrText xml:space="preserve">" </w:instrText>
        </w:r>
        <w:r w:rsidR="00E372D0" w:rsidRPr="009D5A73">
          <w:rPr>
            <w:rFonts w:ascii="Times New Roman" w:eastAsia="Times New Roman" w:hAnsi="Times New Roman" w:cs="Times New Roman"/>
            <w:sz w:val="24"/>
            <w:szCs w:val="24"/>
            <w:lang w:val="en-US"/>
            <w:rPrChange w:id="866" w:author="Alberto D'Agostino" w:date="2025-02-03T11:40:00Z">
              <w:rPr>
                <w:rFonts w:ascii="Times New Roman" w:eastAsia="Times New Roman" w:hAnsi="Times New Roman" w:cs="Times New Roman"/>
                <w:sz w:val="24"/>
                <w:szCs w:val="24"/>
              </w:rPr>
            </w:rPrChange>
          </w:rPr>
          <w:fldChar w:fldCharType="separate"/>
        </w:r>
      </w:ins>
      <w:r w:rsidR="00E372D0" w:rsidRPr="009D5A73">
        <w:rPr>
          <w:rStyle w:val="Collegamentoipertestuale"/>
          <w:rFonts w:ascii="Times New Roman" w:eastAsia="Times New Roman" w:hAnsi="Times New Roman" w:cs="Times New Roman"/>
          <w:sz w:val="24"/>
          <w:szCs w:val="24"/>
          <w:lang w:val="en-US"/>
          <w:rPrChange w:id="867" w:author="Alberto D'Agostino" w:date="2025-02-03T11:40:00Z">
            <w:rPr>
              <w:rStyle w:val="Collegamentoipertestuale"/>
              <w:rFonts w:ascii="Times New Roman" w:eastAsia="Times New Roman" w:hAnsi="Times New Roman" w:cs="Times New Roman"/>
              <w:sz w:val="24"/>
              <w:szCs w:val="24"/>
            </w:rPr>
          </w:rPrChange>
        </w:rPr>
        <w:t>https://doi.org/10.1109/CISAT62382.2024.10695228</w:t>
      </w:r>
      <w:ins w:id="868" w:author="Alberto D'Agostino" w:date="2025-02-03T11:12:00Z">
        <w:r w:rsidR="00E372D0" w:rsidRPr="009D5A73">
          <w:rPr>
            <w:rFonts w:ascii="Times New Roman" w:eastAsia="Times New Roman" w:hAnsi="Times New Roman" w:cs="Times New Roman"/>
            <w:sz w:val="24"/>
            <w:szCs w:val="24"/>
            <w:lang w:val="en-US"/>
            <w:rPrChange w:id="869" w:author="Alberto D'Agostino" w:date="2025-02-03T11:40:00Z">
              <w:rPr>
                <w:rFonts w:ascii="Times New Roman" w:eastAsia="Times New Roman" w:hAnsi="Times New Roman" w:cs="Times New Roman"/>
                <w:sz w:val="24"/>
                <w:szCs w:val="24"/>
              </w:rPr>
            </w:rPrChange>
          </w:rPr>
          <w:fldChar w:fldCharType="end"/>
        </w:r>
      </w:ins>
    </w:p>
    <w:p w14:paraId="4F753B7E" w14:textId="6C2701ED" w:rsidR="00E372D0" w:rsidRPr="009D5A73" w:rsidRDefault="00E372D0" w:rsidP="00E372D0">
      <w:pPr>
        <w:spacing w:line="480" w:lineRule="auto"/>
        <w:ind w:left="709" w:hanging="709"/>
        <w:jc w:val="both"/>
        <w:rPr>
          <w:ins w:id="870" w:author="Alberto D'Agostino" w:date="2025-02-03T11:13:00Z"/>
          <w:rFonts w:ascii="Times New Roman" w:eastAsia="Times New Roman" w:hAnsi="Times New Roman" w:cs="Times New Roman"/>
          <w:color w:val="000000"/>
          <w:sz w:val="24"/>
          <w:szCs w:val="24"/>
          <w:lang w:val="en-US"/>
          <w:rPrChange w:id="871" w:author="Alberto D'Agostino" w:date="2025-02-03T11:40:00Z">
            <w:rPr>
              <w:ins w:id="872" w:author="Alberto D'Agostino" w:date="2025-02-03T11:13:00Z"/>
              <w:rFonts w:ascii="Times New Roman" w:eastAsia="Times New Roman" w:hAnsi="Times New Roman" w:cs="Times New Roman"/>
              <w:color w:val="000000"/>
              <w:sz w:val="24"/>
              <w:szCs w:val="24"/>
            </w:rPr>
          </w:rPrChange>
        </w:rPr>
      </w:pPr>
      <w:proofErr w:type="spellStart"/>
      <w:ins w:id="873" w:author="Alberto D'Agostino" w:date="2025-02-03T11:13:00Z">
        <w:r w:rsidRPr="009D5A73">
          <w:rPr>
            <w:rFonts w:ascii="Times New Roman" w:eastAsia="Times New Roman" w:hAnsi="Times New Roman" w:cs="Times New Roman"/>
            <w:color w:val="000000"/>
            <w:sz w:val="24"/>
            <w:szCs w:val="24"/>
            <w:lang w:val="en-US"/>
            <w:rPrChange w:id="874" w:author="Alberto D'Agostino" w:date="2025-02-03T11:40:00Z">
              <w:rPr>
                <w:rFonts w:ascii="Times New Roman" w:eastAsia="Times New Roman" w:hAnsi="Times New Roman" w:cs="Times New Roman"/>
                <w:color w:val="000000"/>
                <w:sz w:val="24"/>
                <w:szCs w:val="24"/>
              </w:rPr>
            </w:rPrChange>
          </w:rPr>
          <w:t>Cirrincione</w:t>
        </w:r>
        <w:proofErr w:type="spellEnd"/>
        <w:r w:rsidRPr="009D5A73">
          <w:rPr>
            <w:rFonts w:ascii="Times New Roman" w:eastAsia="Times New Roman" w:hAnsi="Times New Roman" w:cs="Times New Roman"/>
            <w:color w:val="000000"/>
            <w:sz w:val="24"/>
            <w:szCs w:val="24"/>
            <w:lang w:val="en-US"/>
            <w:rPrChange w:id="875" w:author="Alberto D'Agostino" w:date="2025-02-03T11:40:00Z">
              <w:rPr>
                <w:rFonts w:ascii="Times New Roman" w:eastAsia="Times New Roman" w:hAnsi="Times New Roman" w:cs="Times New Roman"/>
                <w:color w:val="000000"/>
                <w:sz w:val="24"/>
                <w:szCs w:val="24"/>
              </w:rPr>
            </w:rPrChange>
          </w:rPr>
          <w:t xml:space="preserve">, R., Fazio, E., </w:t>
        </w:r>
        <w:proofErr w:type="spellStart"/>
        <w:r w:rsidRPr="009D5A73">
          <w:rPr>
            <w:rFonts w:ascii="Times New Roman" w:eastAsia="Times New Roman" w:hAnsi="Times New Roman" w:cs="Times New Roman"/>
            <w:color w:val="000000"/>
            <w:sz w:val="24"/>
            <w:szCs w:val="24"/>
            <w:lang w:val="en-US"/>
            <w:rPrChange w:id="876" w:author="Alberto D'Agostino" w:date="2025-02-03T11:40:00Z">
              <w:rPr>
                <w:rFonts w:ascii="Times New Roman" w:eastAsia="Times New Roman" w:hAnsi="Times New Roman" w:cs="Times New Roman"/>
                <w:color w:val="000000"/>
                <w:sz w:val="24"/>
                <w:szCs w:val="24"/>
              </w:rPr>
            </w:rPrChange>
          </w:rPr>
          <w:t>Ortolano</w:t>
        </w:r>
        <w:proofErr w:type="spellEnd"/>
        <w:r w:rsidRPr="009D5A73">
          <w:rPr>
            <w:rFonts w:ascii="Times New Roman" w:eastAsia="Times New Roman" w:hAnsi="Times New Roman" w:cs="Times New Roman"/>
            <w:color w:val="000000"/>
            <w:sz w:val="24"/>
            <w:szCs w:val="24"/>
            <w:lang w:val="en-US"/>
            <w:rPrChange w:id="877" w:author="Alberto D'Agostino" w:date="2025-02-03T11:40:00Z">
              <w:rPr>
                <w:rFonts w:ascii="Times New Roman" w:eastAsia="Times New Roman" w:hAnsi="Times New Roman" w:cs="Times New Roman"/>
                <w:color w:val="000000"/>
                <w:sz w:val="24"/>
                <w:szCs w:val="24"/>
              </w:rPr>
            </w:rPrChange>
          </w:rPr>
          <w:t xml:space="preserve">, G., </w:t>
        </w:r>
        <w:proofErr w:type="spellStart"/>
        <w:r w:rsidRPr="009D5A73">
          <w:rPr>
            <w:rFonts w:ascii="Times New Roman" w:eastAsia="Times New Roman" w:hAnsi="Times New Roman" w:cs="Times New Roman"/>
            <w:color w:val="000000"/>
            <w:sz w:val="24"/>
            <w:szCs w:val="24"/>
            <w:lang w:val="en-US"/>
            <w:rPrChange w:id="878" w:author="Alberto D'Agostino" w:date="2025-02-03T11:40:00Z">
              <w:rPr>
                <w:rFonts w:ascii="Times New Roman" w:eastAsia="Times New Roman" w:hAnsi="Times New Roman" w:cs="Times New Roman"/>
                <w:color w:val="000000"/>
                <w:sz w:val="24"/>
                <w:szCs w:val="24"/>
              </w:rPr>
            </w:rPrChange>
          </w:rPr>
          <w:t>Pezzino</w:t>
        </w:r>
        <w:proofErr w:type="spellEnd"/>
        <w:r w:rsidRPr="009D5A73">
          <w:rPr>
            <w:rFonts w:ascii="Times New Roman" w:eastAsia="Times New Roman" w:hAnsi="Times New Roman" w:cs="Times New Roman"/>
            <w:color w:val="000000"/>
            <w:sz w:val="24"/>
            <w:szCs w:val="24"/>
            <w:lang w:val="en-US"/>
            <w:rPrChange w:id="879" w:author="Alberto D'Agostino" w:date="2025-02-03T11:40:00Z">
              <w:rPr>
                <w:rFonts w:ascii="Times New Roman" w:eastAsia="Times New Roman" w:hAnsi="Times New Roman" w:cs="Times New Roman"/>
                <w:color w:val="000000"/>
                <w:sz w:val="24"/>
                <w:szCs w:val="24"/>
              </w:rPr>
            </w:rPrChange>
          </w:rPr>
          <w:t xml:space="preserve">, A., &amp; Punturo, R. (2012). Fault-related rocks: deciphering the structural–metamorphic evolution of an accretionary wedge in a collisional </w:t>
        </w:r>
        <w:r w:rsidRPr="009D5A73">
          <w:rPr>
            <w:rFonts w:ascii="Times New Roman" w:eastAsia="Times New Roman" w:hAnsi="Times New Roman" w:cs="Times New Roman"/>
            <w:color w:val="000000"/>
            <w:sz w:val="24"/>
            <w:szCs w:val="24"/>
            <w:lang w:val="en-US"/>
            <w:rPrChange w:id="880" w:author="Alberto D'Agostino" w:date="2025-02-03T11:40:00Z">
              <w:rPr>
                <w:rFonts w:ascii="Times New Roman" w:eastAsia="Times New Roman" w:hAnsi="Times New Roman" w:cs="Times New Roman"/>
                <w:color w:val="000000"/>
                <w:sz w:val="24"/>
                <w:szCs w:val="24"/>
              </w:rPr>
            </w:rPrChange>
          </w:rPr>
          <w:lastRenderedPageBreak/>
          <w:t xml:space="preserve">belt, NE Sicily. International Geology Review, 54(8), 940-956. </w:t>
        </w:r>
        <w:r w:rsidRPr="009D5A73">
          <w:rPr>
            <w:rFonts w:ascii="Times New Roman" w:eastAsia="Times New Roman" w:hAnsi="Times New Roman" w:cs="Times New Roman"/>
            <w:color w:val="000000"/>
            <w:sz w:val="24"/>
            <w:szCs w:val="24"/>
            <w:lang w:val="en-US"/>
            <w:rPrChange w:id="881" w:author="Alberto D'Agostino" w:date="2025-02-03T11:40:00Z">
              <w:rPr>
                <w:rFonts w:ascii="Times New Roman" w:eastAsia="Times New Roman" w:hAnsi="Times New Roman" w:cs="Times New Roman"/>
                <w:color w:val="000000"/>
                <w:sz w:val="24"/>
                <w:szCs w:val="24"/>
                <w:lang w:val="it-IT"/>
              </w:rPr>
            </w:rPrChange>
          </w:rPr>
          <w:fldChar w:fldCharType="begin"/>
        </w:r>
        <w:r w:rsidRPr="009D5A73">
          <w:rPr>
            <w:rFonts w:ascii="Times New Roman" w:eastAsia="Times New Roman" w:hAnsi="Times New Roman" w:cs="Times New Roman"/>
            <w:color w:val="000000"/>
            <w:sz w:val="24"/>
            <w:szCs w:val="24"/>
            <w:lang w:val="en-US"/>
            <w:rPrChange w:id="882" w:author="Alberto D'Agostino" w:date="2025-02-03T11:40:00Z">
              <w:rPr>
                <w:rFonts w:ascii="Times New Roman" w:eastAsia="Times New Roman" w:hAnsi="Times New Roman" w:cs="Times New Roman"/>
                <w:color w:val="000000"/>
                <w:sz w:val="24"/>
                <w:szCs w:val="24"/>
                <w:lang w:val="it-IT"/>
              </w:rPr>
            </w:rPrChange>
          </w:rPr>
          <w:instrText xml:space="preserve"> HYPERLINK "</w:instrText>
        </w:r>
        <w:r w:rsidRPr="009D5A73">
          <w:rPr>
            <w:rFonts w:ascii="Times New Roman" w:eastAsia="Times New Roman" w:hAnsi="Times New Roman" w:cs="Times New Roman"/>
            <w:color w:val="000000"/>
            <w:sz w:val="24"/>
            <w:szCs w:val="24"/>
            <w:lang w:val="en-US"/>
            <w:rPrChange w:id="883" w:author="Alberto D'Agostino" w:date="2025-02-03T11:40:00Z">
              <w:rPr>
                <w:rFonts w:ascii="Times New Roman" w:eastAsia="Times New Roman" w:hAnsi="Times New Roman" w:cs="Times New Roman"/>
                <w:color w:val="000000"/>
                <w:sz w:val="24"/>
                <w:szCs w:val="24"/>
              </w:rPr>
            </w:rPrChange>
          </w:rPr>
          <w:instrText>https://doi.org/10.1080/00206814.2011.623022</w:instrText>
        </w:r>
        <w:r w:rsidRPr="009D5A73">
          <w:rPr>
            <w:rFonts w:ascii="Times New Roman" w:eastAsia="Times New Roman" w:hAnsi="Times New Roman" w:cs="Times New Roman"/>
            <w:color w:val="000000"/>
            <w:sz w:val="24"/>
            <w:szCs w:val="24"/>
            <w:lang w:val="en-US"/>
            <w:rPrChange w:id="884" w:author="Alberto D'Agostino" w:date="2025-02-03T11:40:00Z">
              <w:rPr>
                <w:rFonts w:ascii="Times New Roman" w:eastAsia="Times New Roman" w:hAnsi="Times New Roman" w:cs="Times New Roman"/>
                <w:color w:val="000000"/>
                <w:sz w:val="24"/>
                <w:szCs w:val="24"/>
                <w:lang w:val="it-IT"/>
              </w:rPr>
            </w:rPrChange>
          </w:rPr>
          <w:instrText xml:space="preserve">" </w:instrText>
        </w:r>
        <w:r w:rsidRPr="009D5A73">
          <w:rPr>
            <w:rFonts w:ascii="Times New Roman" w:eastAsia="Times New Roman" w:hAnsi="Times New Roman" w:cs="Times New Roman"/>
            <w:color w:val="000000"/>
            <w:sz w:val="24"/>
            <w:szCs w:val="24"/>
            <w:lang w:val="en-US"/>
            <w:rPrChange w:id="885" w:author="Alberto D'Agostino" w:date="2025-02-03T11:40:00Z">
              <w:rPr>
                <w:rFonts w:ascii="Times New Roman" w:eastAsia="Times New Roman" w:hAnsi="Times New Roman" w:cs="Times New Roman"/>
                <w:color w:val="000000"/>
                <w:sz w:val="24"/>
                <w:szCs w:val="24"/>
                <w:lang w:val="it-IT"/>
              </w:rPr>
            </w:rPrChange>
          </w:rPr>
          <w:fldChar w:fldCharType="separate"/>
        </w:r>
        <w:r w:rsidRPr="009D5A73">
          <w:rPr>
            <w:rStyle w:val="Collegamentoipertestuale"/>
            <w:rFonts w:ascii="Times New Roman" w:eastAsia="Times New Roman" w:hAnsi="Times New Roman" w:cs="Times New Roman"/>
            <w:sz w:val="24"/>
            <w:szCs w:val="24"/>
            <w:lang w:val="en-US"/>
            <w:rPrChange w:id="886" w:author="Alberto D'Agostino" w:date="2025-02-03T11:40:00Z">
              <w:rPr>
                <w:rFonts w:ascii="Times New Roman" w:eastAsia="Times New Roman" w:hAnsi="Times New Roman" w:cs="Times New Roman"/>
                <w:color w:val="000000"/>
                <w:sz w:val="24"/>
                <w:szCs w:val="24"/>
              </w:rPr>
            </w:rPrChange>
          </w:rPr>
          <w:t>https://doi.org/10.1080/00206814.2011.623022</w:t>
        </w:r>
        <w:r w:rsidRPr="009D5A73">
          <w:rPr>
            <w:rFonts w:ascii="Times New Roman" w:eastAsia="Times New Roman" w:hAnsi="Times New Roman" w:cs="Times New Roman"/>
            <w:color w:val="000000"/>
            <w:sz w:val="24"/>
            <w:szCs w:val="24"/>
            <w:lang w:val="en-US"/>
            <w:rPrChange w:id="887" w:author="Alberto D'Agostino" w:date="2025-02-03T11:40:00Z">
              <w:rPr>
                <w:rFonts w:ascii="Times New Roman" w:eastAsia="Times New Roman" w:hAnsi="Times New Roman" w:cs="Times New Roman"/>
                <w:color w:val="000000"/>
                <w:sz w:val="24"/>
                <w:szCs w:val="24"/>
                <w:lang w:val="it-IT"/>
              </w:rPr>
            </w:rPrChange>
          </w:rPr>
          <w:fldChar w:fldCharType="end"/>
        </w:r>
      </w:ins>
    </w:p>
    <w:p w14:paraId="55313669" w14:textId="47E84611" w:rsidR="00E372D0" w:rsidRPr="009D5A73" w:rsidRDefault="00E372D0" w:rsidP="00E372D0">
      <w:pPr>
        <w:spacing w:line="480" w:lineRule="auto"/>
        <w:ind w:left="709" w:hanging="709"/>
        <w:jc w:val="both"/>
        <w:rPr>
          <w:ins w:id="888" w:author="Alberto D'Agostino" w:date="2025-02-03T11:13:00Z"/>
          <w:rFonts w:ascii="Times New Roman" w:eastAsia="Times New Roman" w:hAnsi="Times New Roman" w:cs="Times New Roman"/>
          <w:color w:val="000000"/>
          <w:sz w:val="24"/>
          <w:szCs w:val="24"/>
          <w:lang w:val="en-US"/>
          <w:rPrChange w:id="889" w:author="Alberto D'Agostino" w:date="2025-02-03T11:40:00Z">
            <w:rPr>
              <w:ins w:id="890" w:author="Alberto D'Agostino" w:date="2025-02-03T11:13:00Z"/>
              <w:rFonts w:ascii="Times New Roman" w:eastAsia="Times New Roman" w:hAnsi="Times New Roman" w:cs="Times New Roman"/>
              <w:color w:val="000000"/>
              <w:sz w:val="24"/>
              <w:szCs w:val="24"/>
            </w:rPr>
          </w:rPrChange>
        </w:rPr>
      </w:pPr>
      <w:proofErr w:type="spellStart"/>
      <w:ins w:id="891" w:author="Alberto D'Agostino" w:date="2025-02-03T11:13:00Z">
        <w:r w:rsidRPr="009D5A73">
          <w:rPr>
            <w:rFonts w:ascii="Times New Roman" w:eastAsia="Times New Roman" w:hAnsi="Times New Roman" w:cs="Times New Roman"/>
            <w:color w:val="000000"/>
            <w:sz w:val="24"/>
            <w:szCs w:val="24"/>
            <w:lang w:val="en-US"/>
            <w:rPrChange w:id="892" w:author="Alberto D'Agostino" w:date="2025-02-03T11:40:00Z">
              <w:rPr>
                <w:rFonts w:ascii="Times New Roman" w:eastAsia="Times New Roman" w:hAnsi="Times New Roman" w:cs="Times New Roman"/>
                <w:color w:val="000000"/>
                <w:sz w:val="24"/>
                <w:szCs w:val="24"/>
              </w:rPr>
            </w:rPrChange>
          </w:rPr>
          <w:t>Cirrincione</w:t>
        </w:r>
        <w:proofErr w:type="spellEnd"/>
        <w:r w:rsidRPr="009D5A73">
          <w:rPr>
            <w:rFonts w:ascii="Times New Roman" w:eastAsia="Times New Roman" w:hAnsi="Times New Roman" w:cs="Times New Roman"/>
            <w:color w:val="000000"/>
            <w:sz w:val="24"/>
            <w:szCs w:val="24"/>
            <w:lang w:val="en-US"/>
            <w:rPrChange w:id="893" w:author="Alberto D'Agostino" w:date="2025-02-03T11:40:00Z">
              <w:rPr>
                <w:rFonts w:ascii="Times New Roman" w:eastAsia="Times New Roman" w:hAnsi="Times New Roman" w:cs="Times New Roman"/>
                <w:color w:val="000000"/>
                <w:sz w:val="24"/>
                <w:szCs w:val="24"/>
              </w:rPr>
            </w:rPrChange>
          </w:rPr>
          <w:t xml:space="preserve">, R., Fazio, E., </w:t>
        </w:r>
        <w:proofErr w:type="spellStart"/>
        <w:r w:rsidRPr="009D5A73">
          <w:rPr>
            <w:rFonts w:ascii="Times New Roman" w:eastAsia="Times New Roman" w:hAnsi="Times New Roman" w:cs="Times New Roman"/>
            <w:color w:val="000000"/>
            <w:sz w:val="24"/>
            <w:szCs w:val="24"/>
            <w:lang w:val="en-US"/>
            <w:rPrChange w:id="894" w:author="Alberto D'Agostino" w:date="2025-02-03T11:40:00Z">
              <w:rPr>
                <w:rFonts w:ascii="Times New Roman" w:eastAsia="Times New Roman" w:hAnsi="Times New Roman" w:cs="Times New Roman"/>
                <w:color w:val="000000"/>
                <w:sz w:val="24"/>
                <w:szCs w:val="24"/>
              </w:rPr>
            </w:rPrChange>
          </w:rPr>
          <w:t>Fiannacca</w:t>
        </w:r>
        <w:proofErr w:type="spellEnd"/>
        <w:r w:rsidRPr="009D5A73">
          <w:rPr>
            <w:rFonts w:ascii="Times New Roman" w:eastAsia="Times New Roman" w:hAnsi="Times New Roman" w:cs="Times New Roman"/>
            <w:color w:val="000000"/>
            <w:sz w:val="24"/>
            <w:szCs w:val="24"/>
            <w:lang w:val="en-US"/>
            <w:rPrChange w:id="895" w:author="Alberto D'Agostino" w:date="2025-02-03T11:40:00Z">
              <w:rPr>
                <w:rFonts w:ascii="Times New Roman" w:eastAsia="Times New Roman" w:hAnsi="Times New Roman" w:cs="Times New Roman"/>
                <w:color w:val="000000"/>
                <w:sz w:val="24"/>
                <w:szCs w:val="24"/>
              </w:rPr>
            </w:rPrChange>
          </w:rPr>
          <w:t xml:space="preserve">, P., </w:t>
        </w:r>
        <w:proofErr w:type="spellStart"/>
        <w:r w:rsidRPr="009D5A73">
          <w:rPr>
            <w:rFonts w:ascii="Times New Roman" w:eastAsia="Times New Roman" w:hAnsi="Times New Roman" w:cs="Times New Roman"/>
            <w:color w:val="000000"/>
            <w:sz w:val="24"/>
            <w:szCs w:val="24"/>
            <w:lang w:val="en-US"/>
            <w:rPrChange w:id="896" w:author="Alberto D'Agostino" w:date="2025-02-03T11:40:00Z">
              <w:rPr>
                <w:rFonts w:ascii="Times New Roman" w:eastAsia="Times New Roman" w:hAnsi="Times New Roman" w:cs="Times New Roman"/>
                <w:color w:val="000000"/>
                <w:sz w:val="24"/>
                <w:szCs w:val="24"/>
              </w:rPr>
            </w:rPrChange>
          </w:rPr>
          <w:t>Ortolano</w:t>
        </w:r>
        <w:proofErr w:type="spellEnd"/>
        <w:r w:rsidRPr="009D5A73">
          <w:rPr>
            <w:rFonts w:ascii="Times New Roman" w:eastAsia="Times New Roman" w:hAnsi="Times New Roman" w:cs="Times New Roman"/>
            <w:color w:val="000000"/>
            <w:sz w:val="24"/>
            <w:szCs w:val="24"/>
            <w:lang w:val="en-US"/>
            <w:rPrChange w:id="897" w:author="Alberto D'Agostino" w:date="2025-02-03T11:40:00Z">
              <w:rPr>
                <w:rFonts w:ascii="Times New Roman" w:eastAsia="Times New Roman" w:hAnsi="Times New Roman" w:cs="Times New Roman"/>
                <w:color w:val="000000"/>
                <w:sz w:val="24"/>
                <w:szCs w:val="24"/>
              </w:rPr>
            </w:rPrChange>
          </w:rPr>
          <w:t xml:space="preserve">, G., </w:t>
        </w:r>
        <w:proofErr w:type="spellStart"/>
        <w:r w:rsidRPr="009D5A73">
          <w:rPr>
            <w:rFonts w:ascii="Times New Roman" w:eastAsia="Times New Roman" w:hAnsi="Times New Roman" w:cs="Times New Roman"/>
            <w:color w:val="000000"/>
            <w:sz w:val="24"/>
            <w:szCs w:val="24"/>
            <w:lang w:val="en-US"/>
            <w:rPrChange w:id="898" w:author="Alberto D'Agostino" w:date="2025-02-03T11:40:00Z">
              <w:rPr>
                <w:rFonts w:ascii="Times New Roman" w:eastAsia="Times New Roman" w:hAnsi="Times New Roman" w:cs="Times New Roman"/>
                <w:color w:val="000000"/>
                <w:sz w:val="24"/>
                <w:szCs w:val="24"/>
              </w:rPr>
            </w:rPrChange>
          </w:rPr>
          <w:t>Pezzino</w:t>
        </w:r>
        <w:proofErr w:type="spellEnd"/>
        <w:r w:rsidRPr="009D5A73">
          <w:rPr>
            <w:rFonts w:ascii="Times New Roman" w:eastAsia="Times New Roman" w:hAnsi="Times New Roman" w:cs="Times New Roman"/>
            <w:color w:val="000000"/>
            <w:sz w:val="24"/>
            <w:szCs w:val="24"/>
            <w:lang w:val="en-US"/>
            <w:rPrChange w:id="899" w:author="Alberto D'Agostino" w:date="2025-02-03T11:40:00Z">
              <w:rPr>
                <w:rFonts w:ascii="Times New Roman" w:eastAsia="Times New Roman" w:hAnsi="Times New Roman" w:cs="Times New Roman"/>
                <w:color w:val="000000"/>
                <w:sz w:val="24"/>
                <w:szCs w:val="24"/>
              </w:rPr>
            </w:rPrChange>
          </w:rPr>
          <w:t xml:space="preserve">, A. &amp; Punturo, R. (2015). The Calabria-Peloritani Orogen, a composite terrane in Central Mediterranean; its overall architecture and geodynamic significance for a pre-Alpine scenario around the Tethyan basin. </w:t>
        </w:r>
        <w:proofErr w:type="spellStart"/>
        <w:r w:rsidRPr="009D5A73">
          <w:rPr>
            <w:rFonts w:ascii="Times New Roman" w:eastAsia="Times New Roman" w:hAnsi="Times New Roman" w:cs="Times New Roman"/>
            <w:color w:val="000000"/>
            <w:sz w:val="24"/>
            <w:szCs w:val="24"/>
            <w:lang w:val="en-US"/>
            <w:rPrChange w:id="900" w:author="Alberto D'Agostino" w:date="2025-02-03T11:40:00Z">
              <w:rPr>
                <w:rFonts w:ascii="Times New Roman" w:eastAsia="Times New Roman" w:hAnsi="Times New Roman" w:cs="Times New Roman"/>
                <w:color w:val="000000"/>
                <w:sz w:val="24"/>
                <w:szCs w:val="24"/>
              </w:rPr>
            </w:rPrChange>
          </w:rPr>
          <w:t>Periodico</w:t>
        </w:r>
        <w:proofErr w:type="spellEnd"/>
        <w:r w:rsidRPr="009D5A73">
          <w:rPr>
            <w:rFonts w:ascii="Times New Roman" w:eastAsia="Times New Roman" w:hAnsi="Times New Roman" w:cs="Times New Roman"/>
            <w:color w:val="000000"/>
            <w:sz w:val="24"/>
            <w:szCs w:val="24"/>
            <w:lang w:val="en-US"/>
            <w:rPrChange w:id="901" w:author="Alberto D'Agostino" w:date="2025-02-03T11:40:00Z">
              <w:rPr>
                <w:rFonts w:ascii="Times New Roman" w:eastAsia="Times New Roman" w:hAnsi="Times New Roman" w:cs="Times New Roman"/>
                <w:color w:val="000000"/>
                <w:sz w:val="24"/>
                <w:szCs w:val="24"/>
              </w:rPr>
            </w:rPrChange>
          </w:rPr>
          <w:t xml:space="preserve"> di </w:t>
        </w:r>
        <w:proofErr w:type="spellStart"/>
        <w:r w:rsidRPr="009D5A73">
          <w:rPr>
            <w:rFonts w:ascii="Times New Roman" w:eastAsia="Times New Roman" w:hAnsi="Times New Roman" w:cs="Times New Roman"/>
            <w:color w:val="000000"/>
            <w:sz w:val="24"/>
            <w:szCs w:val="24"/>
            <w:lang w:val="en-US"/>
            <w:rPrChange w:id="902" w:author="Alberto D'Agostino" w:date="2025-02-03T11:40:00Z">
              <w:rPr>
                <w:rFonts w:ascii="Times New Roman" w:eastAsia="Times New Roman" w:hAnsi="Times New Roman" w:cs="Times New Roman"/>
                <w:color w:val="000000"/>
                <w:sz w:val="24"/>
                <w:szCs w:val="24"/>
              </w:rPr>
            </w:rPrChange>
          </w:rPr>
          <w:t>Mineralogia</w:t>
        </w:r>
        <w:proofErr w:type="spellEnd"/>
        <w:r w:rsidRPr="009D5A73">
          <w:rPr>
            <w:rFonts w:ascii="Times New Roman" w:eastAsia="Times New Roman" w:hAnsi="Times New Roman" w:cs="Times New Roman"/>
            <w:color w:val="000000"/>
            <w:sz w:val="24"/>
            <w:szCs w:val="24"/>
            <w:lang w:val="en-US"/>
            <w:rPrChange w:id="903" w:author="Alberto D'Agostino" w:date="2025-02-03T11:40:00Z">
              <w:rPr>
                <w:rFonts w:ascii="Times New Roman" w:eastAsia="Times New Roman" w:hAnsi="Times New Roman" w:cs="Times New Roman"/>
                <w:color w:val="000000"/>
                <w:sz w:val="24"/>
                <w:szCs w:val="24"/>
              </w:rPr>
            </w:rPrChange>
          </w:rPr>
          <w:t xml:space="preserve">, 84(3B), 701-49. </w:t>
        </w:r>
      </w:ins>
      <w:ins w:id="904" w:author="Alberto D'Agostino" w:date="2025-02-03T11:38:00Z">
        <w:r w:rsidR="009D5A73" w:rsidRPr="009D5A73">
          <w:rPr>
            <w:rFonts w:ascii="Times New Roman" w:eastAsia="Times New Roman" w:hAnsi="Times New Roman" w:cs="Times New Roman"/>
            <w:color w:val="000000"/>
            <w:sz w:val="24"/>
            <w:szCs w:val="24"/>
            <w:lang w:val="en-US"/>
            <w:rPrChange w:id="905" w:author="Alberto D'Agostino" w:date="2025-02-03T11:40:00Z">
              <w:rPr>
                <w:rFonts w:ascii="Times New Roman" w:eastAsia="Times New Roman" w:hAnsi="Times New Roman" w:cs="Times New Roman"/>
                <w:color w:val="000000"/>
                <w:sz w:val="24"/>
                <w:szCs w:val="24"/>
                <w:lang w:val="it-IT"/>
              </w:rPr>
            </w:rPrChange>
          </w:rPr>
          <w:fldChar w:fldCharType="begin"/>
        </w:r>
        <w:r w:rsidR="009D5A73" w:rsidRPr="009D5A73">
          <w:rPr>
            <w:rFonts w:ascii="Times New Roman" w:eastAsia="Times New Roman" w:hAnsi="Times New Roman" w:cs="Times New Roman"/>
            <w:color w:val="000000"/>
            <w:sz w:val="24"/>
            <w:szCs w:val="24"/>
            <w:lang w:val="en-US"/>
            <w:rPrChange w:id="906" w:author="Alberto D'Agostino" w:date="2025-02-03T11:40:00Z">
              <w:rPr>
                <w:rFonts w:ascii="Times New Roman" w:eastAsia="Times New Roman" w:hAnsi="Times New Roman" w:cs="Times New Roman"/>
                <w:color w:val="000000"/>
                <w:sz w:val="24"/>
                <w:szCs w:val="24"/>
                <w:lang w:val="it-IT"/>
              </w:rPr>
            </w:rPrChange>
          </w:rPr>
          <w:instrText xml:space="preserve"> HYPERLINK "</w:instrText>
        </w:r>
      </w:ins>
      <w:ins w:id="907" w:author="Alberto D'Agostino" w:date="2025-02-03T11:37:00Z">
        <w:r w:rsidR="009D5A73" w:rsidRPr="009D5A73">
          <w:rPr>
            <w:rFonts w:ascii="Times New Roman" w:eastAsia="Times New Roman" w:hAnsi="Times New Roman" w:cs="Times New Roman"/>
            <w:color w:val="000000"/>
            <w:sz w:val="24"/>
            <w:szCs w:val="24"/>
            <w:lang w:val="en-US"/>
            <w:rPrChange w:id="908" w:author="Alberto D'Agostino" w:date="2025-02-03T11:40:00Z">
              <w:rPr>
                <w:rFonts w:ascii="Times New Roman" w:eastAsia="Times New Roman" w:hAnsi="Times New Roman" w:cs="Times New Roman"/>
                <w:color w:val="000000"/>
                <w:sz w:val="24"/>
                <w:szCs w:val="24"/>
                <w:lang w:val="it-IT"/>
              </w:rPr>
            </w:rPrChange>
          </w:rPr>
          <w:instrText>https://doi.org/</w:instrText>
        </w:r>
      </w:ins>
      <w:ins w:id="909" w:author="Alberto D'Agostino" w:date="2025-02-03T11:13:00Z">
        <w:r w:rsidR="009D5A73" w:rsidRPr="009D5A73">
          <w:rPr>
            <w:rFonts w:ascii="Times New Roman" w:eastAsia="Times New Roman" w:hAnsi="Times New Roman" w:cs="Times New Roman"/>
            <w:color w:val="000000"/>
            <w:sz w:val="24"/>
            <w:szCs w:val="24"/>
            <w:lang w:val="en-US"/>
            <w:rPrChange w:id="910" w:author="Alberto D'Agostino" w:date="2025-02-03T11:40:00Z">
              <w:rPr>
                <w:rFonts w:ascii="Times New Roman" w:eastAsia="Times New Roman" w:hAnsi="Times New Roman" w:cs="Times New Roman"/>
                <w:color w:val="000000"/>
                <w:sz w:val="24"/>
                <w:szCs w:val="24"/>
                <w:lang w:val="it-IT"/>
              </w:rPr>
            </w:rPrChange>
          </w:rPr>
          <w:instrText>10.2451/2015pm0446</w:instrText>
        </w:r>
      </w:ins>
      <w:ins w:id="911" w:author="Alberto D'Agostino" w:date="2025-02-03T11:38:00Z">
        <w:r w:rsidR="009D5A73" w:rsidRPr="009D5A73">
          <w:rPr>
            <w:rFonts w:ascii="Times New Roman" w:eastAsia="Times New Roman" w:hAnsi="Times New Roman" w:cs="Times New Roman"/>
            <w:color w:val="000000"/>
            <w:sz w:val="24"/>
            <w:szCs w:val="24"/>
            <w:lang w:val="en-US"/>
            <w:rPrChange w:id="912" w:author="Alberto D'Agostino" w:date="2025-02-03T11:40:00Z">
              <w:rPr>
                <w:rFonts w:ascii="Times New Roman" w:eastAsia="Times New Roman" w:hAnsi="Times New Roman" w:cs="Times New Roman"/>
                <w:color w:val="000000"/>
                <w:sz w:val="24"/>
                <w:szCs w:val="24"/>
                <w:lang w:val="it-IT"/>
              </w:rPr>
            </w:rPrChange>
          </w:rPr>
          <w:instrText xml:space="preserve">" </w:instrText>
        </w:r>
        <w:r w:rsidR="009D5A73" w:rsidRPr="009D5A73">
          <w:rPr>
            <w:rFonts w:ascii="Times New Roman" w:eastAsia="Times New Roman" w:hAnsi="Times New Roman" w:cs="Times New Roman"/>
            <w:color w:val="000000"/>
            <w:sz w:val="24"/>
            <w:szCs w:val="24"/>
            <w:lang w:val="en-US"/>
            <w:rPrChange w:id="913" w:author="Alberto D'Agostino" w:date="2025-02-03T11:40:00Z">
              <w:rPr>
                <w:rFonts w:ascii="Times New Roman" w:eastAsia="Times New Roman" w:hAnsi="Times New Roman" w:cs="Times New Roman"/>
                <w:color w:val="000000"/>
                <w:sz w:val="24"/>
                <w:szCs w:val="24"/>
                <w:lang w:val="it-IT"/>
              </w:rPr>
            </w:rPrChange>
          </w:rPr>
          <w:fldChar w:fldCharType="separate"/>
        </w:r>
      </w:ins>
      <w:ins w:id="914" w:author="Alberto D'Agostino" w:date="2025-02-03T11:37:00Z">
        <w:r w:rsidR="009D5A73" w:rsidRPr="009D5A73">
          <w:rPr>
            <w:rStyle w:val="Collegamentoipertestuale"/>
            <w:rFonts w:ascii="Times New Roman" w:eastAsia="Times New Roman" w:hAnsi="Times New Roman" w:cs="Times New Roman"/>
            <w:sz w:val="24"/>
            <w:szCs w:val="24"/>
            <w:lang w:val="en-US"/>
            <w:rPrChange w:id="915" w:author="Alberto D'Agostino" w:date="2025-02-03T11:40:00Z">
              <w:rPr>
                <w:rFonts w:ascii="Times New Roman" w:eastAsia="Times New Roman" w:hAnsi="Times New Roman" w:cs="Times New Roman"/>
                <w:color w:val="000000"/>
                <w:sz w:val="24"/>
                <w:szCs w:val="24"/>
                <w:lang w:val="it-IT"/>
              </w:rPr>
            </w:rPrChange>
          </w:rPr>
          <w:t>https://doi.org/</w:t>
        </w:r>
      </w:ins>
      <w:ins w:id="916" w:author="Alberto D'Agostino" w:date="2025-02-03T11:13:00Z">
        <w:r w:rsidR="009D5A73" w:rsidRPr="009D5A73">
          <w:rPr>
            <w:rStyle w:val="Collegamentoipertestuale"/>
            <w:rFonts w:ascii="Times New Roman" w:eastAsia="Times New Roman" w:hAnsi="Times New Roman" w:cs="Times New Roman"/>
            <w:sz w:val="24"/>
            <w:szCs w:val="24"/>
            <w:lang w:val="en-US"/>
            <w:rPrChange w:id="917" w:author="Alberto D'Agostino" w:date="2025-02-03T11:40:00Z">
              <w:rPr>
                <w:rFonts w:ascii="Times New Roman" w:eastAsia="Times New Roman" w:hAnsi="Times New Roman" w:cs="Times New Roman"/>
                <w:color w:val="000000"/>
                <w:sz w:val="24"/>
                <w:szCs w:val="24"/>
                <w:lang w:val="it-IT"/>
              </w:rPr>
            </w:rPrChange>
          </w:rPr>
          <w:t>10.2451/2015pm0446</w:t>
        </w:r>
      </w:ins>
      <w:ins w:id="918" w:author="Alberto D'Agostino" w:date="2025-02-03T11:38:00Z">
        <w:r w:rsidR="009D5A73" w:rsidRPr="009D5A73">
          <w:rPr>
            <w:rFonts w:ascii="Times New Roman" w:eastAsia="Times New Roman" w:hAnsi="Times New Roman" w:cs="Times New Roman"/>
            <w:color w:val="000000"/>
            <w:sz w:val="24"/>
            <w:szCs w:val="24"/>
            <w:lang w:val="en-US"/>
            <w:rPrChange w:id="919" w:author="Alberto D'Agostino" w:date="2025-02-03T11:40:00Z">
              <w:rPr>
                <w:rFonts w:ascii="Times New Roman" w:eastAsia="Times New Roman" w:hAnsi="Times New Roman" w:cs="Times New Roman"/>
                <w:color w:val="000000"/>
                <w:sz w:val="24"/>
                <w:szCs w:val="24"/>
                <w:lang w:val="it-IT"/>
              </w:rPr>
            </w:rPrChange>
          </w:rPr>
          <w:fldChar w:fldCharType="end"/>
        </w:r>
      </w:ins>
    </w:p>
    <w:p w14:paraId="000001B6" w14:textId="04474ADB"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920" w:author="Alberto D'Agostino" w:date="2025-02-03T11:40:00Z">
            <w:rPr>
              <w:rFonts w:ascii="Times New Roman" w:eastAsia="Times New Roman" w:hAnsi="Times New Roman" w:cs="Times New Roman"/>
              <w:sz w:val="24"/>
              <w:szCs w:val="24"/>
              <w:lang w:val="pt-BR"/>
            </w:rPr>
          </w:rPrChange>
        </w:rPr>
      </w:pPr>
      <w:proofErr w:type="spellStart"/>
      <w:r w:rsidRPr="009D5A73">
        <w:rPr>
          <w:rFonts w:ascii="Times New Roman" w:eastAsia="Times New Roman" w:hAnsi="Times New Roman" w:cs="Times New Roman"/>
          <w:color w:val="000000"/>
          <w:sz w:val="24"/>
          <w:szCs w:val="24"/>
          <w:lang w:val="en-US"/>
          <w:rPrChange w:id="921" w:author="Alberto D'Agostino" w:date="2025-02-03T11:40:00Z">
            <w:rPr>
              <w:rFonts w:ascii="Times New Roman" w:eastAsia="Times New Roman" w:hAnsi="Times New Roman" w:cs="Times New Roman"/>
              <w:color w:val="000000"/>
              <w:sz w:val="24"/>
              <w:szCs w:val="24"/>
            </w:rPr>
          </w:rPrChange>
        </w:rPr>
        <w:t>Danchilla</w:t>
      </w:r>
      <w:proofErr w:type="spellEnd"/>
      <w:r w:rsidRPr="009D5A73">
        <w:rPr>
          <w:rFonts w:ascii="Times New Roman" w:eastAsia="Times New Roman" w:hAnsi="Times New Roman" w:cs="Times New Roman"/>
          <w:color w:val="000000"/>
          <w:sz w:val="24"/>
          <w:szCs w:val="24"/>
          <w:lang w:val="en-US"/>
          <w:rPrChange w:id="922" w:author="Alberto D'Agostino" w:date="2025-02-03T11:40:00Z">
            <w:rPr>
              <w:rFonts w:ascii="Times New Roman" w:eastAsia="Times New Roman" w:hAnsi="Times New Roman" w:cs="Times New Roman"/>
              <w:color w:val="000000"/>
              <w:sz w:val="24"/>
              <w:szCs w:val="24"/>
            </w:rPr>
          </w:rPrChange>
        </w:rPr>
        <w:t xml:space="preserve">, B. (2012). Three.js Framework. In: </w:t>
      </w:r>
      <w:r w:rsidRPr="009D5A73">
        <w:rPr>
          <w:rFonts w:ascii="Times New Roman" w:eastAsia="Times New Roman" w:hAnsi="Times New Roman" w:cs="Times New Roman"/>
          <w:i/>
          <w:color w:val="000000"/>
          <w:sz w:val="24"/>
          <w:szCs w:val="24"/>
          <w:lang w:val="en-US"/>
          <w:rPrChange w:id="923" w:author="Alberto D'Agostino" w:date="2025-02-03T11:40:00Z">
            <w:rPr>
              <w:rFonts w:ascii="Times New Roman" w:eastAsia="Times New Roman" w:hAnsi="Times New Roman" w:cs="Times New Roman"/>
              <w:i/>
              <w:color w:val="000000"/>
              <w:sz w:val="24"/>
              <w:szCs w:val="24"/>
            </w:rPr>
          </w:rPrChange>
        </w:rPr>
        <w:t>Beginning WebGL for HTML5 (pp-173-203)</w:t>
      </w:r>
      <w:r w:rsidRPr="009D5A73">
        <w:rPr>
          <w:rFonts w:ascii="Times New Roman" w:eastAsia="Times New Roman" w:hAnsi="Times New Roman" w:cs="Times New Roman"/>
          <w:color w:val="000000"/>
          <w:sz w:val="24"/>
          <w:szCs w:val="24"/>
          <w:lang w:val="en-US"/>
          <w:rPrChange w:id="924" w:author="Alberto D'Agostino" w:date="2025-02-03T11:40:00Z">
            <w:rPr>
              <w:rFonts w:ascii="Times New Roman" w:eastAsia="Times New Roman" w:hAnsi="Times New Roman" w:cs="Times New Roman"/>
              <w:color w:val="000000"/>
              <w:sz w:val="24"/>
              <w:szCs w:val="24"/>
            </w:rPr>
          </w:rPrChange>
        </w:rPr>
        <w:t xml:space="preserve">. </w:t>
      </w:r>
      <w:proofErr w:type="spellStart"/>
      <w:r w:rsidRPr="009D5A73">
        <w:rPr>
          <w:rFonts w:ascii="Times New Roman" w:eastAsia="Times New Roman" w:hAnsi="Times New Roman" w:cs="Times New Roman"/>
          <w:color w:val="000000"/>
          <w:sz w:val="24"/>
          <w:szCs w:val="24"/>
          <w:lang w:val="en-US"/>
          <w:rPrChange w:id="925" w:author="Alberto D'Agostino" w:date="2025-02-03T11:40:00Z">
            <w:rPr>
              <w:rFonts w:ascii="Times New Roman" w:eastAsia="Times New Roman" w:hAnsi="Times New Roman" w:cs="Times New Roman"/>
              <w:color w:val="000000"/>
              <w:sz w:val="24"/>
              <w:szCs w:val="24"/>
              <w:lang w:val="pt-BR"/>
            </w:rPr>
          </w:rPrChange>
        </w:rPr>
        <w:t>Apress</w:t>
      </w:r>
      <w:proofErr w:type="spellEnd"/>
      <w:r w:rsidRPr="009D5A73">
        <w:rPr>
          <w:rFonts w:ascii="Times New Roman" w:eastAsia="Times New Roman" w:hAnsi="Times New Roman" w:cs="Times New Roman"/>
          <w:color w:val="000000"/>
          <w:sz w:val="24"/>
          <w:szCs w:val="24"/>
          <w:lang w:val="en-US"/>
          <w:rPrChange w:id="926" w:author="Alberto D'Agostino" w:date="2025-02-03T11:40:00Z">
            <w:rPr>
              <w:rFonts w:ascii="Times New Roman" w:eastAsia="Times New Roman" w:hAnsi="Times New Roman" w:cs="Times New Roman"/>
              <w:color w:val="000000"/>
              <w:sz w:val="24"/>
              <w:szCs w:val="24"/>
              <w:lang w:val="pt-BR"/>
            </w:rPr>
          </w:rPrChange>
        </w:rPr>
        <w:t xml:space="preserve">, Berkeley, CA. </w:t>
      </w:r>
      <w:del w:id="927" w:author="Alberto D'Agostino" w:date="2025-02-03T11:37:00Z">
        <w:r w:rsidRPr="009D5A73" w:rsidDel="009D5A73">
          <w:rPr>
            <w:rFonts w:ascii="Times New Roman" w:eastAsia="Times New Roman" w:hAnsi="Times New Roman" w:cs="Times New Roman"/>
            <w:color w:val="000000"/>
            <w:sz w:val="24"/>
            <w:szCs w:val="24"/>
            <w:lang w:val="en-US"/>
            <w:rPrChange w:id="928" w:author="Alberto D'Agostino" w:date="2025-02-03T11:40:00Z">
              <w:rPr>
                <w:rFonts w:ascii="Times New Roman" w:eastAsia="Times New Roman" w:hAnsi="Times New Roman" w:cs="Times New Roman"/>
                <w:color w:val="000000"/>
                <w:sz w:val="24"/>
                <w:szCs w:val="24"/>
                <w:lang w:val="pt-BR"/>
              </w:rPr>
            </w:rPrChange>
          </w:rPr>
          <w:delText xml:space="preserve">DOI: </w:delText>
        </w:r>
      </w:del>
      <w:ins w:id="929" w:author="Alberto D'Agostino" w:date="2025-02-03T11:40:00Z">
        <w:r w:rsidR="009D5A73" w:rsidRPr="009D5A73">
          <w:rPr>
            <w:rFonts w:ascii="Times New Roman" w:eastAsia="Times New Roman" w:hAnsi="Times New Roman" w:cs="Times New Roman"/>
            <w:color w:val="000000"/>
            <w:sz w:val="24"/>
            <w:szCs w:val="24"/>
            <w:lang w:val="en-US"/>
            <w:rPrChange w:id="930" w:author="Alberto D'Agostino" w:date="2025-02-03T11:40:00Z">
              <w:rPr>
                <w:rFonts w:ascii="Times New Roman" w:eastAsia="Times New Roman" w:hAnsi="Times New Roman" w:cs="Times New Roman"/>
                <w:color w:val="000000"/>
                <w:sz w:val="24"/>
                <w:szCs w:val="24"/>
                <w:lang w:val="pt-BR"/>
              </w:rPr>
            </w:rPrChange>
          </w:rPr>
          <w:fldChar w:fldCharType="begin"/>
        </w:r>
        <w:r w:rsidR="009D5A73" w:rsidRPr="009D5A73">
          <w:rPr>
            <w:rFonts w:ascii="Times New Roman" w:eastAsia="Times New Roman" w:hAnsi="Times New Roman" w:cs="Times New Roman"/>
            <w:color w:val="000000"/>
            <w:sz w:val="24"/>
            <w:szCs w:val="24"/>
            <w:lang w:val="en-US"/>
            <w:rPrChange w:id="931" w:author="Alberto D'Agostino" w:date="2025-02-03T11:40:00Z">
              <w:rPr>
                <w:rFonts w:ascii="Times New Roman" w:eastAsia="Times New Roman" w:hAnsi="Times New Roman" w:cs="Times New Roman"/>
                <w:color w:val="000000"/>
                <w:sz w:val="24"/>
                <w:szCs w:val="24"/>
                <w:lang w:val="pt-BR"/>
              </w:rPr>
            </w:rPrChange>
          </w:rPr>
          <w:instrText xml:space="preserve"> HYPERLINK "</w:instrText>
        </w:r>
      </w:ins>
      <w:ins w:id="932" w:author="Alberto D'Agostino" w:date="2025-02-03T11:37:00Z">
        <w:r w:rsidR="009D5A73" w:rsidRPr="009D5A73">
          <w:rPr>
            <w:rFonts w:ascii="Times New Roman" w:eastAsia="Times New Roman" w:hAnsi="Times New Roman" w:cs="Times New Roman"/>
            <w:color w:val="000000"/>
            <w:sz w:val="24"/>
            <w:szCs w:val="24"/>
            <w:lang w:val="en-US"/>
            <w:rPrChange w:id="933" w:author="Alberto D'Agostino" w:date="2025-02-03T11:40:00Z">
              <w:rPr>
                <w:rFonts w:ascii="Times New Roman" w:eastAsia="Times New Roman" w:hAnsi="Times New Roman" w:cs="Times New Roman"/>
                <w:color w:val="000000"/>
                <w:sz w:val="24"/>
                <w:szCs w:val="24"/>
                <w:lang w:val="pt-BR"/>
              </w:rPr>
            </w:rPrChange>
          </w:rPr>
          <w:instrText>https://doi.org/</w:instrText>
        </w:r>
      </w:ins>
      <w:r w:rsidR="009D5A73" w:rsidRPr="009D5A73">
        <w:rPr>
          <w:rFonts w:ascii="Times New Roman" w:eastAsia="Times New Roman" w:hAnsi="Times New Roman" w:cs="Times New Roman"/>
          <w:color w:val="000000"/>
          <w:sz w:val="24"/>
          <w:szCs w:val="24"/>
          <w:lang w:val="en-US"/>
          <w:rPrChange w:id="934" w:author="Alberto D'Agostino" w:date="2025-02-03T11:40:00Z">
            <w:rPr>
              <w:rFonts w:ascii="Times New Roman" w:eastAsia="Times New Roman" w:hAnsi="Times New Roman" w:cs="Times New Roman"/>
              <w:color w:val="000000"/>
              <w:sz w:val="24"/>
              <w:szCs w:val="24"/>
              <w:lang w:val="pt-BR"/>
            </w:rPr>
          </w:rPrChange>
        </w:rPr>
        <w:instrText>10.1007/978-1-4302-3997-0_7</w:instrText>
      </w:r>
      <w:ins w:id="935" w:author="Alberto D'Agostino" w:date="2025-02-03T11:40:00Z">
        <w:r w:rsidR="009D5A73" w:rsidRPr="009D5A73">
          <w:rPr>
            <w:rFonts w:ascii="Times New Roman" w:eastAsia="Times New Roman" w:hAnsi="Times New Roman" w:cs="Times New Roman"/>
            <w:color w:val="000000"/>
            <w:sz w:val="24"/>
            <w:szCs w:val="24"/>
            <w:lang w:val="en-US"/>
            <w:rPrChange w:id="936" w:author="Alberto D'Agostino" w:date="2025-02-03T11:40:00Z">
              <w:rPr>
                <w:rFonts w:ascii="Times New Roman" w:eastAsia="Times New Roman" w:hAnsi="Times New Roman" w:cs="Times New Roman"/>
                <w:color w:val="000000"/>
                <w:sz w:val="24"/>
                <w:szCs w:val="24"/>
                <w:lang w:val="pt-BR"/>
              </w:rPr>
            </w:rPrChange>
          </w:rPr>
          <w:instrText xml:space="preserve">" </w:instrText>
        </w:r>
        <w:r w:rsidR="009D5A73" w:rsidRPr="009D5A73">
          <w:rPr>
            <w:rFonts w:ascii="Times New Roman" w:eastAsia="Times New Roman" w:hAnsi="Times New Roman" w:cs="Times New Roman"/>
            <w:color w:val="000000"/>
            <w:sz w:val="24"/>
            <w:szCs w:val="24"/>
            <w:lang w:val="en-US"/>
            <w:rPrChange w:id="937" w:author="Alberto D'Agostino" w:date="2025-02-03T11:40:00Z">
              <w:rPr>
                <w:rFonts w:ascii="Times New Roman" w:eastAsia="Times New Roman" w:hAnsi="Times New Roman" w:cs="Times New Roman"/>
                <w:color w:val="000000"/>
                <w:sz w:val="24"/>
                <w:szCs w:val="24"/>
                <w:lang w:val="pt-BR"/>
              </w:rPr>
            </w:rPrChange>
          </w:rPr>
          <w:fldChar w:fldCharType="separate"/>
        </w:r>
      </w:ins>
      <w:ins w:id="938" w:author="Alberto D'Agostino" w:date="2025-02-03T11:37:00Z">
        <w:r w:rsidR="009D5A73" w:rsidRPr="009D5A73">
          <w:rPr>
            <w:rStyle w:val="Collegamentoipertestuale"/>
            <w:rFonts w:ascii="Times New Roman" w:eastAsia="Times New Roman" w:hAnsi="Times New Roman" w:cs="Times New Roman"/>
            <w:sz w:val="24"/>
            <w:szCs w:val="24"/>
            <w:lang w:val="en-US"/>
            <w:rPrChange w:id="939" w:author="Alberto D'Agostino" w:date="2025-02-03T11:40:00Z">
              <w:rPr>
                <w:rStyle w:val="Collegamentoipertestuale"/>
                <w:rFonts w:ascii="Times New Roman" w:eastAsia="Times New Roman" w:hAnsi="Times New Roman" w:cs="Times New Roman"/>
                <w:sz w:val="24"/>
                <w:szCs w:val="24"/>
                <w:lang w:val="pt-BR"/>
              </w:rPr>
            </w:rPrChange>
          </w:rPr>
          <w:t>https://doi.org/</w:t>
        </w:r>
      </w:ins>
      <w:r w:rsidR="009D5A73" w:rsidRPr="009D5A73">
        <w:rPr>
          <w:rStyle w:val="Collegamentoipertestuale"/>
          <w:rFonts w:ascii="Times New Roman" w:eastAsia="Times New Roman" w:hAnsi="Times New Roman" w:cs="Times New Roman"/>
          <w:sz w:val="24"/>
          <w:szCs w:val="24"/>
          <w:lang w:val="en-US"/>
          <w:rPrChange w:id="940" w:author="Alberto D'Agostino" w:date="2025-02-03T11:40:00Z">
            <w:rPr>
              <w:rStyle w:val="Collegamentoipertestuale"/>
              <w:rFonts w:ascii="Times New Roman" w:eastAsia="Times New Roman" w:hAnsi="Times New Roman" w:cs="Times New Roman"/>
              <w:sz w:val="24"/>
              <w:szCs w:val="24"/>
              <w:lang w:val="pt-BR"/>
            </w:rPr>
          </w:rPrChange>
        </w:rPr>
        <w:t>10.1007/978-1-4302-3997-0_7</w:t>
      </w:r>
      <w:ins w:id="941" w:author="Alberto D'Agostino" w:date="2025-02-03T11:40:00Z">
        <w:r w:rsidR="009D5A73" w:rsidRPr="009D5A73">
          <w:rPr>
            <w:rFonts w:ascii="Times New Roman" w:eastAsia="Times New Roman" w:hAnsi="Times New Roman" w:cs="Times New Roman"/>
            <w:color w:val="000000"/>
            <w:sz w:val="24"/>
            <w:szCs w:val="24"/>
            <w:lang w:val="en-US"/>
            <w:rPrChange w:id="942" w:author="Alberto D'Agostino" w:date="2025-02-03T11:40:00Z">
              <w:rPr>
                <w:rFonts w:ascii="Times New Roman" w:eastAsia="Times New Roman" w:hAnsi="Times New Roman" w:cs="Times New Roman"/>
                <w:color w:val="000000"/>
                <w:sz w:val="24"/>
                <w:szCs w:val="24"/>
                <w:lang w:val="pt-BR"/>
              </w:rPr>
            </w:rPrChange>
          </w:rPr>
          <w:fldChar w:fldCharType="end"/>
        </w:r>
      </w:ins>
      <w:del w:id="943" w:author="Alberto D'Agostino" w:date="2025-02-03T11:38:00Z">
        <w:r w:rsidR="009D5A73" w:rsidRPr="009D5A73" w:rsidDel="009D5A73">
          <w:rPr>
            <w:rFonts w:ascii="Times New Roman" w:eastAsia="Times New Roman" w:hAnsi="Times New Roman" w:cs="Times New Roman"/>
            <w:color w:val="000000"/>
            <w:sz w:val="24"/>
            <w:szCs w:val="24"/>
            <w:lang w:val="en-US"/>
            <w:rPrChange w:id="944" w:author="Alberto D'Agostino" w:date="2025-02-03T11:40:00Z">
              <w:rPr>
                <w:rFonts w:ascii="Times New Roman" w:eastAsia="Times New Roman" w:hAnsi="Times New Roman" w:cs="Times New Roman"/>
                <w:color w:val="000000"/>
                <w:sz w:val="24"/>
                <w:szCs w:val="24"/>
                <w:lang w:val="pt-BR"/>
              </w:rPr>
            </w:rPrChange>
          </w:rPr>
          <w:delText>.</w:delText>
        </w:r>
      </w:del>
    </w:p>
    <w:p w14:paraId="000001B7" w14:textId="77777777" w:rsidR="00696B80" w:rsidRPr="009D5A73" w:rsidRDefault="00734CE6">
      <w:pPr>
        <w:spacing w:line="480" w:lineRule="auto"/>
        <w:ind w:left="709" w:hanging="709"/>
        <w:jc w:val="both"/>
        <w:rPr>
          <w:rFonts w:ascii="Times New Roman" w:eastAsia="Times New Roman" w:hAnsi="Times New Roman" w:cs="Times New Roman"/>
          <w:color w:val="1155CC"/>
          <w:sz w:val="24"/>
          <w:szCs w:val="24"/>
          <w:u w:val="single"/>
          <w:lang w:val="en-US"/>
          <w:rPrChange w:id="945" w:author="Alberto D'Agostino" w:date="2025-02-03T11:40:00Z">
            <w:rPr>
              <w:rFonts w:ascii="Times New Roman" w:eastAsia="Times New Roman" w:hAnsi="Times New Roman" w:cs="Times New Roman"/>
              <w:color w:val="1155CC"/>
              <w:sz w:val="24"/>
              <w:szCs w:val="24"/>
              <w:u w:val="single"/>
            </w:rPr>
          </w:rPrChange>
        </w:rPr>
      </w:pPr>
      <w:r w:rsidRPr="009D5A73">
        <w:rPr>
          <w:rFonts w:ascii="Times New Roman" w:eastAsia="Times New Roman" w:hAnsi="Times New Roman" w:cs="Times New Roman"/>
          <w:sz w:val="24"/>
          <w:szCs w:val="24"/>
          <w:lang w:val="en-US"/>
          <w:rPrChange w:id="946" w:author="Alberto D'Agostino" w:date="2025-02-03T11:40:00Z">
            <w:rPr>
              <w:rFonts w:ascii="Times New Roman" w:eastAsia="Times New Roman" w:hAnsi="Times New Roman" w:cs="Times New Roman"/>
              <w:sz w:val="24"/>
              <w:szCs w:val="24"/>
              <w:lang w:val="pt-BR"/>
            </w:rPr>
          </w:rPrChange>
        </w:rPr>
        <w:t xml:space="preserve">Duarte, L., </w:t>
      </w:r>
      <w:proofErr w:type="spellStart"/>
      <w:r w:rsidRPr="009D5A73">
        <w:rPr>
          <w:rFonts w:ascii="Times New Roman" w:eastAsia="Times New Roman" w:hAnsi="Times New Roman" w:cs="Times New Roman"/>
          <w:sz w:val="24"/>
          <w:szCs w:val="24"/>
          <w:lang w:val="en-US"/>
          <w:rPrChange w:id="947" w:author="Alberto D'Agostino" w:date="2025-02-03T11:40:00Z">
            <w:rPr>
              <w:rFonts w:ascii="Times New Roman" w:eastAsia="Times New Roman" w:hAnsi="Times New Roman" w:cs="Times New Roman"/>
              <w:sz w:val="24"/>
              <w:szCs w:val="24"/>
              <w:lang w:val="pt-BR"/>
            </w:rPr>
          </w:rPrChange>
        </w:rPr>
        <w:t>Queirós</w:t>
      </w:r>
      <w:proofErr w:type="spellEnd"/>
      <w:r w:rsidRPr="009D5A73">
        <w:rPr>
          <w:rFonts w:ascii="Times New Roman" w:eastAsia="Times New Roman" w:hAnsi="Times New Roman" w:cs="Times New Roman"/>
          <w:sz w:val="24"/>
          <w:szCs w:val="24"/>
          <w:lang w:val="en-US"/>
          <w:rPrChange w:id="948" w:author="Alberto D'Agostino" w:date="2025-02-03T11:40:00Z">
            <w:rPr>
              <w:rFonts w:ascii="Times New Roman" w:eastAsia="Times New Roman" w:hAnsi="Times New Roman" w:cs="Times New Roman"/>
              <w:sz w:val="24"/>
              <w:szCs w:val="24"/>
              <w:lang w:val="pt-BR"/>
            </w:rPr>
          </w:rPrChange>
        </w:rPr>
        <w:t xml:space="preserve">, C., &amp; Teodoro, A. C. (2021). </w:t>
      </w:r>
      <w:r w:rsidRPr="009D5A73">
        <w:rPr>
          <w:rFonts w:ascii="Times New Roman" w:eastAsia="Times New Roman" w:hAnsi="Times New Roman" w:cs="Times New Roman"/>
          <w:sz w:val="24"/>
          <w:szCs w:val="24"/>
          <w:lang w:val="en-US"/>
          <w:rPrChange w:id="949" w:author="Alberto D'Agostino" w:date="2025-02-03T11:40:00Z">
            <w:rPr>
              <w:rFonts w:ascii="Times New Roman" w:eastAsia="Times New Roman" w:hAnsi="Times New Roman" w:cs="Times New Roman"/>
              <w:sz w:val="24"/>
              <w:szCs w:val="24"/>
            </w:rPr>
          </w:rPrChange>
        </w:rPr>
        <w:t xml:space="preserve">Comparative analysis of QGIS plugins for Web Maps creation. </w:t>
      </w:r>
      <w:r w:rsidRPr="009D5A73">
        <w:rPr>
          <w:rFonts w:ascii="Times New Roman" w:eastAsia="Times New Roman" w:hAnsi="Times New Roman" w:cs="Times New Roman"/>
          <w:i/>
          <w:sz w:val="24"/>
          <w:szCs w:val="24"/>
          <w:lang w:val="en-US"/>
          <w:rPrChange w:id="950" w:author="Alberto D'Agostino" w:date="2025-02-03T11:40:00Z">
            <w:rPr>
              <w:rFonts w:ascii="Times New Roman" w:eastAsia="Times New Roman" w:hAnsi="Times New Roman" w:cs="Times New Roman"/>
              <w:i/>
              <w:sz w:val="24"/>
              <w:szCs w:val="24"/>
              <w:lang w:val="en-GB"/>
            </w:rPr>
          </w:rPrChange>
        </w:rPr>
        <w:t>La Granja</w:t>
      </w:r>
      <w:r w:rsidRPr="009D5A73">
        <w:rPr>
          <w:rFonts w:ascii="Times New Roman" w:eastAsia="Times New Roman" w:hAnsi="Times New Roman" w:cs="Times New Roman"/>
          <w:sz w:val="24"/>
          <w:szCs w:val="24"/>
          <w:lang w:val="en-US"/>
          <w:rPrChange w:id="951" w:author="Alberto D'Agostino" w:date="2025-02-03T11:40:00Z">
            <w:rPr>
              <w:rFonts w:ascii="Times New Roman" w:eastAsia="Times New Roman" w:hAnsi="Times New Roman" w:cs="Times New Roman"/>
              <w:sz w:val="24"/>
              <w:szCs w:val="24"/>
              <w:lang w:val="en-GB"/>
            </w:rPr>
          </w:rPrChange>
        </w:rPr>
        <w:t xml:space="preserve">, </w:t>
      </w:r>
      <w:r w:rsidRPr="009D5A73">
        <w:rPr>
          <w:rFonts w:ascii="Times New Roman" w:eastAsia="Times New Roman" w:hAnsi="Times New Roman" w:cs="Times New Roman"/>
          <w:i/>
          <w:sz w:val="24"/>
          <w:szCs w:val="24"/>
          <w:lang w:val="en-US"/>
          <w:rPrChange w:id="952" w:author="Alberto D'Agostino" w:date="2025-02-03T11:40:00Z">
            <w:rPr>
              <w:rFonts w:ascii="Times New Roman" w:eastAsia="Times New Roman" w:hAnsi="Times New Roman" w:cs="Times New Roman"/>
              <w:i/>
              <w:sz w:val="24"/>
              <w:szCs w:val="24"/>
              <w:lang w:val="en-GB"/>
            </w:rPr>
          </w:rPrChange>
        </w:rPr>
        <w:t>34</w:t>
      </w:r>
      <w:r w:rsidRPr="009D5A73">
        <w:rPr>
          <w:rFonts w:ascii="Times New Roman" w:eastAsia="Times New Roman" w:hAnsi="Times New Roman" w:cs="Times New Roman"/>
          <w:sz w:val="24"/>
          <w:szCs w:val="24"/>
          <w:lang w:val="en-US"/>
          <w:rPrChange w:id="953" w:author="Alberto D'Agostino" w:date="2025-02-03T11:40:00Z">
            <w:rPr>
              <w:rFonts w:ascii="Times New Roman" w:eastAsia="Times New Roman" w:hAnsi="Times New Roman" w:cs="Times New Roman"/>
              <w:sz w:val="24"/>
              <w:szCs w:val="24"/>
              <w:lang w:val="en-GB"/>
            </w:rPr>
          </w:rPrChange>
        </w:rPr>
        <w:t>(2), 8–26.</w:t>
      </w:r>
      <w:r w:rsidR="0067076A" w:rsidRPr="009D5A73">
        <w:rPr>
          <w:lang w:val="en-US"/>
          <w:rPrChange w:id="954" w:author="Alberto D'Agostino" w:date="2025-02-03T11:40:00Z">
            <w:rPr/>
          </w:rPrChange>
        </w:rPr>
        <w:fldChar w:fldCharType="begin"/>
      </w:r>
      <w:r w:rsidR="0067076A" w:rsidRPr="009D5A73">
        <w:rPr>
          <w:lang w:val="en-US"/>
          <w:rPrChange w:id="955" w:author="Alberto D'Agostino" w:date="2025-02-03T11:40:00Z">
            <w:rPr/>
          </w:rPrChange>
        </w:rPr>
        <w:instrText xml:space="preserve"> HYPERLINK "https://doi.org/10.17163/lgr.n34.2021.01" \h </w:instrText>
      </w:r>
      <w:r w:rsidR="0067076A" w:rsidRPr="009D5A73">
        <w:rPr>
          <w:lang w:val="en-US"/>
          <w:rPrChange w:id="956" w:author="Alberto D'Agostino" w:date="2025-02-03T11:40:00Z">
            <w:rPr/>
          </w:rPrChange>
        </w:rPr>
        <w:fldChar w:fldCharType="separate"/>
      </w:r>
      <w:r w:rsidRPr="009D5A73">
        <w:rPr>
          <w:rFonts w:ascii="Times New Roman" w:eastAsia="Times New Roman" w:hAnsi="Times New Roman" w:cs="Times New Roman"/>
          <w:sz w:val="24"/>
          <w:szCs w:val="24"/>
          <w:lang w:val="en-US"/>
          <w:rPrChange w:id="957" w:author="Alberto D'Agostino" w:date="2025-02-03T11:40:00Z">
            <w:rPr>
              <w:rFonts w:ascii="Times New Roman" w:eastAsia="Times New Roman" w:hAnsi="Times New Roman" w:cs="Times New Roman"/>
              <w:sz w:val="24"/>
              <w:szCs w:val="24"/>
              <w:lang w:val="en-GB"/>
            </w:rPr>
          </w:rPrChange>
        </w:rPr>
        <w:t xml:space="preserve"> </w:t>
      </w:r>
      <w:r w:rsidR="0067076A" w:rsidRPr="009D5A73">
        <w:rPr>
          <w:rFonts w:ascii="Times New Roman" w:eastAsia="Times New Roman" w:hAnsi="Times New Roman" w:cs="Times New Roman"/>
          <w:sz w:val="24"/>
          <w:szCs w:val="24"/>
          <w:lang w:val="en-US"/>
          <w:rPrChange w:id="958" w:author="Alberto D'Agostino" w:date="2025-02-03T11:40:00Z">
            <w:rPr>
              <w:rFonts w:ascii="Times New Roman" w:eastAsia="Times New Roman" w:hAnsi="Times New Roman" w:cs="Times New Roman"/>
              <w:sz w:val="24"/>
              <w:szCs w:val="24"/>
              <w:lang w:val="en-GB"/>
            </w:rPr>
          </w:rPrChange>
        </w:rPr>
        <w:fldChar w:fldCharType="end"/>
      </w:r>
      <w:r w:rsidR="0067076A" w:rsidRPr="009D5A73">
        <w:rPr>
          <w:lang w:val="en-US"/>
          <w:rPrChange w:id="959" w:author="Alberto D'Agostino" w:date="2025-02-03T11:40:00Z">
            <w:rPr/>
          </w:rPrChange>
        </w:rPr>
        <w:fldChar w:fldCharType="begin"/>
      </w:r>
      <w:r w:rsidR="0067076A" w:rsidRPr="009D5A73">
        <w:rPr>
          <w:lang w:val="en-US"/>
          <w:rPrChange w:id="960" w:author="Alberto D'Agostino" w:date="2025-02-03T11:40:00Z">
            <w:rPr/>
          </w:rPrChange>
        </w:rPr>
        <w:instrText xml:space="preserve"> HYPERLINK "https://doi.org/10.17163/lgr.n34.2021.01" \h </w:instrText>
      </w:r>
      <w:r w:rsidR="0067076A" w:rsidRPr="009D5A73">
        <w:rPr>
          <w:lang w:val="en-US"/>
          <w:rPrChange w:id="961"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962" w:author="Alberto D'Agostino" w:date="2025-02-03T11:40:00Z">
            <w:rPr>
              <w:rFonts w:ascii="Times New Roman" w:eastAsia="Times New Roman" w:hAnsi="Times New Roman" w:cs="Times New Roman"/>
              <w:color w:val="1155CC"/>
              <w:sz w:val="24"/>
              <w:szCs w:val="24"/>
              <w:u w:val="single"/>
              <w:lang w:val="en-GB"/>
            </w:rPr>
          </w:rPrChange>
        </w:rPr>
        <w:t>https://doi.org/10.17163/lgr.n34.2021.01</w:t>
      </w:r>
      <w:r w:rsidR="0067076A" w:rsidRPr="009D5A73">
        <w:rPr>
          <w:rFonts w:ascii="Times New Roman" w:eastAsia="Times New Roman" w:hAnsi="Times New Roman" w:cs="Times New Roman"/>
          <w:color w:val="1155CC"/>
          <w:sz w:val="24"/>
          <w:szCs w:val="24"/>
          <w:u w:val="single"/>
          <w:lang w:val="en-US"/>
          <w:rPrChange w:id="963" w:author="Alberto D'Agostino" w:date="2025-02-03T11:40:00Z">
            <w:rPr>
              <w:rFonts w:ascii="Times New Roman" w:eastAsia="Times New Roman" w:hAnsi="Times New Roman" w:cs="Times New Roman"/>
              <w:color w:val="1155CC"/>
              <w:sz w:val="24"/>
              <w:szCs w:val="24"/>
              <w:u w:val="single"/>
              <w:lang w:val="en-GB"/>
            </w:rPr>
          </w:rPrChange>
        </w:rPr>
        <w:fldChar w:fldCharType="end"/>
      </w:r>
    </w:p>
    <w:p w14:paraId="3C43843B" w14:textId="77777777" w:rsidR="006D63CF" w:rsidRPr="009D5A73" w:rsidRDefault="003B1731" w:rsidP="006D63CF">
      <w:pPr>
        <w:spacing w:line="480" w:lineRule="auto"/>
        <w:ind w:left="709" w:hanging="709"/>
        <w:jc w:val="both"/>
        <w:rPr>
          <w:ins w:id="964" w:author="Eugenio Fazio [2]" w:date="2025-01-31T18:38:00Z"/>
          <w:rFonts w:ascii="Times New Roman" w:eastAsia="Times New Roman" w:hAnsi="Times New Roman" w:cs="Times New Roman"/>
          <w:sz w:val="24"/>
          <w:szCs w:val="24"/>
          <w:lang w:val="en-US"/>
          <w:rPrChange w:id="965" w:author="Alberto D'Agostino" w:date="2025-02-03T11:40:00Z">
            <w:rPr>
              <w:ins w:id="966" w:author="Eugenio Fazio [2]" w:date="2025-01-31T18:38:00Z"/>
              <w:rFonts w:ascii="Times New Roman" w:eastAsia="Times New Roman" w:hAnsi="Times New Roman" w:cs="Times New Roman"/>
              <w:sz w:val="24"/>
              <w:szCs w:val="24"/>
              <w:lang w:val="en-GB"/>
            </w:rPr>
          </w:rPrChange>
        </w:rPr>
      </w:pPr>
      <w:proofErr w:type="spellStart"/>
      <w:r w:rsidRPr="009D5A73">
        <w:rPr>
          <w:rFonts w:ascii="Times New Roman" w:eastAsia="Times New Roman" w:hAnsi="Times New Roman" w:cs="Times New Roman"/>
          <w:sz w:val="24"/>
          <w:szCs w:val="24"/>
          <w:lang w:val="en-US"/>
          <w:rPrChange w:id="967" w:author="Alberto D'Agostino" w:date="2025-02-03T11:40:00Z">
            <w:rPr>
              <w:rFonts w:ascii="Times New Roman" w:eastAsia="Times New Roman" w:hAnsi="Times New Roman" w:cs="Times New Roman"/>
              <w:sz w:val="24"/>
              <w:szCs w:val="24"/>
              <w:lang w:val="en-GB"/>
            </w:rPr>
          </w:rPrChange>
        </w:rPr>
        <w:t>Elrom</w:t>
      </w:r>
      <w:proofErr w:type="spellEnd"/>
      <w:r w:rsidRPr="009D5A73">
        <w:rPr>
          <w:rFonts w:ascii="Times New Roman" w:eastAsia="Times New Roman" w:hAnsi="Times New Roman" w:cs="Times New Roman"/>
          <w:sz w:val="24"/>
          <w:szCs w:val="24"/>
          <w:lang w:val="en-US"/>
          <w:rPrChange w:id="968" w:author="Alberto D'Agostino" w:date="2025-02-03T11:40:00Z">
            <w:rPr>
              <w:rFonts w:ascii="Times New Roman" w:eastAsia="Times New Roman" w:hAnsi="Times New Roman" w:cs="Times New Roman"/>
              <w:sz w:val="24"/>
              <w:szCs w:val="24"/>
              <w:lang w:val="en-GB"/>
            </w:rPr>
          </w:rPrChange>
        </w:rPr>
        <w:t xml:space="preserve">, E. (2016). CSS, Bootstrap, &amp; Responsive Design. In: Pro MEAN Stack Development. </w:t>
      </w:r>
      <w:proofErr w:type="spellStart"/>
      <w:r w:rsidRPr="009D5A73">
        <w:rPr>
          <w:rFonts w:ascii="Times New Roman" w:eastAsia="Times New Roman" w:hAnsi="Times New Roman" w:cs="Times New Roman"/>
          <w:sz w:val="24"/>
          <w:szCs w:val="24"/>
          <w:lang w:val="en-US"/>
          <w:rPrChange w:id="969" w:author="Alberto D'Agostino" w:date="2025-02-03T11:40:00Z">
            <w:rPr>
              <w:rFonts w:ascii="Times New Roman" w:eastAsia="Times New Roman" w:hAnsi="Times New Roman" w:cs="Times New Roman"/>
              <w:sz w:val="24"/>
              <w:szCs w:val="24"/>
              <w:lang w:val="en-GB"/>
            </w:rPr>
          </w:rPrChange>
        </w:rPr>
        <w:t>Apress</w:t>
      </w:r>
      <w:proofErr w:type="spellEnd"/>
      <w:r w:rsidRPr="009D5A73">
        <w:rPr>
          <w:rFonts w:ascii="Times New Roman" w:eastAsia="Times New Roman" w:hAnsi="Times New Roman" w:cs="Times New Roman"/>
          <w:sz w:val="24"/>
          <w:szCs w:val="24"/>
          <w:lang w:val="en-US"/>
          <w:rPrChange w:id="970" w:author="Alberto D'Agostino" w:date="2025-02-03T11:40:00Z">
            <w:rPr>
              <w:rFonts w:ascii="Times New Roman" w:eastAsia="Times New Roman" w:hAnsi="Times New Roman" w:cs="Times New Roman"/>
              <w:sz w:val="24"/>
              <w:szCs w:val="24"/>
              <w:lang w:val="en-GB"/>
            </w:rPr>
          </w:rPrChange>
        </w:rPr>
        <w:t xml:space="preserve">, Berkeley, CA. </w:t>
      </w:r>
      <w:r w:rsidR="00A22676" w:rsidRPr="009D5A73">
        <w:rPr>
          <w:lang w:val="en-US"/>
          <w:rPrChange w:id="971" w:author="Alberto D'Agostino" w:date="2025-02-03T11:40:00Z">
            <w:rPr/>
          </w:rPrChange>
        </w:rPr>
        <w:fldChar w:fldCharType="begin"/>
      </w:r>
      <w:r w:rsidR="00A22676" w:rsidRPr="009D5A73">
        <w:rPr>
          <w:lang w:val="en-US"/>
          <w:rPrChange w:id="972" w:author="Alberto D'Agostino" w:date="2025-02-03T11:40:00Z">
            <w:rPr/>
          </w:rPrChange>
        </w:rPr>
        <w:instrText xml:space="preserve"> HYPERLINK "https://doi.org/10.1007/978-1-4842-2044-3_6" </w:instrText>
      </w:r>
      <w:r w:rsidR="00A22676" w:rsidRPr="009D5A73">
        <w:rPr>
          <w:lang w:val="en-US"/>
          <w:rPrChange w:id="973" w:author="Alberto D'Agostino" w:date="2025-02-03T11:40:00Z">
            <w:rPr/>
          </w:rPrChange>
        </w:rPr>
        <w:fldChar w:fldCharType="separate"/>
      </w:r>
      <w:r w:rsidRPr="009D5A73">
        <w:rPr>
          <w:rStyle w:val="Collegamentoipertestuale"/>
          <w:rFonts w:ascii="Times New Roman" w:eastAsia="Times New Roman" w:hAnsi="Times New Roman" w:cs="Times New Roman"/>
          <w:sz w:val="24"/>
          <w:szCs w:val="24"/>
          <w:lang w:val="en-US"/>
          <w:rPrChange w:id="974" w:author="Alberto D'Agostino" w:date="2025-02-03T11:40:00Z">
            <w:rPr>
              <w:rStyle w:val="Collegamentoipertestuale"/>
              <w:rFonts w:ascii="Times New Roman" w:eastAsia="Times New Roman" w:hAnsi="Times New Roman" w:cs="Times New Roman"/>
              <w:sz w:val="24"/>
              <w:szCs w:val="24"/>
              <w:lang w:val="en-GB"/>
            </w:rPr>
          </w:rPrChange>
        </w:rPr>
        <w:t>https://doi.org/10.1007/978-1-4842-2044-3_6</w:t>
      </w:r>
      <w:r w:rsidR="00A22676" w:rsidRPr="009D5A73">
        <w:rPr>
          <w:rStyle w:val="Collegamentoipertestuale"/>
          <w:rFonts w:ascii="Times New Roman" w:eastAsia="Times New Roman" w:hAnsi="Times New Roman" w:cs="Times New Roman"/>
          <w:sz w:val="24"/>
          <w:szCs w:val="24"/>
          <w:lang w:val="en-US"/>
          <w:rPrChange w:id="975" w:author="Alberto D'Agostino" w:date="2025-02-03T11:40:00Z">
            <w:rPr>
              <w:rStyle w:val="Collegamentoipertestuale"/>
              <w:rFonts w:ascii="Times New Roman" w:eastAsia="Times New Roman" w:hAnsi="Times New Roman" w:cs="Times New Roman"/>
              <w:sz w:val="24"/>
              <w:szCs w:val="24"/>
              <w:lang w:val="en-GB"/>
            </w:rPr>
          </w:rPrChange>
        </w:rPr>
        <w:fldChar w:fldCharType="end"/>
      </w:r>
      <w:r w:rsidRPr="009D5A73">
        <w:rPr>
          <w:rFonts w:ascii="Times New Roman" w:eastAsia="Times New Roman" w:hAnsi="Times New Roman" w:cs="Times New Roman"/>
          <w:sz w:val="24"/>
          <w:szCs w:val="24"/>
          <w:lang w:val="en-US"/>
          <w:rPrChange w:id="976" w:author="Alberto D'Agostino" w:date="2025-02-03T11:40:00Z">
            <w:rPr>
              <w:rFonts w:ascii="Times New Roman" w:eastAsia="Times New Roman" w:hAnsi="Times New Roman" w:cs="Times New Roman"/>
              <w:sz w:val="24"/>
              <w:szCs w:val="24"/>
              <w:lang w:val="en-GB"/>
            </w:rPr>
          </w:rPrChange>
        </w:rPr>
        <w:t xml:space="preserve"> </w:t>
      </w:r>
    </w:p>
    <w:p w14:paraId="2FAD7B40" w14:textId="4A534AA8" w:rsidR="00E372D0" w:rsidRPr="009D5A73" w:rsidRDefault="00E372D0" w:rsidP="00E372D0">
      <w:pPr>
        <w:spacing w:line="480" w:lineRule="auto"/>
        <w:ind w:left="709" w:hanging="709"/>
        <w:jc w:val="both"/>
        <w:rPr>
          <w:ins w:id="977" w:author="Alberto D'Agostino" w:date="2025-02-03T11:14:00Z"/>
          <w:rFonts w:ascii="Times New Roman" w:hAnsi="Times New Roman" w:cs="Times New Roman"/>
          <w:sz w:val="24"/>
          <w:szCs w:val="24"/>
          <w:lang w:val="en-US"/>
          <w:rPrChange w:id="978" w:author="Alberto D'Agostino" w:date="2025-02-03T11:40:00Z">
            <w:rPr>
              <w:ins w:id="979" w:author="Alberto D'Agostino" w:date="2025-02-03T11:14:00Z"/>
              <w:rFonts w:ascii="Times New Roman" w:hAnsi="Times New Roman" w:cs="Times New Roman"/>
              <w:sz w:val="24"/>
              <w:szCs w:val="24"/>
              <w:lang w:val="it-IT"/>
            </w:rPr>
          </w:rPrChange>
        </w:rPr>
      </w:pPr>
      <w:ins w:id="980" w:author="Alberto D'Agostino" w:date="2025-02-03T11:14:00Z">
        <w:r w:rsidRPr="009D5A73">
          <w:rPr>
            <w:rFonts w:ascii="Times New Roman" w:hAnsi="Times New Roman" w:cs="Times New Roman"/>
            <w:sz w:val="24"/>
            <w:szCs w:val="24"/>
            <w:lang w:val="en-US"/>
            <w:rPrChange w:id="981" w:author="Alberto D'Agostino" w:date="2025-02-03T11:40:00Z">
              <w:rPr>
                <w:rFonts w:ascii="Times New Roman" w:hAnsi="Times New Roman" w:cs="Times New Roman"/>
                <w:sz w:val="24"/>
                <w:szCs w:val="24"/>
                <w:lang w:val="it-IT"/>
              </w:rPr>
            </w:rPrChange>
          </w:rPr>
          <w:t xml:space="preserve">Fazio, E., </w:t>
        </w:r>
        <w:proofErr w:type="spellStart"/>
        <w:r w:rsidRPr="009D5A73">
          <w:rPr>
            <w:rFonts w:ascii="Times New Roman" w:hAnsi="Times New Roman" w:cs="Times New Roman"/>
            <w:sz w:val="24"/>
            <w:szCs w:val="24"/>
            <w:lang w:val="en-US"/>
            <w:rPrChange w:id="982" w:author="Alberto D'Agostino" w:date="2025-02-03T11:40:00Z">
              <w:rPr>
                <w:rFonts w:ascii="Times New Roman" w:hAnsi="Times New Roman" w:cs="Times New Roman"/>
                <w:sz w:val="24"/>
                <w:szCs w:val="24"/>
                <w:lang w:val="it-IT"/>
              </w:rPr>
            </w:rPrChange>
          </w:rPr>
          <w:t>Ortolano</w:t>
        </w:r>
        <w:proofErr w:type="spellEnd"/>
        <w:r w:rsidRPr="009D5A73">
          <w:rPr>
            <w:rFonts w:ascii="Times New Roman" w:hAnsi="Times New Roman" w:cs="Times New Roman"/>
            <w:sz w:val="24"/>
            <w:szCs w:val="24"/>
            <w:lang w:val="en-US"/>
            <w:rPrChange w:id="983" w:author="Alberto D'Agostino" w:date="2025-02-03T11:40:00Z">
              <w:rPr>
                <w:rFonts w:ascii="Times New Roman" w:hAnsi="Times New Roman" w:cs="Times New Roman"/>
                <w:sz w:val="24"/>
                <w:szCs w:val="24"/>
                <w:lang w:val="it-IT"/>
              </w:rPr>
            </w:rPrChange>
          </w:rPr>
          <w:t xml:space="preserve">, G., </w:t>
        </w:r>
        <w:proofErr w:type="spellStart"/>
        <w:r w:rsidRPr="009D5A73">
          <w:rPr>
            <w:rFonts w:ascii="Times New Roman" w:hAnsi="Times New Roman" w:cs="Times New Roman"/>
            <w:sz w:val="24"/>
            <w:szCs w:val="24"/>
            <w:lang w:val="en-US"/>
            <w:rPrChange w:id="984" w:author="Alberto D'Agostino" w:date="2025-02-03T11:40:00Z">
              <w:rPr>
                <w:rFonts w:ascii="Times New Roman" w:hAnsi="Times New Roman" w:cs="Times New Roman"/>
                <w:sz w:val="24"/>
                <w:szCs w:val="24"/>
                <w:lang w:val="it-IT"/>
              </w:rPr>
            </w:rPrChange>
          </w:rPr>
          <w:t>Visalli</w:t>
        </w:r>
        <w:proofErr w:type="spellEnd"/>
        <w:r w:rsidRPr="009D5A73">
          <w:rPr>
            <w:rFonts w:ascii="Times New Roman" w:hAnsi="Times New Roman" w:cs="Times New Roman"/>
            <w:sz w:val="24"/>
            <w:szCs w:val="24"/>
            <w:lang w:val="en-US"/>
            <w:rPrChange w:id="985" w:author="Alberto D'Agostino" w:date="2025-02-03T11:40:00Z">
              <w:rPr>
                <w:rFonts w:ascii="Times New Roman" w:hAnsi="Times New Roman" w:cs="Times New Roman"/>
                <w:sz w:val="24"/>
                <w:szCs w:val="24"/>
                <w:lang w:val="it-IT"/>
              </w:rPr>
            </w:rPrChange>
          </w:rPr>
          <w:t xml:space="preserve">, R., </w:t>
        </w:r>
        <w:proofErr w:type="spellStart"/>
        <w:r w:rsidRPr="009D5A73">
          <w:rPr>
            <w:rFonts w:ascii="Times New Roman" w:hAnsi="Times New Roman" w:cs="Times New Roman"/>
            <w:sz w:val="24"/>
            <w:szCs w:val="24"/>
            <w:lang w:val="en-US"/>
            <w:rPrChange w:id="986" w:author="Alberto D'Agostino" w:date="2025-02-03T11:40:00Z">
              <w:rPr>
                <w:rFonts w:ascii="Times New Roman" w:hAnsi="Times New Roman" w:cs="Times New Roman"/>
                <w:sz w:val="24"/>
                <w:szCs w:val="24"/>
                <w:lang w:val="it-IT"/>
              </w:rPr>
            </w:rPrChange>
          </w:rPr>
          <w:t>Cirrincione</w:t>
        </w:r>
        <w:proofErr w:type="spellEnd"/>
        <w:r w:rsidRPr="009D5A73">
          <w:rPr>
            <w:rFonts w:ascii="Times New Roman" w:hAnsi="Times New Roman" w:cs="Times New Roman"/>
            <w:sz w:val="24"/>
            <w:szCs w:val="24"/>
            <w:lang w:val="en-US"/>
            <w:rPrChange w:id="987" w:author="Alberto D'Agostino" w:date="2025-02-03T11:40:00Z">
              <w:rPr>
                <w:rFonts w:ascii="Times New Roman" w:hAnsi="Times New Roman" w:cs="Times New Roman"/>
                <w:sz w:val="24"/>
                <w:szCs w:val="24"/>
                <w:lang w:val="it-IT"/>
              </w:rPr>
            </w:rPrChange>
          </w:rPr>
          <w:t xml:space="preserve">, R., </w:t>
        </w:r>
        <w:proofErr w:type="spellStart"/>
        <w:r w:rsidRPr="009D5A73">
          <w:rPr>
            <w:rFonts w:ascii="Times New Roman" w:hAnsi="Times New Roman" w:cs="Times New Roman"/>
            <w:sz w:val="24"/>
            <w:szCs w:val="24"/>
            <w:lang w:val="en-US"/>
            <w:rPrChange w:id="988" w:author="Alberto D'Agostino" w:date="2025-02-03T11:40:00Z">
              <w:rPr>
                <w:rFonts w:ascii="Times New Roman" w:hAnsi="Times New Roman" w:cs="Times New Roman"/>
                <w:sz w:val="24"/>
                <w:szCs w:val="24"/>
                <w:lang w:val="it-IT"/>
              </w:rPr>
            </w:rPrChange>
          </w:rPr>
          <w:t>Fiannacca</w:t>
        </w:r>
        <w:proofErr w:type="spellEnd"/>
        <w:r w:rsidRPr="009D5A73">
          <w:rPr>
            <w:rFonts w:ascii="Times New Roman" w:hAnsi="Times New Roman" w:cs="Times New Roman"/>
            <w:sz w:val="24"/>
            <w:szCs w:val="24"/>
            <w:lang w:val="en-US"/>
            <w:rPrChange w:id="989" w:author="Alberto D'Agostino" w:date="2025-02-03T11:40:00Z">
              <w:rPr>
                <w:rFonts w:ascii="Times New Roman" w:hAnsi="Times New Roman" w:cs="Times New Roman"/>
                <w:sz w:val="24"/>
                <w:szCs w:val="24"/>
                <w:lang w:val="it-IT"/>
              </w:rPr>
            </w:rPrChange>
          </w:rPr>
          <w:t xml:space="preserve">, P., Kern, H., </w:t>
        </w:r>
        <w:proofErr w:type="spellStart"/>
        <w:r w:rsidRPr="009D5A73">
          <w:rPr>
            <w:rFonts w:ascii="Times New Roman" w:hAnsi="Times New Roman" w:cs="Times New Roman"/>
            <w:sz w:val="24"/>
            <w:szCs w:val="24"/>
            <w:lang w:val="en-US"/>
            <w:rPrChange w:id="990" w:author="Alberto D'Agostino" w:date="2025-02-03T11:40:00Z">
              <w:rPr>
                <w:rFonts w:ascii="Times New Roman" w:hAnsi="Times New Roman" w:cs="Times New Roman"/>
                <w:sz w:val="24"/>
                <w:szCs w:val="24"/>
                <w:lang w:val="it-IT"/>
              </w:rPr>
            </w:rPrChange>
          </w:rPr>
          <w:t>Mengel</w:t>
        </w:r>
        <w:proofErr w:type="spellEnd"/>
        <w:r w:rsidRPr="009D5A73">
          <w:rPr>
            <w:rFonts w:ascii="Times New Roman" w:hAnsi="Times New Roman" w:cs="Times New Roman"/>
            <w:sz w:val="24"/>
            <w:szCs w:val="24"/>
            <w:lang w:val="en-US"/>
            <w:rPrChange w:id="991" w:author="Alberto D'Agostino" w:date="2025-02-03T11:40:00Z">
              <w:rPr>
                <w:rFonts w:ascii="Times New Roman" w:hAnsi="Times New Roman" w:cs="Times New Roman"/>
                <w:sz w:val="24"/>
                <w:szCs w:val="24"/>
                <w:lang w:val="it-IT"/>
              </w:rPr>
            </w:rPrChange>
          </w:rPr>
          <w:t xml:space="preserve">, K., </w:t>
        </w:r>
        <w:proofErr w:type="spellStart"/>
        <w:r w:rsidRPr="009D5A73">
          <w:rPr>
            <w:rFonts w:ascii="Times New Roman" w:hAnsi="Times New Roman" w:cs="Times New Roman"/>
            <w:sz w:val="24"/>
            <w:szCs w:val="24"/>
            <w:lang w:val="en-US"/>
            <w:rPrChange w:id="992" w:author="Alberto D'Agostino" w:date="2025-02-03T11:40:00Z">
              <w:rPr>
                <w:rFonts w:ascii="Times New Roman" w:hAnsi="Times New Roman" w:cs="Times New Roman"/>
                <w:sz w:val="24"/>
                <w:szCs w:val="24"/>
                <w:lang w:val="it-IT"/>
              </w:rPr>
            </w:rPrChange>
          </w:rPr>
          <w:t>Pezzino</w:t>
        </w:r>
        <w:proofErr w:type="spellEnd"/>
        <w:r w:rsidRPr="009D5A73">
          <w:rPr>
            <w:rFonts w:ascii="Times New Roman" w:hAnsi="Times New Roman" w:cs="Times New Roman"/>
            <w:sz w:val="24"/>
            <w:szCs w:val="24"/>
            <w:lang w:val="en-US"/>
            <w:rPrChange w:id="993" w:author="Alberto D'Agostino" w:date="2025-02-03T11:40:00Z">
              <w:rPr>
                <w:rFonts w:ascii="Times New Roman" w:hAnsi="Times New Roman" w:cs="Times New Roman"/>
                <w:sz w:val="24"/>
                <w:szCs w:val="24"/>
                <w:lang w:val="it-IT"/>
              </w:rPr>
            </w:rPrChange>
          </w:rPr>
          <w:t xml:space="preserve">, A., &amp; Punturo, R. (2018a). Strain rates of the syn-tectonic </w:t>
        </w:r>
        <w:proofErr w:type="spellStart"/>
        <w:r w:rsidRPr="009D5A73">
          <w:rPr>
            <w:rFonts w:ascii="Times New Roman" w:hAnsi="Times New Roman" w:cs="Times New Roman"/>
            <w:sz w:val="24"/>
            <w:szCs w:val="24"/>
            <w:lang w:val="en-US"/>
            <w:rPrChange w:id="994" w:author="Alberto D'Agostino" w:date="2025-02-03T11:40:00Z">
              <w:rPr>
                <w:rFonts w:ascii="Times New Roman" w:hAnsi="Times New Roman" w:cs="Times New Roman"/>
                <w:sz w:val="24"/>
                <w:szCs w:val="24"/>
                <w:lang w:val="it-IT"/>
              </w:rPr>
            </w:rPrChange>
          </w:rPr>
          <w:t>Symvolon</w:t>
        </w:r>
        <w:proofErr w:type="spellEnd"/>
        <w:r w:rsidRPr="009D5A73">
          <w:rPr>
            <w:rFonts w:ascii="Times New Roman" w:hAnsi="Times New Roman" w:cs="Times New Roman"/>
            <w:sz w:val="24"/>
            <w:szCs w:val="24"/>
            <w:lang w:val="en-US"/>
            <w:rPrChange w:id="995" w:author="Alberto D'Agostino" w:date="2025-02-03T11:40:00Z">
              <w:rPr>
                <w:rFonts w:ascii="Times New Roman" w:hAnsi="Times New Roman" w:cs="Times New Roman"/>
                <w:sz w:val="24"/>
                <w:szCs w:val="24"/>
                <w:lang w:val="it-IT"/>
              </w:rPr>
            </w:rPrChange>
          </w:rPr>
          <w:t xml:space="preserve"> pluton (Southern Rhodope Core Complex, Greece): an integrated approach combining quartz </w:t>
        </w:r>
        <w:proofErr w:type="spellStart"/>
        <w:r w:rsidRPr="009D5A73">
          <w:rPr>
            <w:rFonts w:ascii="Times New Roman" w:hAnsi="Times New Roman" w:cs="Times New Roman"/>
            <w:sz w:val="24"/>
            <w:szCs w:val="24"/>
            <w:lang w:val="en-US"/>
            <w:rPrChange w:id="996" w:author="Alberto D'Agostino" w:date="2025-02-03T11:40:00Z">
              <w:rPr>
                <w:rFonts w:ascii="Times New Roman" w:hAnsi="Times New Roman" w:cs="Times New Roman"/>
                <w:sz w:val="24"/>
                <w:szCs w:val="24"/>
                <w:lang w:val="it-IT"/>
              </w:rPr>
            </w:rPrChange>
          </w:rPr>
          <w:t>paleopiezometry</w:t>
        </w:r>
        <w:proofErr w:type="spellEnd"/>
        <w:r w:rsidRPr="009D5A73">
          <w:rPr>
            <w:rFonts w:ascii="Times New Roman" w:hAnsi="Times New Roman" w:cs="Times New Roman"/>
            <w:sz w:val="24"/>
            <w:szCs w:val="24"/>
            <w:lang w:val="en-US"/>
            <w:rPrChange w:id="997" w:author="Alberto D'Agostino" w:date="2025-02-03T11:40:00Z">
              <w:rPr>
                <w:rFonts w:ascii="Times New Roman" w:hAnsi="Times New Roman" w:cs="Times New Roman"/>
                <w:sz w:val="24"/>
                <w:szCs w:val="24"/>
                <w:lang w:val="it-IT"/>
              </w:rPr>
            </w:rPrChange>
          </w:rPr>
          <w:t xml:space="preserve">, flow laws and PT </w:t>
        </w:r>
        <w:proofErr w:type="spellStart"/>
        <w:r w:rsidRPr="009D5A73">
          <w:rPr>
            <w:rFonts w:ascii="Times New Roman" w:hAnsi="Times New Roman" w:cs="Times New Roman"/>
            <w:sz w:val="24"/>
            <w:szCs w:val="24"/>
            <w:lang w:val="en-US"/>
            <w:rPrChange w:id="998" w:author="Alberto D'Agostino" w:date="2025-02-03T11:40:00Z">
              <w:rPr>
                <w:rFonts w:ascii="Times New Roman" w:hAnsi="Times New Roman" w:cs="Times New Roman"/>
                <w:sz w:val="24"/>
                <w:szCs w:val="24"/>
                <w:lang w:val="it-IT"/>
              </w:rPr>
            </w:rPrChange>
          </w:rPr>
          <w:t>pseudosections</w:t>
        </w:r>
        <w:proofErr w:type="spellEnd"/>
        <w:r w:rsidRPr="009D5A73">
          <w:rPr>
            <w:rFonts w:ascii="Times New Roman" w:hAnsi="Times New Roman" w:cs="Times New Roman"/>
            <w:sz w:val="24"/>
            <w:szCs w:val="24"/>
            <w:lang w:val="en-US"/>
            <w:rPrChange w:id="999" w:author="Alberto D'Agostino" w:date="2025-02-03T11:40:00Z">
              <w:rPr>
                <w:rFonts w:ascii="Times New Roman" w:hAnsi="Times New Roman" w:cs="Times New Roman"/>
                <w:sz w:val="24"/>
                <w:szCs w:val="24"/>
                <w:lang w:val="it-IT"/>
              </w:rPr>
            </w:rPrChange>
          </w:rPr>
          <w:t xml:space="preserve">. Italian Journal of Geosciences, 137(2), 219-237. </w:t>
        </w:r>
        <w:r w:rsidRPr="009D5A73">
          <w:rPr>
            <w:rFonts w:ascii="Times New Roman" w:hAnsi="Times New Roman" w:cs="Times New Roman"/>
            <w:sz w:val="24"/>
            <w:szCs w:val="24"/>
            <w:lang w:val="en-US"/>
            <w:rPrChange w:id="1000" w:author="Alberto D'Agostino" w:date="2025-02-03T11:40:00Z">
              <w:rPr>
                <w:rFonts w:ascii="Times New Roman" w:hAnsi="Times New Roman" w:cs="Times New Roman"/>
                <w:sz w:val="24"/>
                <w:szCs w:val="24"/>
                <w:lang w:val="en-GB"/>
              </w:rPr>
            </w:rPrChange>
          </w:rPr>
          <w:fldChar w:fldCharType="begin"/>
        </w:r>
        <w:r w:rsidRPr="009D5A73">
          <w:rPr>
            <w:rFonts w:ascii="Times New Roman" w:hAnsi="Times New Roman" w:cs="Times New Roman"/>
            <w:sz w:val="24"/>
            <w:szCs w:val="24"/>
            <w:lang w:val="en-US"/>
            <w:rPrChange w:id="1001" w:author="Alberto D'Agostino" w:date="2025-02-03T11:40:00Z">
              <w:rPr>
                <w:rFonts w:ascii="Times New Roman" w:hAnsi="Times New Roman" w:cs="Times New Roman"/>
                <w:sz w:val="24"/>
                <w:szCs w:val="24"/>
                <w:lang w:val="en-GB"/>
              </w:rPr>
            </w:rPrChange>
          </w:rPr>
          <w:instrText xml:space="preserve"> HYPERLINK "</w:instrText>
        </w:r>
        <w:r w:rsidRPr="009D5A73">
          <w:rPr>
            <w:rFonts w:ascii="Times New Roman" w:hAnsi="Times New Roman" w:cs="Times New Roman"/>
            <w:sz w:val="24"/>
            <w:szCs w:val="24"/>
            <w:lang w:val="en-US"/>
            <w:rPrChange w:id="1002" w:author="Alberto D'Agostino" w:date="2025-02-03T11:40:00Z">
              <w:rPr>
                <w:rFonts w:ascii="Times New Roman" w:hAnsi="Times New Roman" w:cs="Times New Roman"/>
                <w:sz w:val="24"/>
                <w:szCs w:val="24"/>
                <w:lang w:val="it-IT"/>
              </w:rPr>
            </w:rPrChange>
          </w:rPr>
          <w:instrText>https://doi.org/10.3301/IJG.2018.10</w:instrText>
        </w:r>
        <w:r w:rsidRPr="009D5A73">
          <w:rPr>
            <w:rFonts w:ascii="Times New Roman" w:hAnsi="Times New Roman" w:cs="Times New Roman"/>
            <w:sz w:val="24"/>
            <w:szCs w:val="24"/>
            <w:lang w:val="en-US"/>
            <w:rPrChange w:id="1003" w:author="Alberto D'Agostino" w:date="2025-02-03T11:40:00Z">
              <w:rPr>
                <w:rFonts w:ascii="Times New Roman" w:hAnsi="Times New Roman" w:cs="Times New Roman"/>
                <w:sz w:val="24"/>
                <w:szCs w:val="24"/>
                <w:lang w:val="en-GB"/>
              </w:rPr>
            </w:rPrChange>
          </w:rPr>
          <w:instrText xml:space="preserve">" </w:instrText>
        </w:r>
        <w:r w:rsidRPr="009D5A73">
          <w:rPr>
            <w:rFonts w:ascii="Times New Roman" w:hAnsi="Times New Roman" w:cs="Times New Roman"/>
            <w:sz w:val="24"/>
            <w:szCs w:val="24"/>
            <w:lang w:val="en-US"/>
            <w:rPrChange w:id="1004" w:author="Alberto D'Agostino" w:date="2025-02-03T11:40:00Z">
              <w:rPr>
                <w:rFonts w:ascii="Times New Roman" w:hAnsi="Times New Roman" w:cs="Times New Roman"/>
                <w:sz w:val="24"/>
                <w:szCs w:val="24"/>
                <w:lang w:val="en-GB"/>
              </w:rPr>
            </w:rPrChange>
          </w:rPr>
          <w:fldChar w:fldCharType="separate"/>
        </w:r>
        <w:r w:rsidRPr="009D5A73">
          <w:rPr>
            <w:rStyle w:val="Collegamentoipertestuale"/>
            <w:rFonts w:ascii="Times New Roman" w:hAnsi="Times New Roman" w:cs="Times New Roman"/>
            <w:sz w:val="24"/>
            <w:szCs w:val="24"/>
            <w:lang w:val="en-US"/>
            <w:rPrChange w:id="1005" w:author="Alberto D'Agostino" w:date="2025-02-03T11:40:00Z">
              <w:rPr>
                <w:rFonts w:ascii="Times New Roman" w:hAnsi="Times New Roman" w:cs="Times New Roman"/>
                <w:sz w:val="24"/>
                <w:szCs w:val="24"/>
                <w:lang w:val="it-IT"/>
              </w:rPr>
            </w:rPrChange>
          </w:rPr>
          <w:t>https://doi.org/10.3301/IJG.2018.10</w:t>
        </w:r>
        <w:r w:rsidRPr="009D5A73">
          <w:rPr>
            <w:rFonts w:ascii="Times New Roman" w:hAnsi="Times New Roman" w:cs="Times New Roman"/>
            <w:sz w:val="24"/>
            <w:szCs w:val="24"/>
            <w:lang w:val="en-US"/>
            <w:rPrChange w:id="1006" w:author="Alberto D'Agostino" w:date="2025-02-03T11:40:00Z">
              <w:rPr>
                <w:rFonts w:ascii="Times New Roman" w:hAnsi="Times New Roman" w:cs="Times New Roman"/>
                <w:sz w:val="24"/>
                <w:szCs w:val="24"/>
                <w:lang w:val="en-GB"/>
              </w:rPr>
            </w:rPrChange>
          </w:rPr>
          <w:fldChar w:fldCharType="end"/>
        </w:r>
      </w:ins>
    </w:p>
    <w:p w14:paraId="1BB5E300" w14:textId="6FBB02A8" w:rsidR="00E372D0" w:rsidRPr="009D5A73" w:rsidRDefault="00E372D0" w:rsidP="00E372D0">
      <w:pPr>
        <w:spacing w:line="480" w:lineRule="auto"/>
        <w:ind w:left="709" w:hanging="709"/>
        <w:jc w:val="both"/>
        <w:rPr>
          <w:ins w:id="1007" w:author="Alberto D'Agostino" w:date="2025-02-03T11:14:00Z"/>
          <w:rFonts w:ascii="Times New Roman" w:hAnsi="Times New Roman" w:cs="Times New Roman"/>
          <w:sz w:val="24"/>
          <w:szCs w:val="24"/>
          <w:lang w:val="en-US"/>
          <w:rPrChange w:id="1008" w:author="Alberto D'Agostino" w:date="2025-02-03T11:40:00Z">
            <w:rPr>
              <w:ins w:id="1009" w:author="Alberto D'Agostino" w:date="2025-02-03T11:14:00Z"/>
              <w:rFonts w:ascii="Times New Roman" w:hAnsi="Times New Roman" w:cs="Times New Roman"/>
              <w:sz w:val="24"/>
              <w:szCs w:val="24"/>
              <w:lang w:val="it-IT"/>
            </w:rPr>
          </w:rPrChange>
        </w:rPr>
      </w:pPr>
      <w:ins w:id="1010" w:author="Alberto D'Agostino" w:date="2025-02-03T11:14:00Z">
        <w:r w:rsidRPr="009D5A73">
          <w:rPr>
            <w:rFonts w:ascii="Times New Roman" w:hAnsi="Times New Roman" w:cs="Times New Roman"/>
            <w:sz w:val="24"/>
            <w:szCs w:val="24"/>
            <w:lang w:val="en-US"/>
            <w:rPrChange w:id="1011" w:author="Alberto D'Agostino" w:date="2025-02-03T11:40:00Z">
              <w:rPr>
                <w:rFonts w:ascii="Times New Roman" w:hAnsi="Times New Roman" w:cs="Times New Roman"/>
                <w:sz w:val="24"/>
                <w:szCs w:val="24"/>
                <w:lang w:val="it-IT"/>
              </w:rPr>
            </w:rPrChange>
          </w:rPr>
          <w:t xml:space="preserve">Fazio, E., </w:t>
        </w:r>
        <w:proofErr w:type="spellStart"/>
        <w:r w:rsidRPr="009D5A73">
          <w:rPr>
            <w:rFonts w:ascii="Times New Roman" w:hAnsi="Times New Roman" w:cs="Times New Roman"/>
            <w:sz w:val="24"/>
            <w:szCs w:val="24"/>
            <w:lang w:val="en-US"/>
            <w:rPrChange w:id="1012" w:author="Alberto D'Agostino" w:date="2025-02-03T11:40:00Z">
              <w:rPr>
                <w:rFonts w:ascii="Times New Roman" w:hAnsi="Times New Roman" w:cs="Times New Roman"/>
                <w:sz w:val="24"/>
                <w:szCs w:val="24"/>
                <w:lang w:val="it-IT"/>
              </w:rPr>
            </w:rPrChange>
          </w:rPr>
          <w:t>Ortolano</w:t>
        </w:r>
        <w:proofErr w:type="spellEnd"/>
        <w:r w:rsidRPr="009D5A73">
          <w:rPr>
            <w:rFonts w:ascii="Times New Roman" w:hAnsi="Times New Roman" w:cs="Times New Roman"/>
            <w:sz w:val="24"/>
            <w:szCs w:val="24"/>
            <w:lang w:val="en-US"/>
            <w:rPrChange w:id="1013" w:author="Alberto D'Agostino" w:date="2025-02-03T11:40:00Z">
              <w:rPr>
                <w:rFonts w:ascii="Times New Roman" w:hAnsi="Times New Roman" w:cs="Times New Roman"/>
                <w:sz w:val="24"/>
                <w:szCs w:val="24"/>
                <w:lang w:val="it-IT"/>
              </w:rPr>
            </w:rPrChange>
          </w:rPr>
          <w:t xml:space="preserve">, G., </w:t>
        </w:r>
        <w:proofErr w:type="spellStart"/>
        <w:r w:rsidRPr="009D5A73">
          <w:rPr>
            <w:rFonts w:ascii="Times New Roman" w:hAnsi="Times New Roman" w:cs="Times New Roman"/>
            <w:sz w:val="24"/>
            <w:szCs w:val="24"/>
            <w:lang w:val="en-US"/>
            <w:rPrChange w:id="1014" w:author="Alberto D'Agostino" w:date="2025-02-03T11:40:00Z">
              <w:rPr>
                <w:rFonts w:ascii="Times New Roman" w:hAnsi="Times New Roman" w:cs="Times New Roman"/>
                <w:sz w:val="24"/>
                <w:szCs w:val="24"/>
                <w:lang w:val="it-IT"/>
              </w:rPr>
            </w:rPrChange>
          </w:rPr>
          <w:t>Visalli</w:t>
        </w:r>
        <w:proofErr w:type="spellEnd"/>
        <w:r w:rsidRPr="009D5A73">
          <w:rPr>
            <w:rFonts w:ascii="Times New Roman" w:hAnsi="Times New Roman" w:cs="Times New Roman"/>
            <w:sz w:val="24"/>
            <w:szCs w:val="24"/>
            <w:lang w:val="en-US"/>
            <w:rPrChange w:id="1015" w:author="Alberto D'Agostino" w:date="2025-02-03T11:40:00Z">
              <w:rPr>
                <w:rFonts w:ascii="Times New Roman" w:hAnsi="Times New Roman" w:cs="Times New Roman"/>
                <w:sz w:val="24"/>
                <w:szCs w:val="24"/>
                <w:lang w:val="it-IT"/>
              </w:rPr>
            </w:rPrChange>
          </w:rPr>
          <w:t xml:space="preserve">, R., Alsop, I., </w:t>
        </w:r>
        <w:proofErr w:type="spellStart"/>
        <w:r w:rsidRPr="009D5A73">
          <w:rPr>
            <w:rFonts w:ascii="Times New Roman" w:hAnsi="Times New Roman" w:cs="Times New Roman"/>
            <w:sz w:val="24"/>
            <w:szCs w:val="24"/>
            <w:lang w:val="en-US"/>
            <w:rPrChange w:id="1016" w:author="Alberto D'Agostino" w:date="2025-02-03T11:40:00Z">
              <w:rPr>
                <w:rFonts w:ascii="Times New Roman" w:hAnsi="Times New Roman" w:cs="Times New Roman"/>
                <w:sz w:val="24"/>
                <w:szCs w:val="24"/>
                <w:lang w:val="it-IT"/>
              </w:rPr>
            </w:rPrChange>
          </w:rPr>
          <w:t>Cirrincione</w:t>
        </w:r>
        <w:proofErr w:type="spellEnd"/>
        <w:r w:rsidRPr="009D5A73">
          <w:rPr>
            <w:rFonts w:ascii="Times New Roman" w:hAnsi="Times New Roman" w:cs="Times New Roman"/>
            <w:sz w:val="24"/>
            <w:szCs w:val="24"/>
            <w:lang w:val="en-US"/>
            <w:rPrChange w:id="1017" w:author="Alberto D'Agostino" w:date="2025-02-03T11:40:00Z">
              <w:rPr>
                <w:rFonts w:ascii="Times New Roman" w:hAnsi="Times New Roman" w:cs="Times New Roman"/>
                <w:sz w:val="24"/>
                <w:szCs w:val="24"/>
                <w:lang w:val="it-IT"/>
              </w:rPr>
            </w:rPrChange>
          </w:rPr>
          <w:t xml:space="preserve">, R., &amp; </w:t>
        </w:r>
        <w:proofErr w:type="spellStart"/>
        <w:r w:rsidRPr="009D5A73">
          <w:rPr>
            <w:rFonts w:ascii="Times New Roman" w:hAnsi="Times New Roman" w:cs="Times New Roman"/>
            <w:sz w:val="24"/>
            <w:szCs w:val="24"/>
            <w:lang w:val="en-US"/>
            <w:rPrChange w:id="1018" w:author="Alberto D'Agostino" w:date="2025-02-03T11:40:00Z">
              <w:rPr>
                <w:rFonts w:ascii="Times New Roman" w:hAnsi="Times New Roman" w:cs="Times New Roman"/>
                <w:sz w:val="24"/>
                <w:szCs w:val="24"/>
                <w:lang w:val="it-IT"/>
              </w:rPr>
            </w:rPrChange>
          </w:rPr>
          <w:t>Pezzino</w:t>
        </w:r>
        <w:proofErr w:type="spellEnd"/>
        <w:r w:rsidRPr="009D5A73">
          <w:rPr>
            <w:rFonts w:ascii="Times New Roman" w:hAnsi="Times New Roman" w:cs="Times New Roman"/>
            <w:sz w:val="24"/>
            <w:szCs w:val="24"/>
            <w:lang w:val="en-US"/>
            <w:rPrChange w:id="1019" w:author="Alberto D'Agostino" w:date="2025-02-03T11:40:00Z">
              <w:rPr>
                <w:rFonts w:ascii="Times New Roman" w:hAnsi="Times New Roman" w:cs="Times New Roman"/>
                <w:sz w:val="24"/>
                <w:szCs w:val="24"/>
                <w:lang w:val="it-IT"/>
              </w:rPr>
            </w:rPrChange>
          </w:rPr>
          <w:t xml:space="preserve">, A. (2018b). Strain localization and sheath fold development during progressive deformation in a ductile shear zone: A case study of macro-to micro-scale structures from the </w:t>
        </w:r>
        <w:proofErr w:type="spellStart"/>
        <w:r w:rsidRPr="009D5A73">
          <w:rPr>
            <w:rFonts w:ascii="Times New Roman" w:hAnsi="Times New Roman" w:cs="Times New Roman"/>
            <w:sz w:val="24"/>
            <w:szCs w:val="24"/>
            <w:lang w:val="en-US"/>
            <w:rPrChange w:id="1020" w:author="Alberto D'Agostino" w:date="2025-02-03T11:40:00Z">
              <w:rPr>
                <w:rFonts w:ascii="Times New Roman" w:hAnsi="Times New Roman" w:cs="Times New Roman"/>
                <w:sz w:val="24"/>
                <w:szCs w:val="24"/>
                <w:lang w:val="it-IT"/>
              </w:rPr>
            </w:rPrChange>
          </w:rPr>
          <w:t>Aspromonte</w:t>
        </w:r>
        <w:proofErr w:type="spellEnd"/>
        <w:r w:rsidRPr="009D5A73">
          <w:rPr>
            <w:rFonts w:ascii="Times New Roman" w:hAnsi="Times New Roman" w:cs="Times New Roman"/>
            <w:sz w:val="24"/>
            <w:szCs w:val="24"/>
            <w:lang w:val="en-US"/>
            <w:rPrChange w:id="1021" w:author="Alberto D'Agostino" w:date="2025-02-03T11:40:00Z">
              <w:rPr>
                <w:rFonts w:ascii="Times New Roman" w:hAnsi="Times New Roman" w:cs="Times New Roman"/>
                <w:sz w:val="24"/>
                <w:szCs w:val="24"/>
                <w:lang w:val="it-IT"/>
              </w:rPr>
            </w:rPrChange>
          </w:rPr>
          <w:t xml:space="preserve"> Massif, Calabria. Italian Journal of Geosciences, 137(2), 208-218. </w:t>
        </w:r>
        <w:r w:rsidRPr="009D5A73">
          <w:rPr>
            <w:rFonts w:ascii="Times New Roman" w:hAnsi="Times New Roman" w:cs="Times New Roman"/>
            <w:sz w:val="24"/>
            <w:szCs w:val="24"/>
            <w:lang w:val="en-US"/>
            <w:rPrChange w:id="1022" w:author="Alberto D'Agostino" w:date="2025-02-03T11:40:00Z">
              <w:rPr>
                <w:rFonts w:ascii="Times New Roman" w:hAnsi="Times New Roman" w:cs="Times New Roman"/>
                <w:sz w:val="24"/>
                <w:szCs w:val="24"/>
                <w:lang w:val="it-IT"/>
              </w:rPr>
            </w:rPrChange>
          </w:rPr>
          <w:fldChar w:fldCharType="begin"/>
        </w:r>
        <w:r w:rsidRPr="009D5A73">
          <w:rPr>
            <w:rFonts w:ascii="Times New Roman" w:hAnsi="Times New Roman" w:cs="Times New Roman"/>
            <w:sz w:val="24"/>
            <w:szCs w:val="24"/>
            <w:lang w:val="en-US"/>
            <w:rPrChange w:id="1023" w:author="Alberto D'Agostino" w:date="2025-02-03T11:40:00Z">
              <w:rPr>
                <w:rFonts w:ascii="Times New Roman" w:hAnsi="Times New Roman" w:cs="Times New Roman"/>
                <w:sz w:val="24"/>
                <w:szCs w:val="24"/>
                <w:lang w:val="it-IT"/>
              </w:rPr>
            </w:rPrChange>
          </w:rPr>
          <w:instrText xml:space="preserve"> HYPERLINK "</w:instrText>
        </w:r>
        <w:r w:rsidRPr="009D5A73">
          <w:rPr>
            <w:rFonts w:ascii="Times New Roman" w:hAnsi="Times New Roman" w:cs="Times New Roman"/>
            <w:sz w:val="24"/>
            <w:szCs w:val="24"/>
            <w:lang w:val="en-US"/>
            <w:rPrChange w:id="1024" w:author="Alberto D'Agostino" w:date="2025-02-03T11:40:00Z">
              <w:rPr>
                <w:rFonts w:ascii="Times New Roman" w:hAnsi="Times New Roman" w:cs="Times New Roman"/>
                <w:sz w:val="24"/>
                <w:szCs w:val="24"/>
                <w:lang w:val="it-IT"/>
              </w:rPr>
            </w:rPrChange>
          </w:rPr>
          <w:instrText>https://doi.org/10.3301/IJG.2018.09</w:instrText>
        </w:r>
        <w:r w:rsidRPr="009D5A73">
          <w:rPr>
            <w:rFonts w:ascii="Times New Roman" w:hAnsi="Times New Roman" w:cs="Times New Roman"/>
            <w:sz w:val="24"/>
            <w:szCs w:val="24"/>
            <w:lang w:val="en-US"/>
            <w:rPrChange w:id="1025" w:author="Alberto D'Agostino" w:date="2025-02-03T11:40:00Z">
              <w:rPr>
                <w:rFonts w:ascii="Times New Roman" w:hAnsi="Times New Roman" w:cs="Times New Roman"/>
                <w:sz w:val="24"/>
                <w:szCs w:val="24"/>
                <w:lang w:val="it-IT"/>
              </w:rPr>
            </w:rPrChange>
          </w:rPr>
          <w:instrText xml:space="preserve">" </w:instrText>
        </w:r>
        <w:r w:rsidRPr="009D5A73">
          <w:rPr>
            <w:rFonts w:ascii="Times New Roman" w:hAnsi="Times New Roman" w:cs="Times New Roman"/>
            <w:sz w:val="24"/>
            <w:szCs w:val="24"/>
            <w:lang w:val="en-US"/>
            <w:rPrChange w:id="1026" w:author="Alberto D'Agostino" w:date="2025-02-03T11:40:00Z">
              <w:rPr>
                <w:rFonts w:ascii="Times New Roman" w:hAnsi="Times New Roman" w:cs="Times New Roman"/>
                <w:sz w:val="24"/>
                <w:szCs w:val="24"/>
                <w:lang w:val="it-IT"/>
              </w:rPr>
            </w:rPrChange>
          </w:rPr>
          <w:fldChar w:fldCharType="separate"/>
        </w:r>
        <w:r w:rsidRPr="009D5A73">
          <w:rPr>
            <w:rStyle w:val="Collegamentoipertestuale"/>
            <w:rFonts w:ascii="Times New Roman" w:hAnsi="Times New Roman" w:cs="Times New Roman"/>
            <w:sz w:val="24"/>
            <w:szCs w:val="24"/>
            <w:lang w:val="en-US"/>
            <w:rPrChange w:id="1027" w:author="Alberto D'Agostino" w:date="2025-02-03T11:40:00Z">
              <w:rPr>
                <w:rStyle w:val="Collegamentoipertestuale"/>
                <w:rFonts w:ascii="Times New Roman" w:hAnsi="Times New Roman" w:cs="Times New Roman"/>
                <w:sz w:val="24"/>
                <w:szCs w:val="24"/>
                <w:lang w:val="it-IT"/>
              </w:rPr>
            </w:rPrChange>
          </w:rPr>
          <w:t>https://doi.org/10.3301/IJG.2018.09</w:t>
        </w:r>
        <w:r w:rsidRPr="009D5A73">
          <w:rPr>
            <w:rFonts w:ascii="Times New Roman" w:hAnsi="Times New Roman" w:cs="Times New Roman"/>
            <w:sz w:val="24"/>
            <w:szCs w:val="24"/>
            <w:lang w:val="en-US"/>
            <w:rPrChange w:id="1028" w:author="Alberto D'Agostino" w:date="2025-02-03T11:40:00Z">
              <w:rPr>
                <w:rFonts w:ascii="Times New Roman" w:hAnsi="Times New Roman" w:cs="Times New Roman"/>
                <w:sz w:val="24"/>
                <w:szCs w:val="24"/>
                <w:lang w:val="it-IT"/>
              </w:rPr>
            </w:rPrChange>
          </w:rPr>
          <w:fldChar w:fldCharType="end"/>
        </w:r>
      </w:ins>
    </w:p>
    <w:p w14:paraId="447E01C7" w14:textId="793FB2A8" w:rsidR="006D63CF" w:rsidRPr="009D5A73" w:rsidRDefault="006D63CF">
      <w:pPr>
        <w:spacing w:line="480" w:lineRule="auto"/>
        <w:ind w:left="709" w:hanging="709"/>
        <w:jc w:val="both"/>
        <w:rPr>
          <w:ins w:id="1029" w:author="Eugenio Fazio [2]" w:date="2025-01-31T18:38:00Z"/>
          <w:rFonts w:ascii="Times New Roman" w:eastAsia="Times New Roman" w:hAnsi="Times New Roman" w:cs="Times New Roman"/>
          <w:sz w:val="28"/>
          <w:szCs w:val="28"/>
          <w:lang w:val="en-US"/>
          <w:rPrChange w:id="1030" w:author="Alberto D'Agostino" w:date="2025-02-03T11:40:00Z">
            <w:rPr>
              <w:ins w:id="1031" w:author="Eugenio Fazio [2]" w:date="2025-01-31T18:38:00Z"/>
            </w:rPr>
          </w:rPrChange>
        </w:rPr>
        <w:pPrChange w:id="1032" w:author="Eugenio Fazio [2]" w:date="2025-01-31T18:38:00Z">
          <w:pPr>
            <w:spacing w:line="480" w:lineRule="auto"/>
            <w:ind w:hanging="480"/>
          </w:pPr>
        </w:pPrChange>
      </w:pPr>
      <w:ins w:id="1033" w:author="Eugenio Fazio [2]" w:date="2025-01-31T18:38:00Z">
        <w:r w:rsidRPr="009D5A73">
          <w:rPr>
            <w:rFonts w:ascii="Times New Roman" w:hAnsi="Times New Roman" w:cs="Times New Roman"/>
            <w:sz w:val="24"/>
            <w:szCs w:val="24"/>
            <w:lang w:val="en-US"/>
            <w:rPrChange w:id="1034" w:author="Alberto D'Agostino" w:date="2025-02-03T11:40:00Z">
              <w:rPr/>
            </w:rPrChange>
          </w:rPr>
          <w:t xml:space="preserve">Fazio, E., </w:t>
        </w:r>
        <w:proofErr w:type="spellStart"/>
        <w:r w:rsidRPr="009D5A73">
          <w:rPr>
            <w:rFonts w:ascii="Times New Roman" w:hAnsi="Times New Roman" w:cs="Times New Roman"/>
            <w:sz w:val="24"/>
            <w:szCs w:val="24"/>
            <w:lang w:val="en-US"/>
            <w:rPrChange w:id="1035" w:author="Alberto D'Agostino" w:date="2025-02-03T11:40:00Z">
              <w:rPr/>
            </w:rPrChange>
          </w:rPr>
          <w:t>Ortolano</w:t>
        </w:r>
        <w:proofErr w:type="spellEnd"/>
        <w:r w:rsidRPr="009D5A73">
          <w:rPr>
            <w:rFonts w:ascii="Times New Roman" w:hAnsi="Times New Roman" w:cs="Times New Roman"/>
            <w:sz w:val="24"/>
            <w:szCs w:val="24"/>
            <w:lang w:val="en-US"/>
            <w:rPrChange w:id="1036" w:author="Alberto D'Agostino" w:date="2025-02-03T11:40:00Z">
              <w:rPr/>
            </w:rPrChange>
          </w:rPr>
          <w:t xml:space="preserve">, G., Alsop, G. I., D’Agostino, A., </w:t>
        </w:r>
        <w:proofErr w:type="spellStart"/>
        <w:r w:rsidRPr="009D5A73">
          <w:rPr>
            <w:rFonts w:ascii="Times New Roman" w:hAnsi="Times New Roman" w:cs="Times New Roman"/>
            <w:sz w:val="24"/>
            <w:szCs w:val="24"/>
            <w:lang w:val="en-US"/>
            <w:rPrChange w:id="1037" w:author="Alberto D'Agostino" w:date="2025-02-03T11:40:00Z">
              <w:rPr/>
            </w:rPrChange>
          </w:rPr>
          <w:t>Visalli</w:t>
        </w:r>
        <w:proofErr w:type="spellEnd"/>
        <w:r w:rsidRPr="009D5A73">
          <w:rPr>
            <w:rFonts w:ascii="Times New Roman" w:hAnsi="Times New Roman" w:cs="Times New Roman"/>
            <w:sz w:val="24"/>
            <w:szCs w:val="24"/>
            <w:lang w:val="en-US"/>
            <w:rPrChange w:id="1038" w:author="Alberto D'Agostino" w:date="2025-02-03T11:40:00Z">
              <w:rPr/>
            </w:rPrChange>
          </w:rPr>
          <w:t xml:space="preserve">, R., </w:t>
        </w:r>
        <w:proofErr w:type="spellStart"/>
        <w:r w:rsidRPr="009D5A73">
          <w:rPr>
            <w:rFonts w:ascii="Times New Roman" w:hAnsi="Times New Roman" w:cs="Times New Roman"/>
            <w:sz w:val="24"/>
            <w:szCs w:val="24"/>
            <w:lang w:val="en-US"/>
            <w:rPrChange w:id="1039" w:author="Alberto D'Agostino" w:date="2025-02-03T11:40:00Z">
              <w:rPr/>
            </w:rPrChange>
          </w:rPr>
          <w:t>Luzin</w:t>
        </w:r>
        <w:proofErr w:type="spellEnd"/>
        <w:r w:rsidRPr="009D5A73">
          <w:rPr>
            <w:rFonts w:ascii="Times New Roman" w:hAnsi="Times New Roman" w:cs="Times New Roman"/>
            <w:sz w:val="24"/>
            <w:szCs w:val="24"/>
            <w:lang w:val="en-US"/>
            <w:rPrChange w:id="1040" w:author="Alberto D'Agostino" w:date="2025-02-03T11:40:00Z">
              <w:rPr/>
            </w:rPrChange>
          </w:rPr>
          <w:t xml:space="preserve">, V., </w:t>
        </w:r>
        <w:proofErr w:type="spellStart"/>
        <w:r w:rsidRPr="009D5A73">
          <w:rPr>
            <w:rFonts w:ascii="Times New Roman" w:hAnsi="Times New Roman" w:cs="Times New Roman"/>
            <w:sz w:val="24"/>
            <w:szCs w:val="24"/>
            <w:lang w:val="en-US"/>
            <w:rPrChange w:id="1041" w:author="Alberto D'Agostino" w:date="2025-02-03T11:40:00Z">
              <w:rPr/>
            </w:rPrChange>
          </w:rPr>
          <w:t>Salvemini</w:t>
        </w:r>
        <w:proofErr w:type="spellEnd"/>
        <w:r w:rsidRPr="009D5A73">
          <w:rPr>
            <w:rFonts w:ascii="Times New Roman" w:hAnsi="Times New Roman" w:cs="Times New Roman"/>
            <w:sz w:val="24"/>
            <w:szCs w:val="24"/>
            <w:lang w:val="en-US"/>
            <w:rPrChange w:id="1042" w:author="Alberto D'Agostino" w:date="2025-02-03T11:40:00Z">
              <w:rPr/>
            </w:rPrChange>
          </w:rPr>
          <w:t xml:space="preserve">, F., &amp; </w:t>
        </w:r>
        <w:proofErr w:type="spellStart"/>
        <w:r w:rsidRPr="009D5A73">
          <w:rPr>
            <w:rFonts w:ascii="Times New Roman" w:hAnsi="Times New Roman" w:cs="Times New Roman"/>
            <w:sz w:val="24"/>
            <w:szCs w:val="24"/>
            <w:lang w:val="en-US"/>
            <w:rPrChange w:id="1043" w:author="Alberto D'Agostino" w:date="2025-02-03T11:40:00Z">
              <w:rPr/>
            </w:rPrChange>
          </w:rPr>
          <w:t>Cirrincione</w:t>
        </w:r>
        <w:proofErr w:type="spellEnd"/>
        <w:r w:rsidRPr="009D5A73">
          <w:rPr>
            <w:rFonts w:ascii="Times New Roman" w:hAnsi="Times New Roman" w:cs="Times New Roman"/>
            <w:sz w:val="24"/>
            <w:szCs w:val="24"/>
            <w:lang w:val="en-US"/>
            <w:rPrChange w:id="1044" w:author="Alberto D'Agostino" w:date="2025-02-03T11:40:00Z">
              <w:rPr/>
            </w:rPrChange>
          </w:rPr>
          <w:t>, R. (2024</w:t>
        </w:r>
      </w:ins>
      <w:ins w:id="1045" w:author="Alberto D'Agostino" w:date="2025-02-03T11:14:00Z">
        <w:r w:rsidR="00E372D0" w:rsidRPr="009D5A73">
          <w:rPr>
            <w:rFonts w:ascii="Times New Roman" w:hAnsi="Times New Roman" w:cs="Times New Roman"/>
            <w:sz w:val="24"/>
            <w:szCs w:val="24"/>
            <w:lang w:val="en-US"/>
            <w:rPrChange w:id="1046" w:author="Alberto D'Agostino" w:date="2025-02-03T11:40:00Z">
              <w:rPr>
                <w:rFonts w:ascii="Times New Roman" w:hAnsi="Times New Roman" w:cs="Times New Roman"/>
                <w:sz w:val="24"/>
                <w:szCs w:val="24"/>
                <w:lang w:val="it-IT"/>
              </w:rPr>
            </w:rPrChange>
          </w:rPr>
          <w:t>a</w:t>
        </w:r>
      </w:ins>
      <w:ins w:id="1047" w:author="Eugenio Fazio [2]" w:date="2025-01-31T18:38:00Z">
        <w:r w:rsidRPr="009D5A73">
          <w:rPr>
            <w:rFonts w:ascii="Times New Roman" w:hAnsi="Times New Roman" w:cs="Times New Roman"/>
            <w:sz w:val="24"/>
            <w:szCs w:val="24"/>
            <w:lang w:val="en-US"/>
            <w:rPrChange w:id="1048" w:author="Alberto D'Agostino" w:date="2025-02-03T11:40:00Z">
              <w:rPr/>
            </w:rPrChange>
          </w:rPr>
          <w:t xml:space="preserve">). Enhanced structural analysis through a hybrid analogue-digital mapping approach: Integrating field and UAV survey with microtomography to characterize metamorphic rocks. </w:t>
        </w:r>
        <w:r w:rsidRPr="009D5A73">
          <w:rPr>
            <w:rFonts w:ascii="Times New Roman" w:hAnsi="Times New Roman" w:cs="Times New Roman"/>
            <w:i/>
            <w:iCs/>
            <w:sz w:val="24"/>
            <w:szCs w:val="24"/>
            <w:lang w:val="en-US"/>
            <w:rPrChange w:id="1049" w:author="Alberto D'Agostino" w:date="2025-02-03T11:40:00Z">
              <w:rPr>
                <w:i/>
                <w:iCs/>
              </w:rPr>
            </w:rPrChange>
          </w:rPr>
          <w:t>Journal of Structural Geology</w:t>
        </w:r>
        <w:r w:rsidRPr="009D5A73">
          <w:rPr>
            <w:rFonts w:ascii="Times New Roman" w:hAnsi="Times New Roman" w:cs="Times New Roman"/>
            <w:sz w:val="24"/>
            <w:szCs w:val="24"/>
            <w:lang w:val="en-US"/>
            <w:rPrChange w:id="1050" w:author="Alberto D'Agostino" w:date="2025-02-03T11:40:00Z">
              <w:rPr/>
            </w:rPrChange>
          </w:rPr>
          <w:t xml:space="preserve">, </w:t>
        </w:r>
        <w:r w:rsidRPr="009D5A73">
          <w:rPr>
            <w:rFonts w:ascii="Times New Roman" w:hAnsi="Times New Roman" w:cs="Times New Roman"/>
            <w:i/>
            <w:iCs/>
            <w:sz w:val="24"/>
            <w:szCs w:val="24"/>
            <w:lang w:val="en-US"/>
            <w:rPrChange w:id="1051" w:author="Alberto D'Agostino" w:date="2025-02-03T11:40:00Z">
              <w:rPr>
                <w:i/>
                <w:iCs/>
              </w:rPr>
            </w:rPrChange>
          </w:rPr>
          <w:t>187</w:t>
        </w:r>
        <w:r w:rsidRPr="009D5A73">
          <w:rPr>
            <w:rFonts w:ascii="Times New Roman" w:hAnsi="Times New Roman" w:cs="Times New Roman"/>
            <w:sz w:val="24"/>
            <w:szCs w:val="24"/>
            <w:lang w:val="en-US"/>
            <w:rPrChange w:id="1052" w:author="Alberto D'Agostino" w:date="2025-02-03T11:40:00Z">
              <w:rPr/>
            </w:rPrChange>
          </w:rPr>
          <w:t xml:space="preserve">. Scopus. </w:t>
        </w:r>
        <w:r w:rsidRPr="009D5A73">
          <w:rPr>
            <w:rFonts w:ascii="Times New Roman" w:hAnsi="Times New Roman" w:cs="Times New Roman"/>
            <w:sz w:val="24"/>
            <w:szCs w:val="24"/>
            <w:lang w:val="en-US"/>
            <w:rPrChange w:id="1053" w:author="Alberto D'Agostino" w:date="2025-02-03T11:40:00Z">
              <w:rPr/>
            </w:rPrChange>
          </w:rPr>
          <w:fldChar w:fldCharType="begin"/>
        </w:r>
        <w:r w:rsidRPr="009D5A73">
          <w:rPr>
            <w:rFonts w:ascii="Times New Roman" w:hAnsi="Times New Roman" w:cs="Times New Roman"/>
            <w:sz w:val="24"/>
            <w:szCs w:val="24"/>
            <w:lang w:val="en-US"/>
            <w:rPrChange w:id="1054" w:author="Alberto D'Agostino" w:date="2025-02-03T11:40:00Z">
              <w:rPr/>
            </w:rPrChange>
          </w:rPr>
          <w:instrText xml:space="preserve"> HYPERLINK "https://doi.org/10.1016/j.jsg.2024.105213" </w:instrText>
        </w:r>
        <w:r w:rsidRPr="009D5A73">
          <w:rPr>
            <w:rFonts w:ascii="Times New Roman" w:hAnsi="Times New Roman" w:cs="Times New Roman"/>
            <w:sz w:val="24"/>
            <w:szCs w:val="24"/>
            <w:lang w:val="en-US"/>
            <w:rPrChange w:id="1055" w:author="Alberto D'Agostino" w:date="2025-02-03T11:40:00Z">
              <w:rPr/>
            </w:rPrChange>
          </w:rPr>
          <w:fldChar w:fldCharType="separate"/>
        </w:r>
        <w:r w:rsidRPr="009D5A73">
          <w:rPr>
            <w:rStyle w:val="Collegamentoipertestuale"/>
            <w:rFonts w:ascii="Times New Roman" w:hAnsi="Times New Roman" w:cs="Times New Roman"/>
            <w:sz w:val="24"/>
            <w:szCs w:val="24"/>
            <w:lang w:val="en-US"/>
            <w:rPrChange w:id="1056" w:author="Alberto D'Agostino" w:date="2025-02-03T11:40:00Z">
              <w:rPr>
                <w:rStyle w:val="Collegamentoipertestuale"/>
              </w:rPr>
            </w:rPrChange>
          </w:rPr>
          <w:t>https://doi.org/10.1016/j.jsg.2024.105213</w:t>
        </w:r>
        <w:r w:rsidRPr="009D5A73">
          <w:rPr>
            <w:rFonts w:ascii="Times New Roman" w:hAnsi="Times New Roman" w:cs="Times New Roman"/>
            <w:sz w:val="24"/>
            <w:szCs w:val="24"/>
            <w:lang w:val="en-US"/>
            <w:rPrChange w:id="1057" w:author="Alberto D'Agostino" w:date="2025-02-03T11:40:00Z">
              <w:rPr/>
            </w:rPrChange>
          </w:rPr>
          <w:fldChar w:fldCharType="end"/>
        </w:r>
      </w:ins>
    </w:p>
    <w:p w14:paraId="07771EF2" w14:textId="7AE7A404" w:rsidR="007C53C1" w:rsidRPr="009D5A73" w:rsidRDefault="00E372D0">
      <w:pPr>
        <w:spacing w:line="480" w:lineRule="auto"/>
        <w:ind w:left="709" w:hanging="709"/>
        <w:jc w:val="both"/>
        <w:rPr>
          <w:rFonts w:ascii="Times New Roman" w:eastAsia="Times New Roman" w:hAnsi="Times New Roman" w:cs="Times New Roman"/>
          <w:sz w:val="24"/>
          <w:szCs w:val="24"/>
          <w:lang w:val="en-US"/>
          <w:rPrChange w:id="1058" w:author="Alberto D'Agostino" w:date="2025-02-03T11:40:00Z">
            <w:rPr>
              <w:rFonts w:ascii="Times New Roman" w:eastAsia="Times New Roman" w:hAnsi="Times New Roman" w:cs="Times New Roman"/>
              <w:sz w:val="24"/>
              <w:szCs w:val="24"/>
              <w:lang w:val="en-GB"/>
            </w:rPr>
          </w:rPrChange>
        </w:rPr>
      </w:pPr>
      <w:ins w:id="1059" w:author="Alberto D'Agostino" w:date="2025-02-03T11:14:00Z">
        <w:r w:rsidRPr="009D5A73">
          <w:rPr>
            <w:rFonts w:ascii="Times New Roman" w:eastAsia="Times New Roman" w:hAnsi="Times New Roman" w:cs="Times New Roman"/>
            <w:sz w:val="24"/>
            <w:szCs w:val="24"/>
            <w:lang w:val="en-US"/>
            <w:rPrChange w:id="1060" w:author="Alberto D'Agostino" w:date="2025-02-03T11:40:00Z">
              <w:rPr>
                <w:rFonts w:ascii="Times New Roman" w:eastAsia="Times New Roman" w:hAnsi="Times New Roman" w:cs="Times New Roman"/>
                <w:sz w:val="24"/>
                <w:szCs w:val="24"/>
              </w:rPr>
            </w:rPrChange>
          </w:rPr>
          <w:lastRenderedPageBreak/>
          <w:t xml:space="preserve">Fazio, E., </w:t>
        </w:r>
        <w:proofErr w:type="spellStart"/>
        <w:r w:rsidRPr="009D5A73">
          <w:rPr>
            <w:rFonts w:ascii="Times New Roman" w:eastAsia="Times New Roman" w:hAnsi="Times New Roman" w:cs="Times New Roman"/>
            <w:sz w:val="24"/>
            <w:szCs w:val="24"/>
            <w:lang w:val="en-US"/>
            <w:rPrChange w:id="1061" w:author="Alberto D'Agostino" w:date="2025-02-03T11:40:00Z">
              <w:rPr>
                <w:rFonts w:ascii="Times New Roman" w:eastAsia="Times New Roman" w:hAnsi="Times New Roman" w:cs="Times New Roman"/>
                <w:sz w:val="24"/>
                <w:szCs w:val="24"/>
              </w:rPr>
            </w:rPrChange>
          </w:rPr>
          <w:t>Ortolano</w:t>
        </w:r>
        <w:proofErr w:type="spellEnd"/>
        <w:r w:rsidRPr="009D5A73">
          <w:rPr>
            <w:rFonts w:ascii="Times New Roman" w:eastAsia="Times New Roman" w:hAnsi="Times New Roman" w:cs="Times New Roman"/>
            <w:sz w:val="24"/>
            <w:szCs w:val="24"/>
            <w:lang w:val="en-US"/>
            <w:rPrChange w:id="1062" w:author="Alberto D'Agostino" w:date="2025-02-03T11:40:00Z">
              <w:rPr>
                <w:rFonts w:ascii="Times New Roman" w:eastAsia="Times New Roman" w:hAnsi="Times New Roman" w:cs="Times New Roman"/>
                <w:sz w:val="24"/>
                <w:szCs w:val="24"/>
              </w:rPr>
            </w:rPrChange>
          </w:rPr>
          <w:t>, G., Monaco, C., &amp; Alsop, G. I. (2024b). A journey through ductile to brittle deformation of rocks: How traditional geoscience benefits from innovations–An introduction. Journal of Structural Geology.</w:t>
        </w:r>
      </w:ins>
    </w:p>
    <w:p w14:paraId="000001B8" w14:textId="54F3EA31" w:rsidR="00696B80" w:rsidRPr="009D5A73" w:rsidRDefault="00734CE6">
      <w:pPr>
        <w:spacing w:line="480" w:lineRule="auto"/>
        <w:ind w:left="709" w:hanging="709"/>
        <w:jc w:val="both"/>
        <w:rPr>
          <w:rFonts w:ascii="Times New Roman" w:eastAsia="Times New Roman" w:hAnsi="Times New Roman" w:cs="Times New Roman"/>
          <w:color w:val="000000"/>
          <w:sz w:val="24"/>
          <w:szCs w:val="24"/>
          <w:lang w:val="en-US"/>
          <w:rPrChange w:id="1063" w:author="Alberto D'Agostino" w:date="2025-02-03T11:40:00Z">
            <w:rPr>
              <w:rFonts w:ascii="Times New Roman" w:eastAsia="Times New Roman" w:hAnsi="Times New Roman" w:cs="Times New Roman"/>
              <w:color w:val="000000"/>
              <w:sz w:val="24"/>
              <w:szCs w:val="24"/>
            </w:rPr>
          </w:rPrChange>
        </w:rPr>
      </w:pPr>
      <w:r w:rsidRPr="009D5A73">
        <w:rPr>
          <w:rFonts w:ascii="Times New Roman" w:eastAsia="Times New Roman" w:hAnsi="Times New Roman" w:cs="Times New Roman"/>
          <w:color w:val="000000"/>
          <w:sz w:val="24"/>
          <w:szCs w:val="24"/>
          <w:lang w:val="en-US"/>
          <w:rPrChange w:id="1064" w:author="Alberto D'Agostino" w:date="2025-02-03T11:40:00Z">
            <w:rPr>
              <w:rFonts w:ascii="Times New Roman" w:eastAsia="Times New Roman" w:hAnsi="Times New Roman" w:cs="Times New Roman"/>
              <w:color w:val="000000"/>
              <w:sz w:val="24"/>
              <w:szCs w:val="24"/>
              <w:lang w:val="en-GB"/>
            </w:rPr>
          </w:rPrChange>
        </w:rPr>
        <w:t xml:space="preserve">Foerster, T., </w:t>
      </w:r>
      <w:proofErr w:type="spellStart"/>
      <w:r w:rsidRPr="009D5A73">
        <w:rPr>
          <w:rFonts w:ascii="Times New Roman" w:eastAsia="Times New Roman" w:hAnsi="Times New Roman" w:cs="Times New Roman"/>
          <w:color w:val="000000"/>
          <w:sz w:val="24"/>
          <w:szCs w:val="24"/>
          <w:lang w:val="en-US"/>
          <w:rPrChange w:id="1065" w:author="Alberto D'Agostino" w:date="2025-02-03T11:40:00Z">
            <w:rPr>
              <w:rFonts w:ascii="Times New Roman" w:eastAsia="Times New Roman" w:hAnsi="Times New Roman" w:cs="Times New Roman"/>
              <w:color w:val="000000"/>
              <w:sz w:val="24"/>
              <w:szCs w:val="24"/>
              <w:lang w:val="en-GB"/>
            </w:rPr>
          </w:rPrChange>
        </w:rPr>
        <w:t>Stoter</w:t>
      </w:r>
      <w:proofErr w:type="spellEnd"/>
      <w:r w:rsidRPr="009D5A73">
        <w:rPr>
          <w:rFonts w:ascii="Times New Roman" w:eastAsia="Times New Roman" w:hAnsi="Times New Roman" w:cs="Times New Roman"/>
          <w:color w:val="000000"/>
          <w:sz w:val="24"/>
          <w:szCs w:val="24"/>
          <w:lang w:val="en-US"/>
          <w:rPrChange w:id="1066" w:author="Alberto D'Agostino" w:date="2025-02-03T11:40:00Z">
            <w:rPr>
              <w:rFonts w:ascii="Times New Roman" w:eastAsia="Times New Roman" w:hAnsi="Times New Roman" w:cs="Times New Roman"/>
              <w:color w:val="000000"/>
              <w:sz w:val="24"/>
              <w:szCs w:val="24"/>
              <w:lang w:val="en-GB"/>
            </w:rPr>
          </w:rPrChange>
        </w:rPr>
        <w:t xml:space="preserve">, J., &amp; van </w:t>
      </w:r>
      <w:proofErr w:type="spellStart"/>
      <w:r w:rsidRPr="009D5A73">
        <w:rPr>
          <w:rFonts w:ascii="Times New Roman" w:eastAsia="Times New Roman" w:hAnsi="Times New Roman" w:cs="Times New Roman"/>
          <w:color w:val="000000"/>
          <w:sz w:val="24"/>
          <w:szCs w:val="24"/>
          <w:lang w:val="en-US"/>
          <w:rPrChange w:id="1067" w:author="Alberto D'Agostino" w:date="2025-02-03T11:40:00Z">
            <w:rPr>
              <w:rFonts w:ascii="Times New Roman" w:eastAsia="Times New Roman" w:hAnsi="Times New Roman" w:cs="Times New Roman"/>
              <w:color w:val="000000"/>
              <w:sz w:val="24"/>
              <w:szCs w:val="24"/>
              <w:lang w:val="en-GB"/>
            </w:rPr>
          </w:rPrChange>
        </w:rPr>
        <w:t>Oosterom</w:t>
      </w:r>
      <w:proofErr w:type="spellEnd"/>
      <w:r w:rsidRPr="009D5A73">
        <w:rPr>
          <w:rFonts w:ascii="Times New Roman" w:eastAsia="Times New Roman" w:hAnsi="Times New Roman" w:cs="Times New Roman"/>
          <w:color w:val="000000"/>
          <w:sz w:val="24"/>
          <w:szCs w:val="24"/>
          <w:lang w:val="en-US"/>
          <w:rPrChange w:id="1068" w:author="Alberto D'Agostino" w:date="2025-02-03T11:40:00Z">
            <w:rPr>
              <w:rFonts w:ascii="Times New Roman" w:eastAsia="Times New Roman" w:hAnsi="Times New Roman" w:cs="Times New Roman"/>
              <w:color w:val="000000"/>
              <w:sz w:val="24"/>
              <w:szCs w:val="24"/>
              <w:lang w:val="en-GB"/>
            </w:rPr>
          </w:rPrChange>
        </w:rPr>
        <w:t xml:space="preserve">, P. (2012). </w:t>
      </w:r>
      <w:r w:rsidRPr="009D5A73">
        <w:rPr>
          <w:rFonts w:ascii="Times New Roman" w:eastAsia="Times New Roman" w:hAnsi="Times New Roman" w:cs="Times New Roman"/>
          <w:color w:val="000000"/>
          <w:sz w:val="24"/>
          <w:szCs w:val="24"/>
          <w:lang w:val="en-US"/>
          <w:rPrChange w:id="1069" w:author="Alberto D'Agostino" w:date="2025-02-03T11:40:00Z">
            <w:rPr>
              <w:rFonts w:ascii="Times New Roman" w:eastAsia="Times New Roman" w:hAnsi="Times New Roman" w:cs="Times New Roman"/>
              <w:color w:val="000000"/>
              <w:sz w:val="24"/>
              <w:szCs w:val="24"/>
            </w:rPr>
          </w:rPrChange>
        </w:rPr>
        <w:t>On-demand base maps on the web generalized according to user profiles. </w:t>
      </w:r>
      <w:r w:rsidRPr="009D5A73">
        <w:rPr>
          <w:rFonts w:ascii="Times New Roman" w:eastAsia="Times New Roman" w:hAnsi="Times New Roman" w:cs="Times New Roman"/>
          <w:i/>
          <w:color w:val="000000"/>
          <w:sz w:val="24"/>
          <w:szCs w:val="24"/>
          <w:lang w:val="en-US"/>
          <w:rPrChange w:id="1070" w:author="Alberto D'Agostino" w:date="2025-02-03T11:40:00Z">
            <w:rPr>
              <w:rFonts w:ascii="Times New Roman" w:eastAsia="Times New Roman" w:hAnsi="Times New Roman" w:cs="Times New Roman"/>
              <w:i/>
              <w:color w:val="000000"/>
              <w:sz w:val="24"/>
              <w:szCs w:val="24"/>
            </w:rPr>
          </w:rPrChange>
        </w:rPr>
        <w:t>International Journal of Geographical Information Science</w:t>
      </w:r>
      <w:r w:rsidRPr="009D5A73">
        <w:rPr>
          <w:rFonts w:ascii="Times New Roman" w:eastAsia="Times New Roman" w:hAnsi="Times New Roman" w:cs="Times New Roman"/>
          <w:color w:val="000000"/>
          <w:sz w:val="24"/>
          <w:szCs w:val="24"/>
          <w:lang w:val="en-US"/>
          <w:rPrChange w:id="1071" w:author="Alberto D'Agostino" w:date="2025-02-03T11:40:00Z">
            <w:rPr>
              <w:rFonts w:ascii="Times New Roman" w:eastAsia="Times New Roman" w:hAnsi="Times New Roman" w:cs="Times New Roman"/>
              <w:color w:val="000000"/>
              <w:sz w:val="24"/>
              <w:szCs w:val="24"/>
            </w:rPr>
          </w:rPrChange>
        </w:rPr>
        <w:t>, </w:t>
      </w:r>
      <w:r w:rsidRPr="009D5A73">
        <w:rPr>
          <w:rFonts w:ascii="Times New Roman" w:eastAsia="Times New Roman" w:hAnsi="Times New Roman" w:cs="Times New Roman"/>
          <w:i/>
          <w:color w:val="000000"/>
          <w:sz w:val="24"/>
          <w:szCs w:val="24"/>
          <w:lang w:val="en-US"/>
          <w:rPrChange w:id="1072" w:author="Alberto D'Agostino" w:date="2025-02-03T11:40:00Z">
            <w:rPr>
              <w:rFonts w:ascii="Times New Roman" w:eastAsia="Times New Roman" w:hAnsi="Times New Roman" w:cs="Times New Roman"/>
              <w:i/>
              <w:color w:val="000000"/>
              <w:sz w:val="24"/>
              <w:szCs w:val="24"/>
            </w:rPr>
          </w:rPrChange>
        </w:rPr>
        <w:t>26</w:t>
      </w:r>
      <w:r w:rsidRPr="009D5A73">
        <w:rPr>
          <w:rFonts w:ascii="Times New Roman" w:eastAsia="Times New Roman" w:hAnsi="Times New Roman" w:cs="Times New Roman"/>
          <w:color w:val="000000"/>
          <w:sz w:val="24"/>
          <w:szCs w:val="24"/>
          <w:lang w:val="en-US"/>
          <w:rPrChange w:id="1073" w:author="Alberto D'Agostino" w:date="2025-02-03T11:40:00Z">
            <w:rPr>
              <w:rFonts w:ascii="Times New Roman" w:eastAsia="Times New Roman" w:hAnsi="Times New Roman" w:cs="Times New Roman"/>
              <w:color w:val="000000"/>
              <w:sz w:val="24"/>
              <w:szCs w:val="24"/>
            </w:rPr>
          </w:rPrChange>
        </w:rPr>
        <w:t xml:space="preserve">(1), 99-121. </w:t>
      </w:r>
      <w:del w:id="1074" w:author="Alberto D'Agostino" w:date="2025-02-03T11:37:00Z">
        <w:r w:rsidRPr="009D5A73" w:rsidDel="009D5A73">
          <w:rPr>
            <w:rFonts w:ascii="Times New Roman" w:eastAsia="Times New Roman" w:hAnsi="Times New Roman" w:cs="Times New Roman"/>
            <w:color w:val="000000"/>
            <w:sz w:val="24"/>
            <w:szCs w:val="24"/>
            <w:lang w:val="en-US"/>
            <w:rPrChange w:id="1075" w:author="Alberto D'Agostino" w:date="2025-02-03T11:40:00Z">
              <w:rPr>
                <w:rFonts w:ascii="Times New Roman" w:eastAsia="Times New Roman" w:hAnsi="Times New Roman" w:cs="Times New Roman"/>
                <w:color w:val="000000"/>
                <w:sz w:val="24"/>
                <w:szCs w:val="24"/>
              </w:rPr>
            </w:rPrChange>
          </w:rPr>
          <w:delText xml:space="preserve">DOI: </w:delText>
        </w:r>
      </w:del>
      <w:ins w:id="1076" w:author="Alberto D'Agostino" w:date="2025-02-03T11:41: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1077" w:author="Alberto D'Agostino" w:date="2025-02-03T11:37:00Z">
        <w:r w:rsidR="009D5A73" w:rsidRPr="009D5A73">
          <w:rPr>
            <w:rFonts w:ascii="Times New Roman" w:eastAsia="Times New Roman" w:hAnsi="Times New Roman" w:cs="Times New Roman"/>
            <w:color w:val="000000"/>
            <w:sz w:val="24"/>
            <w:szCs w:val="24"/>
            <w:lang w:val="en-US"/>
            <w:rPrChange w:id="1078" w:author="Alberto D'Agostino" w:date="2025-02-03T11:40:00Z">
              <w:rPr>
                <w:rFonts w:ascii="Times New Roman" w:eastAsia="Times New Roman" w:hAnsi="Times New Roman" w:cs="Times New Roman"/>
                <w:color w:val="000000"/>
                <w:sz w:val="24"/>
                <w:szCs w:val="24"/>
                <w:lang w:val="en-US"/>
              </w:rPr>
            </w:rPrChange>
          </w:rPr>
          <w:instrText>https://doi.org/</w:instrText>
        </w:r>
      </w:ins>
      <w:r w:rsidR="009D5A73" w:rsidRPr="009D5A73">
        <w:rPr>
          <w:rFonts w:ascii="Times New Roman" w:eastAsia="Times New Roman" w:hAnsi="Times New Roman" w:cs="Times New Roman"/>
          <w:color w:val="000000"/>
          <w:sz w:val="24"/>
          <w:szCs w:val="24"/>
          <w:lang w:val="en-US"/>
          <w:rPrChange w:id="1079" w:author="Alberto D'Agostino" w:date="2025-02-03T11:40:00Z">
            <w:rPr>
              <w:rFonts w:ascii="Times New Roman" w:eastAsia="Times New Roman" w:hAnsi="Times New Roman" w:cs="Times New Roman"/>
              <w:color w:val="000000"/>
              <w:sz w:val="24"/>
              <w:szCs w:val="24"/>
              <w:lang w:val="en-US"/>
            </w:rPr>
          </w:rPrChange>
        </w:rPr>
        <w:instrText>10.1080/13658816.2011.574292</w:instrText>
      </w:r>
      <w:ins w:id="1080" w:author="Alberto D'Agostino" w:date="2025-02-03T11:41: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fldChar w:fldCharType="separate"/>
        </w:r>
      </w:ins>
      <w:ins w:id="1081" w:author="Alberto D'Agostino" w:date="2025-02-03T11:37:00Z">
        <w:r w:rsidR="009D5A73" w:rsidRPr="00143D04">
          <w:rPr>
            <w:rStyle w:val="Collegamentoipertestuale"/>
            <w:rFonts w:ascii="Times New Roman" w:eastAsia="Times New Roman" w:hAnsi="Times New Roman" w:cs="Times New Roman"/>
            <w:sz w:val="24"/>
            <w:szCs w:val="24"/>
            <w:lang w:val="en-US"/>
            <w:rPrChange w:id="1082"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rFonts w:ascii="Times New Roman" w:eastAsia="Times New Roman" w:hAnsi="Times New Roman" w:cs="Times New Roman"/>
          <w:sz w:val="24"/>
          <w:szCs w:val="24"/>
          <w:lang w:val="en-US"/>
          <w:rPrChange w:id="1083" w:author="Alberto D'Agostino" w:date="2025-02-03T11:40:00Z">
            <w:rPr>
              <w:rFonts w:ascii="Times New Roman" w:eastAsia="Times New Roman" w:hAnsi="Times New Roman" w:cs="Times New Roman"/>
              <w:color w:val="000000"/>
              <w:sz w:val="24"/>
              <w:szCs w:val="24"/>
              <w:lang w:val="en-US"/>
            </w:rPr>
          </w:rPrChange>
        </w:rPr>
        <w:t>10.1080/13658816.2011.574292</w:t>
      </w:r>
      <w:ins w:id="1084" w:author="Alberto D'Agostino" w:date="2025-02-03T11:41:00Z">
        <w:r w:rsidR="009D5A73">
          <w:rPr>
            <w:rFonts w:ascii="Times New Roman" w:eastAsia="Times New Roman" w:hAnsi="Times New Roman" w:cs="Times New Roman"/>
            <w:color w:val="000000"/>
            <w:sz w:val="24"/>
            <w:szCs w:val="24"/>
            <w:lang w:val="en-US"/>
          </w:rPr>
          <w:fldChar w:fldCharType="end"/>
        </w:r>
      </w:ins>
    </w:p>
    <w:p w14:paraId="000001B9" w14:textId="4A50810E"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085" w:author="Alberto D'Agostino" w:date="2025-02-03T11:40:00Z">
            <w:rPr>
              <w:rFonts w:ascii="Times New Roman" w:eastAsia="Times New Roman" w:hAnsi="Times New Roman" w:cs="Times New Roman"/>
              <w:sz w:val="24"/>
              <w:szCs w:val="24"/>
              <w:lang w:val="it-IT"/>
            </w:rPr>
          </w:rPrChange>
        </w:rPr>
      </w:pPr>
      <w:proofErr w:type="spellStart"/>
      <w:r w:rsidRPr="009D5A73">
        <w:rPr>
          <w:rFonts w:ascii="Times New Roman" w:eastAsia="Times New Roman" w:hAnsi="Times New Roman" w:cs="Times New Roman"/>
          <w:sz w:val="24"/>
          <w:szCs w:val="24"/>
          <w:lang w:val="en-US"/>
          <w:rPrChange w:id="1086" w:author="Alberto D'Agostino" w:date="2025-02-03T11:40:00Z">
            <w:rPr>
              <w:rFonts w:ascii="Times New Roman" w:eastAsia="Times New Roman" w:hAnsi="Times New Roman" w:cs="Times New Roman"/>
              <w:sz w:val="24"/>
              <w:szCs w:val="24"/>
            </w:rPr>
          </w:rPrChange>
        </w:rPr>
        <w:t>Gede</w:t>
      </w:r>
      <w:proofErr w:type="spellEnd"/>
      <w:r w:rsidRPr="009D5A73">
        <w:rPr>
          <w:rFonts w:ascii="Times New Roman" w:eastAsia="Times New Roman" w:hAnsi="Times New Roman" w:cs="Times New Roman"/>
          <w:sz w:val="24"/>
          <w:szCs w:val="24"/>
          <w:lang w:val="en-US"/>
          <w:rPrChange w:id="1087" w:author="Alberto D'Agostino" w:date="2025-02-03T11:40:00Z">
            <w:rPr>
              <w:rFonts w:ascii="Times New Roman" w:eastAsia="Times New Roman" w:hAnsi="Times New Roman" w:cs="Times New Roman"/>
              <w:sz w:val="24"/>
              <w:szCs w:val="24"/>
            </w:rPr>
          </w:rPrChange>
        </w:rPr>
        <w:t>, M.</w:t>
      </w:r>
      <w:ins w:id="1088" w:author="Alberto D'Agostino" w:date="2025-02-03T11:22:00Z">
        <w:r w:rsidR="004B2208" w:rsidRPr="009D5A73">
          <w:rPr>
            <w:rFonts w:ascii="Times New Roman" w:eastAsia="Times New Roman" w:hAnsi="Times New Roman" w:cs="Times New Roman"/>
            <w:sz w:val="24"/>
            <w:szCs w:val="24"/>
            <w:lang w:val="en-US"/>
            <w:rPrChange w:id="1089" w:author="Alberto D'Agostino" w:date="2025-02-03T11:40:00Z">
              <w:rPr>
                <w:rFonts w:ascii="Times New Roman" w:eastAsia="Times New Roman" w:hAnsi="Times New Roman" w:cs="Times New Roman"/>
                <w:sz w:val="24"/>
                <w:szCs w:val="24"/>
              </w:rPr>
            </w:rPrChange>
          </w:rPr>
          <w:t xml:space="preserve"> (2023).</w:t>
        </w:r>
      </w:ins>
      <w:del w:id="1090" w:author="Alberto D'Agostino" w:date="2025-02-03T11:22:00Z">
        <w:r w:rsidRPr="009D5A73" w:rsidDel="004B2208">
          <w:rPr>
            <w:rFonts w:ascii="Times New Roman" w:eastAsia="Times New Roman" w:hAnsi="Times New Roman" w:cs="Times New Roman"/>
            <w:sz w:val="24"/>
            <w:szCs w:val="24"/>
            <w:lang w:val="en-US"/>
            <w:rPrChange w:id="1091" w:author="Alberto D'Agostino" w:date="2025-02-03T11:40:00Z">
              <w:rPr>
                <w:rFonts w:ascii="Times New Roman" w:eastAsia="Times New Roman" w:hAnsi="Times New Roman" w:cs="Times New Roman"/>
                <w:sz w:val="24"/>
                <w:szCs w:val="24"/>
              </w:rPr>
            </w:rPrChange>
          </w:rPr>
          <w:delText>:</w:delText>
        </w:r>
      </w:del>
      <w:r w:rsidRPr="009D5A73">
        <w:rPr>
          <w:rFonts w:ascii="Times New Roman" w:eastAsia="Times New Roman" w:hAnsi="Times New Roman" w:cs="Times New Roman"/>
          <w:sz w:val="24"/>
          <w:szCs w:val="24"/>
          <w:lang w:val="en-US"/>
          <w:rPrChange w:id="1092" w:author="Alberto D'Agostino" w:date="2025-02-03T11:40:00Z">
            <w:rPr>
              <w:rFonts w:ascii="Times New Roman" w:eastAsia="Times New Roman" w:hAnsi="Times New Roman" w:cs="Times New Roman"/>
              <w:sz w:val="24"/>
              <w:szCs w:val="24"/>
            </w:rPr>
          </w:rPrChange>
        </w:rPr>
        <w:t xml:space="preserve"> Automatic Labels in Leaflet, Adv. </w:t>
      </w:r>
      <w:proofErr w:type="spellStart"/>
      <w:r w:rsidRPr="009D5A73">
        <w:rPr>
          <w:rFonts w:ascii="Times New Roman" w:eastAsia="Times New Roman" w:hAnsi="Times New Roman" w:cs="Times New Roman"/>
          <w:sz w:val="24"/>
          <w:szCs w:val="24"/>
          <w:lang w:val="en-US"/>
          <w:rPrChange w:id="1093" w:author="Alberto D'Agostino" w:date="2025-02-03T11:40:00Z">
            <w:rPr>
              <w:rFonts w:ascii="Times New Roman" w:eastAsia="Times New Roman" w:hAnsi="Times New Roman" w:cs="Times New Roman"/>
              <w:sz w:val="24"/>
              <w:szCs w:val="24"/>
              <w:lang w:val="it-IT"/>
            </w:rPr>
          </w:rPrChange>
        </w:rPr>
        <w:t>Cartogr</w:t>
      </w:r>
      <w:proofErr w:type="spellEnd"/>
      <w:r w:rsidRPr="009D5A73">
        <w:rPr>
          <w:rFonts w:ascii="Times New Roman" w:eastAsia="Times New Roman" w:hAnsi="Times New Roman" w:cs="Times New Roman"/>
          <w:sz w:val="24"/>
          <w:szCs w:val="24"/>
          <w:lang w:val="en-US"/>
          <w:rPrChange w:id="1094" w:author="Alberto D'Agostino" w:date="2025-02-03T11:40:00Z">
            <w:rPr>
              <w:rFonts w:ascii="Times New Roman" w:eastAsia="Times New Roman" w:hAnsi="Times New Roman" w:cs="Times New Roman"/>
              <w:sz w:val="24"/>
              <w:szCs w:val="24"/>
              <w:lang w:val="it-IT"/>
            </w:rPr>
          </w:rPrChange>
        </w:rPr>
        <w:t xml:space="preserve">. </w:t>
      </w:r>
      <w:proofErr w:type="spellStart"/>
      <w:r w:rsidRPr="009D5A73">
        <w:rPr>
          <w:rFonts w:ascii="Times New Roman" w:eastAsia="Times New Roman" w:hAnsi="Times New Roman" w:cs="Times New Roman"/>
          <w:sz w:val="24"/>
          <w:szCs w:val="24"/>
          <w:lang w:val="en-US"/>
          <w:rPrChange w:id="1095" w:author="Alberto D'Agostino" w:date="2025-02-03T11:40:00Z">
            <w:rPr>
              <w:rFonts w:ascii="Times New Roman" w:eastAsia="Times New Roman" w:hAnsi="Times New Roman" w:cs="Times New Roman"/>
              <w:sz w:val="24"/>
              <w:szCs w:val="24"/>
              <w:lang w:val="it-IT"/>
            </w:rPr>
          </w:rPrChange>
        </w:rPr>
        <w:t>GIScience</w:t>
      </w:r>
      <w:proofErr w:type="spellEnd"/>
      <w:r w:rsidRPr="009D5A73">
        <w:rPr>
          <w:rFonts w:ascii="Times New Roman" w:eastAsia="Times New Roman" w:hAnsi="Times New Roman" w:cs="Times New Roman"/>
          <w:sz w:val="24"/>
          <w:szCs w:val="24"/>
          <w:lang w:val="en-US"/>
          <w:rPrChange w:id="1096" w:author="Alberto D'Agostino" w:date="2025-02-03T11:40:00Z">
            <w:rPr>
              <w:rFonts w:ascii="Times New Roman" w:eastAsia="Times New Roman" w:hAnsi="Times New Roman" w:cs="Times New Roman"/>
              <w:sz w:val="24"/>
              <w:szCs w:val="24"/>
              <w:lang w:val="it-IT"/>
            </w:rPr>
          </w:rPrChange>
        </w:rPr>
        <w:t xml:space="preserve"> Int. </w:t>
      </w:r>
      <w:proofErr w:type="spellStart"/>
      <w:r w:rsidRPr="009D5A73">
        <w:rPr>
          <w:rFonts w:ascii="Times New Roman" w:eastAsia="Times New Roman" w:hAnsi="Times New Roman" w:cs="Times New Roman"/>
          <w:sz w:val="24"/>
          <w:szCs w:val="24"/>
          <w:lang w:val="en-US"/>
          <w:rPrChange w:id="1097" w:author="Alberto D'Agostino" w:date="2025-02-03T11:40:00Z">
            <w:rPr>
              <w:rFonts w:ascii="Times New Roman" w:eastAsia="Times New Roman" w:hAnsi="Times New Roman" w:cs="Times New Roman"/>
              <w:sz w:val="24"/>
              <w:szCs w:val="24"/>
              <w:lang w:val="it-IT"/>
            </w:rPr>
          </w:rPrChange>
        </w:rPr>
        <w:t>Cartogr</w:t>
      </w:r>
      <w:proofErr w:type="spellEnd"/>
      <w:r w:rsidRPr="009D5A73">
        <w:rPr>
          <w:rFonts w:ascii="Times New Roman" w:eastAsia="Times New Roman" w:hAnsi="Times New Roman" w:cs="Times New Roman"/>
          <w:sz w:val="24"/>
          <w:szCs w:val="24"/>
          <w:lang w:val="en-US"/>
          <w:rPrChange w:id="1098" w:author="Alberto D'Agostino" w:date="2025-02-03T11:40:00Z">
            <w:rPr>
              <w:rFonts w:ascii="Times New Roman" w:eastAsia="Times New Roman" w:hAnsi="Times New Roman" w:cs="Times New Roman"/>
              <w:sz w:val="24"/>
              <w:szCs w:val="24"/>
              <w:lang w:val="it-IT"/>
            </w:rPr>
          </w:rPrChange>
        </w:rPr>
        <w:t xml:space="preserve">. Assoc., 4, 8, </w:t>
      </w:r>
      <w:ins w:id="1099" w:author="Alberto D'Agostino" w:date="2025-02-03T11:23:00Z">
        <w:r w:rsidR="004B2208" w:rsidRPr="009D5A73">
          <w:rPr>
            <w:rFonts w:ascii="Times New Roman" w:eastAsia="Times New Roman" w:hAnsi="Times New Roman" w:cs="Times New Roman"/>
            <w:sz w:val="24"/>
            <w:szCs w:val="24"/>
            <w:lang w:val="en-US"/>
            <w:rPrChange w:id="1100" w:author="Alberto D'Agostino" w:date="2025-02-03T11:40:00Z">
              <w:rPr>
                <w:rFonts w:ascii="Times New Roman" w:eastAsia="Times New Roman" w:hAnsi="Times New Roman" w:cs="Times New Roman"/>
                <w:sz w:val="24"/>
                <w:szCs w:val="24"/>
                <w:lang w:val="it-IT"/>
              </w:rPr>
            </w:rPrChange>
          </w:rPr>
          <w:fldChar w:fldCharType="begin"/>
        </w:r>
        <w:r w:rsidR="004B2208" w:rsidRPr="009D5A73">
          <w:rPr>
            <w:rFonts w:ascii="Times New Roman" w:eastAsia="Times New Roman" w:hAnsi="Times New Roman" w:cs="Times New Roman"/>
            <w:sz w:val="24"/>
            <w:szCs w:val="24"/>
            <w:lang w:val="en-US"/>
            <w:rPrChange w:id="1101" w:author="Alberto D'Agostino" w:date="2025-02-03T11:40:00Z">
              <w:rPr>
                <w:rFonts w:ascii="Times New Roman" w:eastAsia="Times New Roman" w:hAnsi="Times New Roman" w:cs="Times New Roman"/>
                <w:sz w:val="24"/>
                <w:szCs w:val="24"/>
                <w:lang w:val="it-IT"/>
              </w:rPr>
            </w:rPrChange>
          </w:rPr>
          <w:instrText xml:space="preserve"> HYPERLINK "</w:instrText>
        </w:r>
      </w:ins>
      <w:r w:rsidR="004B2208" w:rsidRPr="009D5A73">
        <w:rPr>
          <w:rFonts w:ascii="Times New Roman" w:eastAsia="Times New Roman" w:hAnsi="Times New Roman" w:cs="Times New Roman"/>
          <w:sz w:val="24"/>
          <w:szCs w:val="24"/>
          <w:lang w:val="en-US"/>
          <w:rPrChange w:id="1102" w:author="Alberto D'Agostino" w:date="2025-02-03T11:40:00Z">
            <w:rPr>
              <w:rFonts w:ascii="Times New Roman" w:eastAsia="Times New Roman" w:hAnsi="Times New Roman" w:cs="Times New Roman"/>
              <w:sz w:val="24"/>
              <w:szCs w:val="24"/>
              <w:lang w:val="it-IT"/>
            </w:rPr>
          </w:rPrChange>
        </w:rPr>
        <w:instrText>https://doi.org/10.5194/ica-adv-4-8-2023</w:instrText>
      </w:r>
      <w:ins w:id="1103" w:author="Alberto D'Agostino" w:date="2025-02-03T11:23:00Z">
        <w:r w:rsidR="004B2208" w:rsidRPr="009D5A73">
          <w:rPr>
            <w:rFonts w:ascii="Times New Roman" w:eastAsia="Times New Roman" w:hAnsi="Times New Roman" w:cs="Times New Roman"/>
            <w:sz w:val="24"/>
            <w:szCs w:val="24"/>
            <w:lang w:val="en-US"/>
            <w:rPrChange w:id="1104" w:author="Alberto D'Agostino" w:date="2025-02-03T11:40:00Z">
              <w:rPr>
                <w:rFonts w:ascii="Times New Roman" w:eastAsia="Times New Roman" w:hAnsi="Times New Roman" w:cs="Times New Roman"/>
                <w:sz w:val="24"/>
                <w:szCs w:val="24"/>
                <w:lang w:val="it-IT"/>
              </w:rPr>
            </w:rPrChange>
          </w:rPr>
          <w:instrText xml:space="preserve">" </w:instrText>
        </w:r>
        <w:r w:rsidR="004B2208" w:rsidRPr="009D5A73">
          <w:rPr>
            <w:rFonts w:ascii="Times New Roman" w:eastAsia="Times New Roman" w:hAnsi="Times New Roman" w:cs="Times New Roman"/>
            <w:sz w:val="24"/>
            <w:szCs w:val="24"/>
            <w:lang w:val="en-US"/>
            <w:rPrChange w:id="1105" w:author="Alberto D'Agostino" w:date="2025-02-03T11:40:00Z">
              <w:rPr>
                <w:rFonts w:ascii="Times New Roman" w:eastAsia="Times New Roman" w:hAnsi="Times New Roman" w:cs="Times New Roman"/>
                <w:sz w:val="24"/>
                <w:szCs w:val="24"/>
                <w:lang w:val="it-IT"/>
              </w:rPr>
            </w:rPrChange>
          </w:rPr>
          <w:fldChar w:fldCharType="separate"/>
        </w:r>
      </w:ins>
      <w:r w:rsidR="004B2208" w:rsidRPr="009D5A73">
        <w:rPr>
          <w:rStyle w:val="Collegamentoipertestuale"/>
          <w:rFonts w:ascii="Times New Roman" w:eastAsia="Times New Roman" w:hAnsi="Times New Roman" w:cs="Times New Roman"/>
          <w:sz w:val="24"/>
          <w:szCs w:val="24"/>
          <w:lang w:val="en-US"/>
          <w:rPrChange w:id="1106" w:author="Alberto D'Agostino" w:date="2025-02-03T11:40:00Z">
            <w:rPr>
              <w:rStyle w:val="Collegamentoipertestuale"/>
              <w:rFonts w:ascii="Times New Roman" w:eastAsia="Times New Roman" w:hAnsi="Times New Roman" w:cs="Times New Roman"/>
              <w:sz w:val="24"/>
              <w:szCs w:val="24"/>
              <w:lang w:val="it-IT"/>
            </w:rPr>
          </w:rPrChange>
        </w:rPr>
        <w:t>https://doi.org/10.5194/ica-adv-4-8-2023</w:t>
      </w:r>
      <w:ins w:id="1107" w:author="Alberto D'Agostino" w:date="2025-02-03T11:23:00Z">
        <w:r w:rsidR="004B2208" w:rsidRPr="009D5A73">
          <w:rPr>
            <w:rFonts w:ascii="Times New Roman" w:eastAsia="Times New Roman" w:hAnsi="Times New Roman" w:cs="Times New Roman"/>
            <w:sz w:val="24"/>
            <w:szCs w:val="24"/>
            <w:lang w:val="en-US"/>
            <w:rPrChange w:id="1108" w:author="Alberto D'Agostino" w:date="2025-02-03T11:40:00Z">
              <w:rPr>
                <w:rFonts w:ascii="Times New Roman" w:eastAsia="Times New Roman" w:hAnsi="Times New Roman" w:cs="Times New Roman"/>
                <w:sz w:val="24"/>
                <w:szCs w:val="24"/>
                <w:lang w:val="it-IT"/>
              </w:rPr>
            </w:rPrChange>
          </w:rPr>
          <w:fldChar w:fldCharType="end"/>
        </w:r>
      </w:ins>
      <w:del w:id="1109" w:author="Alberto D'Agostino" w:date="2025-02-03T11:22:00Z">
        <w:r w:rsidRPr="009D5A73" w:rsidDel="004B2208">
          <w:rPr>
            <w:rFonts w:ascii="Times New Roman" w:eastAsia="Times New Roman" w:hAnsi="Times New Roman" w:cs="Times New Roman"/>
            <w:sz w:val="24"/>
            <w:szCs w:val="24"/>
            <w:lang w:val="en-US"/>
            <w:rPrChange w:id="1110" w:author="Alberto D'Agostino" w:date="2025-02-03T11:40:00Z">
              <w:rPr>
                <w:rFonts w:ascii="Times New Roman" w:eastAsia="Times New Roman" w:hAnsi="Times New Roman" w:cs="Times New Roman"/>
                <w:sz w:val="24"/>
                <w:szCs w:val="24"/>
                <w:lang w:val="it-IT"/>
              </w:rPr>
            </w:rPrChange>
          </w:rPr>
          <w:delText>, 2023.</w:delText>
        </w:r>
      </w:del>
      <w:ins w:id="1111" w:author="Alberto D'Agostino" w:date="2025-02-03T11:23:00Z">
        <w:r w:rsidR="004B2208" w:rsidRPr="009D5A73">
          <w:rPr>
            <w:rFonts w:ascii="Times New Roman" w:eastAsia="Times New Roman" w:hAnsi="Times New Roman" w:cs="Times New Roman"/>
            <w:sz w:val="24"/>
            <w:szCs w:val="24"/>
            <w:lang w:val="en-US"/>
            <w:rPrChange w:id="1112" w:author="Alberto D'Agostino" w:date="2025-02-03T11:40:00Z">
              <w:rPr>
                <w:rFonts w:ascii="Times New Roman" w:eastAsia="Times New Roman" w:hAnsi="Times New Roman" w:cs="Times New Roman"/>
                <w:sz w:val="24"/>
                <w:szCs w:val="24"/>
                <w:lang w:val="it-IT"/>
              </w:rPr>
            </w:rPrChange>
          </w:rPr>
          <w:t xml:space="preserve"> </w:t>
        </w:r>
      </w:ins>
    </w:p>
    <w:p w14:paraId="58B17C8A" w14:textId="49282915" w:rsidR="00897689" w:rsidRPr="007A27C0" w:rsidRDefault="00263279">
      <w:pPr>
        <w:spacing w:line="480" w:lineRule="auto"/>
        <w:ind w:left="709" w:hanging="709"/>
        <w:jc w:val="both"/>
        <w:rPr>
          <w:rFonts w:ascii="Times New Roman" w:eastAsia="Times New Roman" w:hAnsi="Times New Roman" w:cs="Times New Roman"/>
          <w:sz w:val="24"/>
          <w:szCs w:val="24"/>
          <w:lang w:val="en-US"/>
        </w:rPr>
      </w:pPr>
      <w:r w:rsidRPr="009D5A73">
        <w:rPr>
          <w:rFonts w:ascii="Times New Roman" w:eastAsia="Times New Roman" w:hAnsi="Times New Roman" w:cs="Times New Roman"/>
          <w:sz w:val="24"/>
          <w:szCs w:val="24"/>
          <w:lang w:val="en-US"/>
          <w:rPrChange w:id="1113" w:author="Alberto D'Agostino" w:date="2025-02-03T11:40:00Z">
            <w:rPr>
              <w:rFonts w:ascii="Times New Roman" w:eastAsia="Times New Roman" w:hAnsi="Times New Roman" w:cs="Times New Roman"/>
              <w:sz w:val="24"/>
              <w:szCs w:val="24"/>
              <w:lang w:val="en-GB"/>
            </w:rPr>
          </w:rPrChange>
        </w:rPr>
        <w:t xml:space="preserve">González </w:t>
      </w:r>
      <w:proofErr w:type="spellStart"/>
      <w:r w:rsidRPr="009D5A73">
        <w:rPr>
          <w:rFonts w:ascii="Times New Roman" w:eastAsia="Times New Roman" w:hAnsi="Times New Roman" w:cs="Times New Roman"/>
          <w:sz w:val="24"/>
          <w:szCs w:val="24"/>
          <w:lang w:val="en-US"/>
          <w:rPrChange w:id="1114" w:author="Alberto D'Agostino" w:date="2025-02-03T11:40:00Z">
            <w:rPr>
              <w:rFonts w:ascii="Times New Roman" w:eastAsia="Times New Roman" w:hAnsi="Times New Roman" w:cs="Times New Roman"/>
              <w:sz w:val="24"/>
              <w:szCs w:val="24"/>
              <w:lang w:val="en-GB"/>
            </w:rPr>
          </w:rPrChange>
        </w:rPr>
        <w:t>Canché</w:t>
      </w:r>
      <w:proofErr w:type="spellEnd"/>
      <w:r w:rsidRPr="009D5A73">
        <w:rPr>
          <w:rFonts w:ascii="Times New Roman" w:eastAsia="Times New Roman" w:hAnsi="Times New Roman" w:cs="Times New Roman"/>
          <w:sz w:val="24"/>
          <w:szCs w:val="24"/>
          <w:lang w:val="en-US"/>
          <w:rPrChange w:id="1115" w:author="Alberto D'Agostino" w:date="2025-02-03T11:40:00Z">
            <w:rPr>
              <w:rFonts w:ascii="Times New Roman" w:eastAsia="Times New Roman" w:hAnsi="Times New Roman" w:cs="Times New Roman"/>
              <w:sz w:val="24"/>
              <w:szCs w:val="24"/>
              <w:lang w:val="en-GB"/>
            </w:rPr>
          </w:rPrChange>
        </w:rPr>
        <w:t xml:space="preserve">, M. S. (2023). </w:t>
      </w:r>
      <w:r w:rsidRPr="007A27C0">
        <w:rPr>
          <w:rFonts w:ascii="Times New Roman" w:eastAsia="Times New Roman" w:hAnsi="Times New Roman" w:cs="Times New Roman"/>
          <w:sz w:val="24"/>
          <w:szCs w:val="24"/>
          <w:lang w:val="en-US"/>
        </w:rPr>
        <w:t xml:space="preserve">Data formats, coordinate reference systems, and differential privacy frameworks. In Spatial socio-econometric modeling (SSEM): A low-code toolkit for spatial data science and interactive visualizations using R (pp. 55–94). Springer International Publishing. </w:t>
      </w:r>
      <w:ins w:id="1116" w:author="Alberto D'Agostino" w:date="2025-02-03T11:41: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r w:rsidR="009D5A73" w:rsidRPr="009D5A73">
        <w:rPr>
          <w:rFonts w:ascii="Times New Roman" w:eastAsia="Times New Roman" w:hAnsi="Times New Roman" w:cs="Times New Roman"/>
          <w:sz w:val="24"/>
          <w:szCs w:val="24"/>
          <w:lang w:val="en-US"/>
          <w:rPrChange w:id="1117" w:author="Alberto D'Agostino" w:date="2025-02-03T11:40:00Z">
            <w:rPr>
              <w:rFonts w:ascii="Times New Roman" w:eastAsia="Times New Roman" w:hAnsi="Times New Roman" w:cs="Times New Roman"/>
              <w:sz w:val="24"/>
              <w:szCs w:val="24"/>
              <w:lang w:val="en-US"/>
            </w:rPr>
          </w:rPrChange>
        </w:rPr>
        <w:instrText>https://doi.org/10.1007/978-3-031-24857-3_3</w:instrText>
      </w:r>
      <w:ins w:id="1118" w:author="Alberto D'Agostino" w:date="2025-02-03T11:41: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fldChar w:fldCharType="separate"/>
        </w:r>
      </w:ins>
      <w:r w:rsidR="009D5A73" w:rsidRPr="00143D04">
        <w:rPr>
          <w:rStyle w:val="Collegamentoipertestuale"/>
          <w:rFonts w:ascii="Times New Roman" w:eastAsia="Times New Roman" w:hAnsi="Times New Roman" w:cs="Times New Roman"/>
          <w:sz w:val="24"/>
          <w:szCs w:val="24"/>
          <w:lang w:val="en-US"/>
          <w:rPrChange w:id="1119" w:author="Alberto D'Agostino" w:date="2025-02-03T11:40:00Z">
            <w:rPr>
              <w:rFonts w:ascii="Times New Roman" w:eastAsia="Times New Roman" w:hAnsi="Times New Roman" w:cs="Times New Roman"/>
              <w:sz w:val="24"/>
              <w:szCs w:val="24"/>
              <w:lang w:val="en-US"/>
            </w:rPr>
          </w:rPrChange>
        </w:rPr>
        <w:t>https://doi.org/10.1007/978-3-031-24857-3_3</w:t>
      </w:r>
      <w:ins w:id="1120" w:author="Alberto D'Agostino" w:date="2025-02-03T11:41:00Z">
        <w:r w:rsidR="009D5A73">
          <w:rPr>
            <w:rFonts w:ascii="Times New Roman" w:eastAsia="Times New Roman" w:hAnsi="Times New Roman" w:cs="Times New Roman"/>
            <w:sz w:val="24"/>
            <w:szCs w:val="24"/>
            <w:lang w:val="en-US"/>
          </w:rPr>
          <w:fldChar w:fldCharType="end"/>
        </w:r>
      </w:ins>
    </w:p>
    <w:p w14:paraId="000001BA" w14:textId="7C8C4AF3"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121"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122" w:author="Alberto D'Agostino" w:date="2025-02-03T11:40:00Z">
            <w:rPr>
              <w:rFonts w:ascii="Times New Roman" w:eastAsia="Times New Roman" w:hAnsi="Times New Roman" w:cs="Times New Roman"/>
              <w:sz w:val="24"/>
              <w:szCs w:val="24"/>
            </w:rPr>
          </w:rPrChange>
        </w:rPr>
        <w:t>Han, Y. (2015). Cloud storage for digital preservation: optimal uses of Amazon S3 and Glacier. </w:t>
      </w:r>
      <w:r w:rsidRPr="009D5A73">
        <w:rPr>
          <w:rFonts w:ascii="Times New Roman" w:eastAsia="Times New Roman" w:hAnsi="Times New Roman" w:cs="Times New Roman"/>
          <w:i/>
          <w:sz w:val="24"/>
          <w:szCs w:val="24"/>
          <w:lang w:val="en-US"/>
          <w:rPrChange w:id="1123" w:author="Alberto D'Agostino" w:date="2025-02-03T11:40:00Z">
            <w:rPr>
              <w:rFonts w:ascii="Times New Roman" w:eastAsia="Times New Roman" w:hAnsi="Times New Roman" w:cs="Times New Roman"/>
              <w:i/>
              <w:sz w:val="24"/>
              <w:szCs w:val="24"/>
            </w:rPr>
          </w:rPrChange>
        </w:rPr>
        <w:t>Library Hi Tech</w:t>
      </w:r>
      <w:r w:rsidRPr="009D5A73">
        <w:rPr>
          <w:rFonts w:ascii="Times New Roman" w:eastAsia="Times New Roman" w:hAnsi="Times New Roman" w:cs="Times New Roman"/>
          <w:sz w:val="24"/>
          <w:szCs w:val="24"/>
          <w:lang w:val="en-US"/>
          <w:rPrChange w:id="1124" w:author="Alberto D'Agostino" w:date="2025-02-03T11:40:00Z">
            <w:rPr>
              <w:rFonts w:ascii="Times New Roman" w:eastAsia="Times New Roman" w:hAnsi="Times New Roman" w:cs="Times New Roman"/>
              <w:sz w:val="24"/>
              <w:szCs w:val="24"/>
            </w:rPr>
          </w:rPrChange>
        </w:rPr>
        <w:t>, </w:t>
      </w:r>
      <w:r w:rsidRPr="009D5A73">
        <w:rPr>
          <w:rFonts w:ascii="Times New Roman" w:eastAsia="Times New Roman" w:hAnsi="Times New Roman" w:cs="Times New Roman"/>
          <w:i/>
          <w:sz w:val="24"/>
          <w:szCs w:val="24"/>
          <w:lang w:val="en-US"/>
          <w:rPrChange w:id="1125" w:author="Alberto D'Agostino" w:date="2025-02-03T11:40:00Z">
            <w:rPr>
              <w:rFonts w:ascii="Times New Roman" w:eastAsia="Times New Roman" w:hAnsi="Times New Roman" w:cs="Times New Roman"/>
              <w:i/>
              <w:sz w:val="24"/>
              <w:szCs w:val="24"/>
            </w:rPr>
          </w:rPrChange>
        </w:rPr>
        <w:t>33</w:t>
      </w:r>
      <w:r w:rsidRPr="009D5A73">
        <w:rPr>
          <w:rFonts w:ascii="Times New Roman" w:eastAsia="Times New Roman" w:hAnsi="Times New Roman" w:cs="Times New Roman"/>
          <w:sz w:val="24"/>
          <w:szCs w:val="24"/>
          <w:lang w:val="en-US"/>
          <w:rPrChange w:id="1126" w:author="Alberto D'Agostino" w:date="2025-02-03T11:40:00Z">
            <w:rPr>
              <w:rFonts w:ascii="Times New Roman" w:eastAsia="Times New Roman" w:hAnsi="Times New Roman" w:cs="Times New Roman"/>
              <w:sz w:val="24"/>
              <w:szCs w:val="24"/>
            </w:rPr>
          </w:rPrChange>
        </w:rPr>
        <w:t xml:space="preserve">(2), 261-271. </w:t>
      </w:r>
      <w:del w:id="1127" w:author="Alberto D'Agostino" w:date="2025-02-03T11:37:00Z">
        <w:r w:rsidRPr="009D5A73" w:rsidDel="009D5A73">
          <w:rPr>
            <w:rFonts w:ascii="Times New Roman" w:eastAsia="Times New Roman" w:hAnsi="Times New Roman" w:cs="Times New Roman"/>
            <w:sz w:val="24"/>
            <w:szCs w:val="24"/>
            <w:lang w:val="en-US"/>
            <w:rPrChange w:id="1128" w:author="Alberto D'Agostino" w:date="2025-02-03T11:40:00Z">
              <w:rPr>
                <w:rFonts w:ascii="Times New Roman" w:eastAsia="Times New Roman" w:hAnsi="Times New Roman" w:cs="Times New Roman"/>
                <w:sz w:val="24"/>
                <w:szCs w:val="24"/>
              </w:rPr>
            </w:rPrChange>
          </w:rPr>
          <w:delText xml:space="preserve">DOI: </w:delText>
        </w:r>
      </w:del>
      <w:ins w:id="1129" w:author="Alberto D'Agostino" w:date="2025-02-03T11:41: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1130" w:author="Alberto D'Agostino" w:date="2025-02-03T11:37:00Z">
        <w:r w:rsidR="009D5A73" w:rsidRPr="009D5A73">
          <w:rPr>
            <w:rFonts w:ascii="Times New Roman" w:eastAsia="Times New Roman" w:hAnsi="Times New Roman" w:cs="Times New Roman"/>
            <w:sz w:val="24"/>
            <w:szCs w:val="24"/>
            <w:lang w:val="en-US"/>
            <w:rPrChange w:id="1131" w:author="Alberto D'Agostino" w:date="2025-02-03T11:40:00Z">
              <w:rPr>
                <w:rFonts w:ascii="Times New Roman" w:eastAsia="Times New Roman" w:hAnsi="Times New Roman" w:cs="Times New Roman"/>
                <w:sz w:val="24"/>
                <w:szCs w:val="24"/>
                <w:lang w:val="en-US"/>
              </w:rPr>
            </w:rPrChange>
          </w:rPr>
          <w:instrText>https://doi.org/</w:instrText>
        </w:r>
      </w:ins>
      <w:r w:rsidR="009D5A73" w:rsidRPr="009D5A73">
        <w:rPr>
          <w:rFonts w:ascii="Times New Roman" w:eastAsia="Times New Roman" w:hAnsi="Times New Roman" w:cs="Times New Roman"/>
          <w:sz w:val="24"/>
          <w:szCs w:val="24"/>
          <w:lang w:val="en-US"/>
          <w:rPrChange w:id="1132" w:author="Alberto D'Agostino" w:date="2025-02-03T11:40:00Z">
            <w:rPr>
              <w:rFonts w:ascii="Times New Roman" w:eastAsia="Times New Roman" w:hAnsi="Times New Roman" w:cs="Times New Roman"/>
              <w:sz w:val="24"/>
              <w:szCs w:val="24"/>
              <w:lang w:val="en-US"/>
            </w:rPr>
          </w:rPrChange>
        </w:rPr>
        <w:instrText>10.1108/lht-12-2014-0118</w:instrText>
      </w:r>
      <w:ins w:id="1133" w:author="Alberto D'Agostino" w:date="2025-02-03T11:41: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fldChar w:fldCharType="separate"/>
        </w:r>
      </w:ins>
      <w:ins w:id="1134" w:author="Alberto D'Agostino" w:date="2025-02-03T11:37:00Z">
        <w:r w:rsidR="009D5A73" w:rsidRPr="00143D04">
          <w:rPr>
            <w:rStyle w:val="Collegamentoipertestuale"/>
            <w:rFonts w:ascii="Times New Roman" w:eastAsia="Times New Roman" w:hAnsi="Times New Roman" w:cs="Times New Roman"/>
            <w:sz w:val="24"/>
            <w:szCs w:val="24"/>
            <w:lang w:val="en-US"/>
            <w:rPrChange w:id="1135" w:author="Alberto D'Agostino" w:date="2025-02-03T11:40:00Z">
              <w:rPr>
                <w:rFonts w:ascii="Times New Roman" w:eastAsia="Times New Roman" w:hAnsi="Times New Roman" w:cs="Times New Roman"/>
                <w:sz w:val="24"/>
                <w:szCs w:val="24"/>
                <w:lang w:val="en-US"/>
              </w:rPr>
            </w:rPrChange>
          </w:rPr>
          <w:t>https://doi.org/</w:t>
        </w:r>
      </w:ins>
      <w:r w:rsidR="009D5A73" w:rsidRPr="00143D04">
        <w:rPr>
          <w:rStyle w:val="Collegamentoipertestuale"/>
          <w:rFonts w:ascii="Times New Roman" w:eastAsia="Times New Roman" w:hAnsi="Times New Roman" w:cs="Times New Roman"/>
          <w:sz w:val="24"/>
          <w:szCs w:val="24"/>
          <w:lang w:val="en-US"/>
          <w:rPrChange w:id="1136" w:author="Alberto D'Agostino" w:date="2025-02-03T11:40:00Z">
            <w:rPr>
              <w:rFonts w:ascii="Times New Roman" w:eastAsia="Times New Roman" w:hAnsi="Times New Roman" w:cs="Times New Roman"/>
              <w:sz w:val="24"/>
              <w:szCs w:val="24"/>
              <w:lang w:val="en-US"/>
            </w:rPr>
          </w:rPrChange>
        </w:rPr>
        <w:t>10.1108/lht-12-2014-0118</w:t>
      </w:r>
      <w:ins w:id="1137" w:author="Alberto D'Agostino" w:date="2025-02-03T11:41:00Z">
        <w:r w:rsidR="009D5A73">
          <w:rPr>
            <w:rFonts w:ascii="Times New Roman" w:eastAsia="Times New Roman" w:hAnsi="Times New Roman" w:cs="Times New Roman"/>
            <w:sz w:val="24"/>
            <w:szCs w:val="24"/>
            <w:lang w:val="en-US"/>
          </w:rPr>
          <w:fldChar w:fldCharType="end"/>
        </w:r>
      </w:ins>
      <w:del w:id="1138" w:author="Alberto D'Agostino" w:date="2025-02-03T11:41:00Z">
        <w:r w:rsidR="009D5A73" w:rsidRPr="009D5A73" w:rsidDel="009D5A73">
          <w:rPr>
            <w:rFonts w:ascii="Times New Roman" w:eastAsia="Times New Roman" w:hAnsi="Times New Roman" w:cs="Times New Roman"/>
            <w:sz w:val="24"/>
            <w:szCs w:val="24"/>
            <w:lang w:val="en-US"/>
            <w:rPrChange w:id="1139" w:author="Alberto D'Agostino" w:date="2025-02-03T11:40:00Z">
              <w:rPr>
                <w:rFonts w:ascii="Times New Roman" w:eastAsia="Times New Roman" w:hAnsi="Times New Roman" w:cs="Times New Roman"/>
                <w:sz w:val="24"/>
                <w:szCs w:val="24"/>
                <w:lang w:val="en-US"/>
              </w:rPr>
            </w:rPrChange>
          </w:rPr>
          <w:delText xml:space="preserve"> </w:delText>
        </w:r>
      </w:del>
    </w:p>
    <w:p w14:paraId="000001BB" w14:textId="77777777" w:rsidR="00696B80" w:rsidRPr="009D5A73" w:rsidRDefault="00734CE6">
      <w:pPr>
        <w:spacing w:line="480" w:lineRule="auto"/>
        <w:ind w:left="709" w:hanging="709"/>
        <w:jc w:val="both"/>
        <w:rPr>
          <w:rFonts w:ascii="Times New Roman" w:eastAsia="Times New Roman" w:hAnsi="Times New Roman" w:cs="Times New Roman"/>
          <w:color w:val="1155CC"/>
          <w:sz w:val="24"/>
          <w:szCs w:val="24"/>
          <w:u w:val="single"/>
          <w:lang w:val="en-US"/>
          <w:rPrChange w:id="1140" w:author="Alberto D'Agostino" w:date="2025-02-03T11:40:00Z">
            <w:rPr>
              <w:rFonts w:ascii="Times New Roman" w:eastAsia="Times New Roman" w:hAnsi="Times New Roman" w:cs="Times New Roman"/>
              <w:color w:val="1155CC"/>
              <w:sz w:val="24"/>
              <w:szCs w:val="24"/>
              <w:u w:val="single"/>
            </w:rPr>
          </w:rPrChange>
        </w:rPr>
      </w:pPr>
      <w:proofErr w:type="spellStart"/>
      <w:r w:rsidRPr="009D5A73">
        <w:rPr>
          <w:rFonts w:ascii="Times New Roman" w:eastAsia="Times New Roman" w:hAnsi="Times New Roman" w:cs="Times New Roman"/>
          <w:sz w:val="24"/>
          <w:szCs w:val="24"/>
          <w:lang w:val="en-US"/>
          <w:rPrChange w:id="1141" w:author="Alberto D'Agostino" w:date="2025-02-03T11:40:00Z">
            <w:rPr>
              <w:rFonts w:ascii="Times New Roman" w:eastAsia="Times New Roman" w:hAnsi="Times New Roman" w:cs="Times New Roman"/>
              <w:sz w:val="24"/>
              <w:szCs w:val="24"/>
            </w:rPr>
          </w:rPrChange>
        </w:rPr>
        <w:t>Heilbronner</w:t>
      </w:r>
      <w:proofErr w:type="spellEnd"/>
      <w:r w:rsidRPr="009D5A73">
        <w:rPr>
          <w:rFonts w:ascii="Times New Roman" w:eastAsia="Times New Roman" w:hAnsi="Times New Roman" w:cs="Times New Roman"/>
          <w:sz w:val="24"/>
          <w:szCs w:val="24"/>
          <w:lang w:val="en-US"/>
          <w:rPrChange w:id="1142" w:author="Alberto D'Agostino" w:date="2025-02-03T11:40:00Z">
            <w:rPr>
              <w:rFonts w:ascii="Times New Roman" w:eastAsia="Times New Roman" w:hAnsi="Times New Roman" w:cs="Times New Roman"/>
              <w:sz w:val="24"/>
              <w:szCs w:val="24"/>
            </w:rPr>
          </w:rPrChange>
        </w:rPr>
        <w:t xml:space="preserve">, R. (2000). Automatic grain boundary detection and grain size analysis using polarization micrographs or orientation images. </w:t>
      </w:r>
      <w:r w:rsidRPr="009D5A73">
        <w:rPr>
          <w:rFonts w:ascii="Times New Roman" w:eastAsia="Times New Roman" w:hAnsi="Times New Roman" w:cs="Times New Roman"/>
          <w:i/>
          <w:sz w:val="24"/>
          <w:szCs w:val="24"/>
          <w:lang w:val="en-US"/>
          <w:rPrChange w:id="1143" w:author="Alberto D'Agostino" w:date="2025-02-03T11:40:00Z">
            <w:rPr>
              <w:rFonts w:ascii="Times New Roman" w:eastAsia="Times New Roman" w:hAnsi="Times New Roman" w:cs="Times New Roman"/>
              <w:i/>
              <w:sz w:val="24"/>
              <w:szCs w:val="24"/>
            </w:rPr>
          </w:rPrChange>
        </w:rPr>
        <w:t>Journal of Structural Geology</w:t>
      </w:r>
      <w:r w:rsidRPr="009D5A73">
        <w:rPr>
          <w:rFonts w:ascii="Times New Roman" w:eastAsia="Times New Roman" w:hAnsi="Times New Roman" w:cs="Times New Roman"/>
          <w:sz w:val="24"/>
          <w:szCs w:val="24"/>
          <w:lang w:val="en-US"/>
          <w:rPrChange w:id="1144"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145" w:author="Alberto D'Agostino" w:date="2025-02-03T11:40:00Z">
            <w:rPr>
              <w:rFonts w:ascii="Times New Roman" w:eastAsia="Times New Roman" w:hAnsi="Times New Roman" w:cs="Times New Roman"/>
              <w:i/>
              <w:sz w:val="24"/>
              <w:szCs w:val="24"/>
            </w:rPr>
          </w:rPrChange>
        </w:rPr>
        <w:t>22</w:t>
      </w:r>
      <w:r w:rsidRPr="009D5A73">
        <w:rPr>
          <w:rFonts w:ascii="Times New Roman" w:eastAsia="Times New Roman" w:hAnsi="Times New Roman" w:cs="Times New Roman"/>
          <w:sz w:val="24"/>
          <w:szCs w:val="24"/>
          <w:lang w:val="en-US"/>
          <w:rPrChange w:id="1146" w:author="Alberto D'Agostino" w:date="2025-02-03T11:40:00Z">
            <w:rPr>
              <w:rFonts w:ascii="Times New Roman" w:eastAsia="Times New Roman" w:hAnsi="Times New Roman" w:cs="Times New Roman"/>
              <w:sz w:val="24"/>
              <w:szCs w:val="24"/>
            </w:rPr>
          </w:rPrChange>
        </w:rPr>
        <w:t>(7), 969–981.</w:t>
      </w:r>
      <w:r w:rsidR="0067076A" w:rsidRPr="009D5A73">
        <w:rPr>
          <w:lang w:val="en-US"/>
          <w:rPrChange w:id="1147" w:author="Alberto D'Agostino" w:date="2025-02-03T11:40:00Z">
            <w:rPr/>
          </w:rPrChange>
        </w:rPr>
        <w:fldChar w:fldCharType="begin"/>
      </w:r>
      <w:r w:rsidR="0067076A" w:rsidRPr="009D5A73">
        <w:rPr>
          <w:lang w:val="en-US"/>
          <w:rPrChange w:id="1148" w:author="Alberto D'Agostino" w:date="2025-02-03T11:40:00Z">
            <w:rPr/>
          </w:rPrChange>
        </w:rPr>
        <w:instrText xml:space="preserve"> HYPERLINK "https://doi.org/10.1016/S0191-8141(00)00014-6" \h </w:instrText>
      </w:r>
      <w:r w:rsidR="0067076A" w:rsidRPr="009D5A73">
        <w:rPr>
          <w:lang w:val="en-US"/>
          <w:rPrChange w:id="1149" w:author="Alberto D'Agostino" w:date="2025-02-03T11:40:00Z">
            <w:rPr/>
          </w:rPrChange>
        </w:rPr>
        <w:fldChar w:fldCharType="separate"/>
      </w:r>
      <w:r w:rsidRPr="009D5A73">
        <w:rPr>
          <w:rFonts w:ascii="Times New Roman" w:eastAsia="Times New Roman" w:hAnsi="Times New Roman" w:cs="Times New Roman"/>
          <w:sz w:val="24"/>
          <w:szCs w:val="24"/>
          <w:lang w:val="en-US"/>
          <w:rPrChange w:id="1150"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151"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152" w:author="Alberto D'Agostino" w:date="2025-02-03T11:40:00Z">
            <w:rPr/>
          </w:rPrChange>
        </w:rPr>
        <w:fldChar w:fldCharType="begin"/>
      </w:r>
      <w:r w:rsidR="0067076A" w:rsidRPr="009D5A73">
        <w:rPr>
          <w:lang w:val="en-US"/>
          <w:rPrChange w:id="1153" w:author="Alberto D'Agostino" w:date="2025-02-03T11:40:00Z">
            <w:rPr/>
          </w:rPrChange>
        </w:rPr>
        <w:instrText xml:space="preserve"> HYPERLINK "https://doi.org/10.1016/S0191-8141(00)00014-6" \h </w:instrText>
      </w:r>
      <w:r w:rsidR="0067076A" w:rsidRPr="009D5A73">
        <w:rPr>
          <w:lang w:val="en-US"/>
          <w:rPrChange w:id="1154"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155" w:author="Alberto D'Agostino" w:date="2025-02-03T11:40:00Z">
            <w:rPr>
              <w:rFonts w:ascii="Times New Roman" w:eastAsia="Times New Roman" w:hAnsi="Times New Roman" w:cs="Times New Roman"/>
              <w:color w:val="1155CC"/>
              <w:sz w:val="24"/>
              <w:szCs w:val="24"/>
              <w:u w:val="single"/>
            </w:rPr>
          </w:rPrChange>
        </w:rPr>
        <w:t>https://doi.org/10.1016/S0191-8141(00)00014-6</w:t>
      </w:r>
      <w:r w:rsidR="0067076A" w:rsidRPr="009D5A73">
        <w:rPr>
          <w:rFonts w:ascii="Times New Roman" w:eastAsia="Times New Roman" w:hAnsi="Times New Roman" w:cs="Times New Roman"/>
          <w:color w:val="1155CC"/>
          <w:sz w:val="24"/>
          <w:szCs w:val="24"/>
          <w:u w:val="single"/>
          <w:lang w:val="en-US"/>
          <w:rPrChange w:id="1156" w:author="Alberto D'Agostino" w:date="2025-02-03T11:40:00Z">
            <w:rPr>
              <w:rFonts w:ascii="Times New Roman" w:eastAsia="Times New Roman" w:hAnsi="Times New Roman" w:cs="Times New Roman"/>
              <w:color w:val="1155CC"/>
              <w:sz w:val="24"/>
              <w:szCs w:val="24"/>
              <w:u w:val="single"/>
            </w:rPr>
          </w:rPrChange>
        </w:rPr>
        <w:fldChar w:fldCharType="end"/>
      </w:r>
    </w:p>
    <w:p w14:paraId="34F9A674" w14:textId="5B39F278" w:rsidR="009A3480" w:rsidRPr="009D5A73" w:rsidRDefault="009A3480" w:rsidP="009A3480">
      <w:pPr>
        <w:spacing w:line="480" w:lineRule="auto"/>
        <w:ind w:left="709" w:hanging="709"/>
        <w:jc w:val="both"/>
        <w:rPr>
          <w:rFonts w:ascii="Times New Roman" w:eastAsia="Times New Roman" w:hAnsi="Times New Roman" w:cs="Times New Roman"/>
          <w:sz w:val="24"/>
          <w:szCs w:val="24"/>
          <w:lang w:val="en-US"/>
          <w:rPrChange w:id="1157" w:author="Alberto D'Agostino" w:date="2025-02-03T11:40:00Z">
            <w:rPr>
              <w:rFonts w:ascii="Times New Roman" w:eastAsia="Times New Roman" w:hAnsi="Times New Roman" w:cs="Times New Roman"/>
              <w:sz w:val="24"/>
              <w:szCs w:val="24"/>
              <w:lang w:val="en-GB"/>
            </w:rPr>
          </w:rPrChange>
        </w:rPr>
      </w:pPr>
      <w:r w:rsidRPr="009D5A73">
        <w:rPr>
          <w:rFonts w:ascii="Times New Roman" w:eastAsia="Times New Roman" w:hAnsi="Times New Roman" w:cs="Times New Roman"/>
          <w:sz w:val="24"/>
          <w:szCs w:val="24"/>
          <w:lang w:val="en-US"/>
          <w:rPrChange w:id="1158" w:author="Alberto D'Agostino" w:date="2025-02-03T11:40:00Z">
            <w:rPr>
              <w:rFonts w:ascii="Times New Roman" w:eastAsia="Times New Roman" w:hAnsi="Times New Roman" w:cs="Times New Roman"/>
              <w:sz w:val="24"/>
              <w:szCs w:val="24"/>
              <w:lang w:val="en-GB"/>
            </w:rPr>
          </w:rPrChange>
        </w:rPr>
        <w:t xml:space="preserve">Hossain, M. (2014). </w:t>
      </w:r>
      <w:r w:rsidRPr="009D5A73">
        <w:rPr>
          <w:rFonts w:ascii="Times New Roman" w:eastAsia="Times New Roman" w:hAnsi="Times New Roman" w:cs="Times New Roman"/>
          <w:i/>
          <w:iCs/>
          <w:sz w:val="24"/>
          <w:szCs w:val="24"/>
          <w:lang w:val="en-US"/>
          <w:rPrChange w:id="1159" w:author="Alberto D'Agostino" w:date="2025-02-03T11:40:00Z">
            <w:rPr>
              <w:rFonts w:ascii="Times New Roman" w:eastAsia="Times New Roman" w:hAnsi="Times New Roman" w:cs="Times New Roman"/>
              <w:i/>
              <w:iCs/>
              <w:sz w:val="24"/>
              <w:szCs w:val="24"/>
              <w:lang w:val="en-GB"/>
            </w:rPr>
          </w:rPrChange>
        </w:rPr>
        <w:t xml:space="preserve">CORS in action: Creating and consuming cross-origin </w:t>
      </w:r>
      <w:proofErr w:type="spellStart"/>
      <w:r w:rsidRPr="009D5A73">
        <w:rPr>
          <w:rFonts w:ascii="Times New Roman" w:eastAsia="Times New Roman" w:hAnsi="Times New Roman" w:cs="Times New Roman"/>
          <w:i/>
          <w:iCs/>
          <w:sz w:val="24"/>
          <w:szCs w:val="24"/>
          <w:lang w:val="en-US"/>
          <w:rPrChange w:id="1160" w:author="Alberto D'Agostino" w:date="2025-02-03T11:40:00Z">
            <w:rPr>
              <w:rFonts w:ascii="Times New Roman" w:eastAsia="Times New Roman" w:hAnsi="Times New Roman" w:cs="Times New Roman"/>
              <w:i/>
              <w:iCs/>
              <w:sz w:val="24"/>
              <w:szCs w:val="24"/>
              <w:lang w:val="en-GB"/>
            </w:rPr>
          </w:rPrChange>
        </w:rPr>
        <w:t>apis</w:t>
      </w:r>
      <w:proofErr w:type="spellEnd"/>
      <w:r w:rsidRPr="009D5A73">
        <w:rPr>
          <w:rFonts w:ascii="Times New Roman" w:eastAsia="Times New Roman" w:hAnsi="Times New Roman" w:cs="Times New Roman"/>
          <w:sz w:val="24"/>
          <w:szCs w:val="24"/>
          <w:lang w:val="en-US"/>
          <w:rPrChange w:id="1161" w:author="Alberto D'Agostino" w:date="2025-02-03T11:40:00Z">
            <w:rPr>
              <w:rFonts w:ascii="Times New Roman" w:eastAsia="Times New Roman" w:hAnsi="Times New Roman" w:cs="Times New Roman"/>
              <w:sz w:val="24"/>
              <w:szCs w:val="24"/>
              <w:lang w:val="en-GB"/>
            </w:rPr>
          </w:rPrChange>
        </w:rPr>
        <w:t xml:space="preserve">. </w:t>
      </w:r>
      <w:r w:rsidR="00505697" w:rsidRPr="009D5A73">
        <w:rPr>
          <w:rFonts w:ascii="Times New Roman" w:eastAsia="Times New Roman" w:hAnsi="Times New Roman" w:cs="Times New Roman"/>
          <w:sz w:val="24"/>
          <w:szCs w:val="24"/>
          <w:lang w:val="en-US"/>
          <w:rPrChange w:id="1162" w:author="Alberto D'Agostino" w:date="2025-02-03T11:40:00Z">
            <w:rPr>
              <w:rFonts w:ascii="Times New Roman" w:eastAsia="Times New Roman" w:hAnsi="Times New Roman" w:cs="Times New Roman"/>
              <w:sz w:val="24"/>
              <w:szCs w:val="24"/>
            </w:rPr>
          </w:rPrChange>
        </w:rPr>
        <w:t>Simon and Schuster, 2014, ISBN: 1638353255</w:t>
      </w:r>
    </w:p>
    <w:p w14:paraId="000001BC"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163"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164" w:author="Alberto D'Agostino" w:date="2025-02-03T11:40:00Z">
            <w:rPr>
              <w:rFonts w:ascii="Times New Roman" w:eastAsia="Times New Roman" w:hAnsi="Times New Roman" w:cs="Times New Roman"/>
              <w:sz w:val="24"/>
              <w:szCs w:val="24"/>
            </w:rPr>
          </w:rPrChange>
        </w:rPr>
        <w:t xml:space="preserve">Kirk, A. (2012). </w:t>
      </w:r>
      <w:r w:rsidRPr="009D5A73">
        <w:rPr>
          <w:rFonts w:ascii="Times New Roman" w:eastAsia="Times New Roman" w:hAnsi="Times New Roman" w:cs="Times New Roman"/>
          <w:i/>
          <w:sz w:val="24"/>
          <w:szCs w:val="24"/>
          <w:lang w:val="en-US"/>
          <w:rPrChange w:id="1165" w:author="Alberto D'Agostino" w:date="2025-02-03T11:40:00Z">
            <w:rPr>
              <w:rFonts w:ascii="Times New Roman" w:eastAsia="Times New Roman" w:hAnsi="Times New Roman" w:cs="Times New Roman"/>
              <w:i/>
              <w:sz w:val="24"/>
              <w:szCs w:val="24"/>
            </w:rPr>
          </w:rPrChange>
        </w:rPr>
        <w:t>Data Visualization: A Successful Design Process</w:t>
      </w:r>
      <w:r w:rsidRPr="009D5A73">
        <w:rPr>
          <w:rFonts w:ascii="Times New Roman" w:eastAsia="Times New Roman" w:hAnsi="Times New Roman" w:cs="Times New Roman"/>
          <w:sz w:val="24"/>
          <w:szCs w:val="24"/>
          <w:lang w:val="en-US"/>
          <w:rPrChange w:id="1166" w:author="Alberto D'Agostino" w:date="2025-02-03T11:40:00Z">
            <w:rPr>
              <w:rFonts w:ascii="Times New Roman" w:eastAsia="Times New Roman" w:hAnsi="Times New Roman" w:cs="Times New Roman"/>
              <w:sz w:val="24"/>
              <w:szCs w:val="24"/>
            </w:rPr>
          </w:rPrChange>
        </w:rPr>
        <w:t xml:space="preserve">. </w:t>
      </w:r>
      <w:proofErr w:type="spellStart"/>
      <w:r w:rsidRPr="009D5A73">
        <w:rPr>
          <w:rFonts w:ascii="Times New Roman" w:eastAsia="Times New Roman" w:hAnsi="Times New Roman" w:cs="Times New Roman"/>
          <w:sz w:val="24"/>
          <w:szCs w:val="24"/>
          <w:lang w:val="en-US"/>
          <w:rPrChange w:id="1167" w:author="Alberto D'Agostino" w:date="2025-02-03T11:40:00Z">
            <w:rPr>
              <w:rFonts w:ascii="Times New Roman" w:eastAsia="Times New Roman" w:hAnsi="Times New Roman" w:cs="Times New Roman"/>
              <w:sz w:val="24"/>
              <w:szCs w:val="24"/>
            </w:rPr>
          </w:rPrChange>
        </w:rPr>
        <w:t>Packt</w:t>
      </w:r>
      <w:proofErr w:type="spellEnd"/>
      <w:r w:rsidRPr="009D5A73">
        <w:rPr>
          <w:rFonts w:ascii="Times New Roman" w:eastAsia="Times New Roman" w:hAnsi="Times New Roman" w:cs="Times New Roman"/>
          <w:sz w:val="24"/>
          <w:szCs w:val="24"/>
          <w:lang w:val="en-US"/>
          <w:rPrChange w:id="1168" w:author="Alberto D'Agostino" w:date="2025-02-03T11:40:00Z">
            <w:rPr>
              <w:rFonts w:ascii="Times New Roman" w:eastAsia="Times New Roman" w:hAnsi="Times New Roman" w:cs="Times New Roman"/>
              <w:sz w:val="24"/>
              <w:szCs w:val="24"/>
            </w:rPr>
          </w:rPrChange>
        </w:rPr>
        <w:t xml:space="preserve"> Publishing Ltd., ISBN: 1-84969-346-3</w:t>
      </w:r>
    </w:p>
    <w:p w14:paraId="000001BD" w14:textId="77777777" w:rsidR="00696B80" w:rsidRPr="009D5A73" w:rsidRDefault="00734CE6">
      <w:pPr>
        <w:spacing w:line="480" w:lineRule="auto"/>
        <w:ind w:left="709" w:hanging="709"/>
        <w:rPr>
          <w:rFonts w:ascii="Times New Roman" w:eastAsia="Times New Roman" w:hAnsi="Times New Roman" w:cs="Times New Roman"/>
          <w:sz w:val="24"/>
          <w:szCs w:val="24"/>
          <w:lang w:val="en-US"/>
          <w:rPrChange w:id="1169"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color w:val="000000"/>
          <w:sz w:val="24"/>
          <w:szCs w:val="24"/>
          <w:lang w:val="en-US"/>
          <w:rPrChange w:id="1170" w:author="Alberto D'Agostino" w:date="2025-02-03T11:40:00Z">
            <w:rPr>
              <w:rFonts w:ascii="Times New Roman" w:eastAsia="Times New Roman" w:hAnsi="Times New Roman" w:cs="Times New Roman"/>
              <w:color w:val="000000"/>
              <w:sz w:val="24"/>
              <w:szCs w:val="24"/>
            </w:rPr>
          </w:rPrChange>
        </w:rPr>
        <w:t>Krygier</w:t>
      </w:r>
      <w:proofErr w:type="spellEnd"/>
      <w:r w:rsidRPr="009D5A73">
        <w:rPr>
          <w:rFonts w:ascii="Times New Roman" w:eastAsia="Times New Roman" w:hAnsi="Times New Roman" w:cs="Times New Roman"/>
          <w:color w:val="000000"/>
          <w:sz w:val="24"/>
          <w:szCs w:val="24"/>
          <w:lang w:val="en-US"/>
          <w:rPrChange w:id="1171" w:author="Alberto D'Agostino" w:date="2025-02-03T11:40:00Z">
            <w:rPr>
              <w:rFonts w:ascii="Times New Roman" w:eastAsia="Times New Roman" w:hAnsi="Times New Roman" w:cs="Times New Roman"/>
              <w:color w:val="000000"/>
              <w:sz w:val="24"/>
              <w:szCs w:val="24"/>
            </w:rPr>
          </w:rPrChange>
        </w:rPr>
        <w:t>, J., &amp; Wood, D. (2016). </w:t>
      </w:r>
      <w:r w:rsidRPr="009D5A73">
        <w:rPr>
          <w:rFonts w:ascii="Times New Roman" w:eastAsia="Times New Roman" w:hAnsi="Times New Roman" w:cs="Times New Roman"/>
          <w:i/>
          <w:color w:val="000000"/>
          <w:sz w:val="24"/>
          <w:szCs w:val="24"/>
          <w:lang w:val="en-US"/>
          <w:rPrChange w:id="1172" w:author="Alberto D'Agostino" w:date="2025-02-03T11:40:00Z">
            <w:rPr>
              <w:rFonts w:ascii="Times New Roman" w:eastAsia="Times New Roman" w:hAnsi="Times New Roman" w:cs="Times New Roman"/>
              <w:i/>
              <w:color w:val="000000"/>
              <w:sz w:val="24"/>
              <w:szCs w:val="24"/>
            </w:rPr>
          </w:rPrChange>
        </w:rPr>
        <w:t>Making maps: a visual guide to map design for GIS</w:t>
      </w:r>
      <w:r w:rsidRPr="009D5A73">
        <w:rPr>
          <w:rFonts w:ascii="Times New Roman" w:eastAsia="Times New Roman" w:hAnsi="Times New Roman" w:cs="Times New Roman"/>
          <w:color w:val="000000"/>
          <w:sz w:val="24"/>
          <w:szCs w:val="24"/>
          <w:lang w:val="en-US"/>
          <w:rPrChange w:id="1173" w:author="Alberto D'Agostino" w:date="2025-02-03T11:40:00Z">
            <w:rPr>
              <w:rFonts w:ascii="Times New Roman" w:eastAsia="Times New Roman" w:hAnsi="Times New Roman" w:cs="Times New Roman"/>
              <w:color w:val="000000"/>
              <w:sz w:val="24"/>
              <w:szCs w:val="24"/>
            </w:rPr>
          </w:rPrChange>
        </w:rPr>
        <w:t xml:space="preserve">. Guilford Publications. ISBN: 9781462556069 </w:t>
      </w:r>
    </w:p>
    <w:p w14:paraId="000001BE" w14:textId="77777777" w:rsidR="00696B80" w:rsidRPr="009D5A73" w:rsidRDefault="00734CE6">
      <w:pPr>
        <w:spacing w:line="480" w:lineRule="auto"/>
        <w:ind w:left="709" w:hanging="709"/>
        <w:rPr>
          <w:rFonts w:ascii="Times New Roman" w:eastAsia="Times New Roman" w:hAnsi="Times New Roman" w:cs="Times New Roman"/>
          <w:sz w:val="24"/>
          <w:szCs w:val="24"/>
          <w:lang w:val="en-US"/>
          <w:rPrChange w:id="1174"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175" w:author="Alberto D'Agostino" w:date="2025-02-03T11:40:00Z">
            <w:rPr>
              <w:rFonts w:ascii="Times New Roman" w:eastAsia="Times New Roman" w:hAnsi="Times New Roman" w:cs="Times New Roman"/>
              <w:sz w:val="24"/>
              <w:szCs w:val="24"/>
            </w:rPr>
          </w:rPrChange>
        </w:rPr>
        <w:t xml:space="preserve">Kumari, P., &amp; Kumari, M. (2023). Exploring Static Website </w:t>
      </w:r>
      <w:proofErr w:type="gramStart"/>
      <w:r w:rsidRPr="009D5A73">
        <w:rPr>
          <w:rFonts w:ascii="Times New Roman" w:eastAsia="Times New Roman" w:hAnsi="Times New Roman" w:cs="Times New Roman"/>
          <w:sz w:val="24"/>
          <w:szCs w:val="24"/>
          <w:lang w:val="en-US"/>
          <w:rPrChange w:id="1176" w:author="Alberto D'Agostino" w:date="2025-02-03T11:40:00Z">
            <w:rPr>
              <w:rFonts w:ascii="Times New Roman" w:eastAsia="Times New Roman" w:hAnsi="Times New Roman" w:cs="Times New Roman"/>
              <w:sz w:val="24"/>
              <w:szCs w:val="24"/>
            </w:rPr>
          </w:rPrChange>
        </w:rPr>
        <w:t>Development</w:t>
      </w:r>
      <w:proofErr w:type="gramEnd"/>
      <w:r w:rsidRPr="009D5A73">
        <w:rPr>
          <w:rFonts w:ascii="Times New Roman" w:eastAsia="Times New Roman" w:hAnsi="Times New Roman" w:cs="Times New Roman"/>
          <w:sz w:val="24"/>
          <w:szCs w:val="24"/>
          <w:lang w:val="en-US"/>
          <w:rPrChange w:id="1177" w:author="Alberto D'Agostino" w:date="2025-02-03T11:40:00Z">
            <w:rPr>
              <w:rFonts w:ascii="Times New Roman" w:eastAsia="Times New Roman" w:hAnsi="Times New Roman" w:cs="Times New Roman"/>
              <w:sz w:val="24"/>
              <w:szCs w:val="24"/>
            </w:rPr>
          </w:rPrChange>
        </w:rPr>
        <w:t xml:space="preserve"> A Fundamental Analysis of Design and Functionality. </w:t>
      </w:r>
      <w:r w:rsidRPr="009D5A73">
        <w:rPr>
          <w:rFonts w:ascii="Times New Roman" w:eastAsia="Times New Roman" w:hAnsi="Times New Roman" w:cs="Times New Roman"/>
          <w:i/>
          <w:sz w:val="24"/>
          <w:szCs w:val="24"/>
          <w:lang w:val="en-US"/>
          <w:rPrChange w:id="1178" w:author="Alberto D'Agostino" w:date="2025-02-03T11:40:00Z">
            <w:rPr>
              <w:rFonts w:ascii="Times New Roman" w:eastAsia="Times New Roman" w:hAnsi="Times New Roman" w:cs="Times New Roman"/>
              <w:i/>
              <w:sz w:val="24"/>
              <w:szCs w:val="24"/>
            </w:rPr>
          </w:rPrChange>
        </w:rPr>
        <w:t>International Journal of Communication Systems and Network Technologies</w:t>
      </w:r>
      <w:r w:rsidRPr="009D5A73">
        <w:rPr>
          <w:rFonts w:ascii="Times New Roman" w:eastAsia="Times New Roman" w:hAnsi="Times New Roman" w:cs="Times New Roman"/>
          <w:sz w:val="24"/>
          <w:szCs w:val="24"/>
          <w:lang w:val="en-US"/>
          <w:rPrChange w:id="117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180" w:author="Alberto D'Agostino" w:date="2025-02-03T11:40:00Z">
            <w:rPr>
              <w:rFonts w:ascii="Times New Roman" w:eastAsia="Times New Roman" w:hAnsi="Times New Roman" w:cs="Times New Roman"/>
              <w:i/>
              <w:sz w:val="24"/>
              <w:szCs w:val="24"/>
            </w:rPr>
          </w:rPrChange>
        </w:rPr>
        <w:t>Vol 11</w:t>
      </w:r>
      <w:r w:rsidRPr="009D5A73">
        <w:rPr>
          <w:rFonts w:ascii="Times New Roman" w:eastAsia="Times New Roman" w:hAnsi="Times New Roman" w:cs="Times New Roman"/>
          <w:sz w:val="24"/>
          <w:szCs w:val="24"/>
          <w:lang w:val="en-US"/>
          <w:rPrChange w:id="1181" w:author="Alberto D'Agostino" w:date="2025-02-03T11:40:00Z">
            <w:rPr>
              <w:rFonts w:ascii="Times New Roman" w:eastAsia="Times New Roman" w:hAnsi="Times New Roman" w:cs="Times New Roman"/>
              <w:sz w:val="24"/>
              <w:szCs w:val="24"/>
            </w:rPr>
          </w:rPrChange>
        </w:rPr>
        <w:t xml:space="preserve">(No. 2) </w:t>
      </w:r>
      <w:r w:rsidR="0067076A" w:rsidRPr="009D5A73">
        <w:rPr>
          <w:lang w:val="en-US"/>
          <w:rPrChange w:id="1182" w:author="Alberto D'Agostino" w:date="2025-02-03T11:40:00Z">
            <w:rPr/>
          </w:rPrChange>
        </w:rPr>
        <w:fldChar w:fldCharType="begin"/>
      </w:r>
      <w:r w:rsidR="0067076A" w:rsidRPr="009D5A73">
        <w:rPr>
          <w:lang w:val="en-US"/>
          <w:rPrChange w:id="1183" w:author="Alberto D'Agostino" w:date="2025-02-03T11:40:00Z">
            <w:rPr/>
          </w:rPrChange>
        </w:rPr>
        <w:instrText xml:space="preserve"> HYPERLINK "http://www.ijcsnt.info/papers/IJC</w:instrText>
      </w:r>
      <w:r w:rsidR="0067076A" w:rsidRPr="009D5A73">
        <w:rPr>
          <w:lang w:val="en-US"/>
          <w:rPrChange w:id="1184" w:author="Alberto D'Agostino" w:date="2025-02-03T11:40:00Z">
            <w:rPr/>
          </w:rPrChange>
        </w:rPr>
        <w:instrText xml:space="preserve">SNT_11_2_08.pdf" \h </w:instrText>
      </w:r>
      <w:r w:rsidR="0067076A" w:rsidRPr="009D5A73">
        <w:rPr>
          <w:lang w:val="en-US"/>
          <w:rPrChange w:id="1185"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186" w:author="Alberto D'Agostino" w:date="2025-02-03T11:40:00Z">
            <w:rPr>
              <w:rFonts w:ascii="Times New Roman" w:eastAsia="Times New Roman" w:hAnsi="Times New Roman" w:cs="Times New Roman"/>
              <w:color w:val="1155CC"/>
              <w:sz w:val="24"/>
              <w:szCs w:val="24"/>
              <w:u w:val="single"/>
            </w:rPr>
          </w:rPrChange>
        </w:rPr>
        <w:t>http://www.ijcsnt.info/papers/IJCSNT_11_2_08.pdf</w:t>
      </w:r>
      <w:r w:rsidR="0067076A" w:rsidRPr="009D5A73">
        <w:rPr>
          <w:rFonts w:ascii="Times New Roman" w:eastAsia="Times New Roman" w:hAnsi="Times New Roman" w:cs="Times New Roman"/>
          <w:color w:val="1155CC"/>
          <w:sz w:val="24"/>
          <w:szCs w:val="24"/>
          <w:u w:val="single"/>
          <w:lang w:val="en-US"/>
          <w:rPrChange w:id="1187" w:author="Alberto D'Agostino" w:date="2025-02-03T11:40:00Z">
            <w:rPr>
              <w:rFonts w:ascii="Times New Roman" w:eastAsia="Times New Roman" w:hAnsi="Times New Roman" w:cs="Times New Roman"/>
              <w:color w:val="1155CC"/>
              <w:sz w:val="24"/>
              <w:szCs w:val="24"/>
              <w:u w:val="single"/>
            </w:rPr>
          </w:rPrChange>
        </w:rPr>
        <w:fldChar w:fldCharType="end"/>
      </w:r>
      <w:r w:rsidRPr="009D5A73">
        <w:rPr>
          <w:rFonts w:ascii="Times New Roman" w:eastAsia="Times New Roman" w:hAnsi="Times New Roman" w:cs="Times New Roman"/>
          <w:sz w:val="24"/>
          <w:szCs w:val="24"/>
          <w:lang w:val="en-US"/>
          <w:rPrChange w:id="1188" w:author="Alberto D'Agostino" w:date="2025-02-03T11:40:00Z">
            <w:rPr>
              <w:rFonts w:ascii="Times New Roman" w:eastAsia="Times New Roman" w:hAnsi="Times New Roman" w:cs="Times New Roman"/>
              <w:sz w:val="24"/>
              <w:szCs w:val="24"/>
            </w:rPr>
          </w:rPrChange>
        </w:rPr>
        <w:t xml:space="preserve"> </w:t>
      </w:r>
    </w:p>
    <w:p w14:paraId="000001BF" w14:textId="77777777" w:rsidR="00696B80" w:rsidRPr="009D5A73" w:rsidRDefault="00734CE6">
      <w:pPr>
        <w:spacing w:line="480" w:lineRule="auto"/>
        <w:ind w:left="709" w:hanging="709"/>
        <w:rPr>
          <w:rFonts w:ascii="Times New Roman" w:eastAsia="Times New Roman" w:hAnsi="Times New Roman" w:cs="Times New Roman"/>
          <w:color w:val="1155CC"/>
          <w:sz w:val="24"/>
          <w:szCs w:val="24"/>
          <w:u w:val="single"/>
          <w:lang w:val="en-US"/>
          <w:rPrChange w:id="1189" w:author="Alberto D'Agostino" w:date="2025-02-03T11:40:00Z">
            <w:rPr>
              <w:rFonts w:ascii="Times New Roman" w:eastAsia="Times New Roman" w:hAnsi="Times New Roman" w:cs="Times New Roman"/>
              <w:color w:val="1155CC"/>
              <w:sz w:val="24"/>
              <w:szCs w:val="24"/>
              <w:u w:val="single"/>
            </w:rPr>
          </w:rPrChange>
        </w:rPr>
      </w:pPr>
      <w:r w:rsidRPr="009D5A73">
        <w:rPr>
          <w:rFonts w:ascii="Times New Roman" w:eastAsia="Times New Roman" w:hAnsi="Times New Roman" w:cs="Times New Roman"/>
          <w:sz w:val="24"/>
          <w:szCs w:val="24"/>
          <w:lang w:val="en-US"/>
          <w:rPrChange w:id="1190" w:author="Alberto D'Agostino" w:date="2025-02-03T11:40:00Z">
            <w:rPr>
              <w:rFonts w:ascii="Times New Roman" w:eastAsia="Times New Roman" w:hAnsi="Times New Roman" w:cs="Times New Roman"/>
              <w:sz w:val="24"/>
              <w:szCs w:val="24"/>
              <w:lang w:val="it-IT"/>
            </w:rPr>
          </w:rPrChange>
        </w:rPr>
        <w:lastRenderedPageBreak/>
        <w:t xml:space="preserve">Li, Y., </w:t>
      </w:r>
      <w:proofErr w:type="spellStart"/>
      <w:r w:rsidRPr="009D5A73">
        <w:rPr>
          <w:rFonts w:ascii="Times New Roman" w:eastAsia="Times New Roman" w:hAnsi="Times New Roman" w:cs="Times New Roman"/>
          <w:sz w:val="24"/>
          <w:szCs w:val="24"/>
          <w:lang w:val="en-US"/>
          <w:rPrChange w:id="1191" w:author="Alberto D'Agostino" w:date="2025-02-03T11:40:00Z">
            <w:rPr>
              <w:rFonts w:ascii="Times New Roman" w:eastAsia="Times New Roman" w:hAnsi="Times New Roman" w:cs="Times New Roman"/>
              <w:sz w:val="24"/>
              <w:szCs w:val="24"/>
              <w:lang w:val="it-IT"/>
            </w:rPr>
          </w:rPrChange>
        </w:rPr>
        <w:t>Onasch</w:t>
      </w:r>
      <w:proofErr w:type="spellEnd"/>
      <w:r w:rsidRPr="009D5A73">
        <w:rPr>
          <w:rFonts w:ascii="Times New Roman" w:eastAsia="Times New Roman" w:hAnsi="Times New Roman" w:cs="Times New Roman"/>
          <w:sz w:val="24"/>
          <w:szCs w:val="24"/>
          <w:lang w:val="en-US"/>
          <w:rPrChange w:id="1192" w:author="Alberto D'Agostino" w:date="2025-02-03T11:40:00Z">
            <w:rPr>
              <w:rFonts w:ascii="Times New Roman" w:eastAsia="Times New Roman" w:hAnsi="Times New Roman" w:cs="Times New Roman"/>
              <w:sz w:val="24"/>
              <w:szCs w:val="24"/>
              <w:lang w:val="it-IT"/>
            </w:rPr>
          </w:rPrChange>
        </w:rPr>
        <w:t xml:space="preserve">, C. M., &amp; Guo, Y. (2008). </w:t>
      </w:r>
      <w:r w:rsidRPr="009D5A73">
        <w:rPr>
          <w:rFonts w:ascii="Times New Roman" w:eastAsia="Times New Roman" w:hAnsi="Times New Roman" w:cs="Times New Roman"/>
          <w:sz w:val="24"/>
          <w:szCs w:val="24"/>
          <w:lang w:val="en-US"/>
          <w:rPrChange w:id="1193" w:author="Alberto D'Agostino" w:date="2025-02-03T11:40:00Z">
            <w:rPr>
              <w:rFonts w:ascii="Times New Roman" w:eastAsia="Times New Roman" w:hAnsi="Times New Roman" w:cs="Times New Roman"/>
              <w:sz w:val="24"/>
              <w:szCs w:val="24"/>
            </w:rPr>
          </w:rPrChange>
        </w:rPr>
        <w:t xml:space="preserve">GIS-based detection of grain boundaries. </w:t>
      </w:r>
      <w:r w:rsidRPr="009D5A73">
        <w:rPr>
          <w:rFonts w:ascii="Times New Roman" w:eastAsia="Times New Roman" w:hAnsi="Times New Roman" w:cs="Times New Roman"/>
          <w:i/>
          <w:sz w:val="24"/>
          <w:szCs w:val="24"/>
          <w:lang w:val="en-US"/>
          <w:rPrChange w:id="1194" w:author="Alberto D'Agostino" w:date="2025-02-03T11:40:00Z">
            <w:rPr>
              <w:rFonts w:ascii="Times New Roman" w:eastAsia="Times New Roman" w:hAnsi="Times New Roman" w:cs="Times New Roman"/>
              <w:i/>
              <w:sz w:val="24"/>
              <w:szCs w:val="24"/>
            </w:rPr>
          </w:rPrChange>
        </w:rPr>
        <w:t>Journal of Structural Geology</w:t>
      </w:r>
      <w:r w:rsidRPr="009D5A73">
        <w:rPr>
          <w:rFonts w:ascii="Times New Roman" w:eastAsia="Times New Roman" w:hAnsi="Times New Roman" w:cs="Times New Roman"/>
          <w:sz w:val="24"/>
          <w:szCs w:val="24"/>
          <w:lang w:val="en-US"/>
          <w:rPrChange w:id="1195"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196" w:author="Alberto D'Agostino" w:date="2025-02-03T11:40:00Z">
            <w:rPr>
              <w:rFonts w:ascii="Times New Roman" w:eastAsia="Times New Roman" w:hAnsi="Times New Roman" w:cs="Times New Roman"/>
              <w:i/>
              <w:sz w:val="24"/>
              <w:szCs w:val="24"/>
            </w:rPr>
          </w:rPrChange>
        </w:rPr>
        <w:t>30</w:t>
      </w:r>
      <w:r w:rsidRPr="009D5A73">
        <w:rPr>
          <w:rFonts w:ascii="Times New Roman" w:eastAsia="Times New Roman" w:hAnsi="Times New Roman" w:cs="Times New Roman"/>
          <w:sz w:val="24"/>
          <w:szCs w:val="24"/>
          <w:lang w:val="en-US"/>
          <w:rPrChange w:id="1197" w:author="Alberto D'Agostino" w:date="2025-02-03T11:40:00Z">
            <w:rPr>
              <w:rFonts w:ascii="Times New Roman" w:eastAsia="Times New Roman" w:hAnsi="Times New Roman" w:cs="Times New Roman"/>
              <w:sz w:val="24"/>
              <w:szCs w:val="24"/>
            </w:rPr>
          </w:rPrChange>
        </w:rPr>
        <w:t>(4), 431–443.</w:t>
      </w:r>
      <w:r w:rsidR="0067076A" w:rsidRPr="009D5A73">
        <w:rPr>
          <w:lang w:val="en-US"/>
          <w:rPrChange w:id="1198" w:author="Alberto D'Agostino" w:date="2025-02-03T11:40:00Z">
            <w:rPr/>
          </w:rPrChange>
        </w:rPr>
        <w:fldChar w:fldCharType="begin"/>
      </w:r>
      <w:r w:rsidR="0067076A" w:rsidRPr="009D5A73">
        <w:rPr>
          <w:lang w:val="en-US"/>
          <w:rPrChange w:id="1199" w:author="Alberto D'Agostino" w:date="2025-02-03T11:40:00Z">
            <w:rPr/>
          </w:rPrChange>
        </w:rPr>
        <w:instrText xml:space="preserve"> HYPERLINK "https://doi.org/10.1016/j.jsg.2007.12.007" \h </w:instrText>
      </w:r>
      <w:r w:rsidR="0067076A" w:rsidRPr="009D5A73">
        <w:rPr>
          <w:lang w:val="en-US"/>
          <w:rPrChange w:id="1200" w:author="Alberto D'Agostino" w:date="2025-02-03T11:40:00Z">
            <w:rPr/>
          </w:rPrChange>
        </w:rPr>
        <w:fldChar w:fldCharType="separate"/>
      </w:r>
      <w:r w:rsidRPr="009D5A73">
        <w:rPr>
          <w:rFonts w:ascii="Times New Roman" w:eastAsia="Times New Roman" w:hAnsi="Times New Roman" w:cs="Times New Roman"/>
          <w:sz w:val="24"/>
          <w:szCs w:val="24"/>
          <w:lang w:val="en-US"/>
          <w:rPrChange w:id="1201"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202"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203" w:author="Alberto D'Agostino" w:date="2025-02-03T11:40:00Z">
            <w:rPr/>
          </w:rPrChange>
        </w:rPr>
        <w:fldChar w:fldCharType="begin"/>
      </w:r>
      <w:r w:rsidR="0067076A" w:rsidRPr="009D5A73">
        <w:rPr>
          <w:lang w:val="en-US"/>
          <w:rPrChange w:id="1204" w:author="Alberto D'Agostino" w:date="2025-02-03T11:40:00Z">
            <w:rPr/>
          </w:rPrChange>
        </w:rPr>
        <w:instrText xml:space="preserve"> HYPERLINK "https://doi.org/10.1016/j.jsg.2007.12.007" \h </w:instrText>
      </w:r>
      <w:r w:rsidR="0067076A" w:rsidRPr="009D5A73">
        <w:rPr>
          <w:lang w:val="en-US"/>
          <w:rPrChange w:id="1205"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206" w:author="Alberto D'Agostino" w:date="2025-02-03T11:40:00Z">
            <w:rPr>
              <w:rFonts w:ascii="Times New Roman" w:eastAsia="Times New Roman" w:hAnsi="Times New Roman" w:cs="Times New Roman"/>
              <w:color w:val="1155CC"/>
              <w:sz w:val="24"/>
              <w:szCs w:val="24"/>
              <w:u w:val="single"/>
            </w:rPr>
          </w:rPrChange>
        </w:rPr>
        <w:t>https://doi.org/10.1016/j.jsg.2007.12.007</w:t>
      </w:r>
      <w:r w:rsidR="0067076A" w:rsidRPr="009D5A73">
        <w:rPr>
          <w:rFonts w:ascii="Times New Roman" w:eastAsia="Times New Roman" w:hAnsi="Times New Roman" w:cs="Times New Roman"/>
          <w:color w:val="1155CC"/>
          <w:sz w:val="24"/>
          <w:szCs w:val="24"/>
          <w:u w:val="single"/>
          <w:lang w:val="en-US"/>
          <w:rPrChange w:id="1207" w:author="Alberto D'Agostino" w:date="2025-02-03T11:40:00Z">
            <w:rPr>
              <w:rFonts w:ascii="Times New Roman" w:eastAsia="Times New Roman" w:hAnsi="Times New Roman" w:cs="Times New Roman"/>
              <w:color w:val="1155CC"/>
              <w:sz w:val="24"/>
              <w:szCs w:val="24"/>
              <w:u w:val="single"/>
            </w:rPr>
          </w:rPrChange>
        </w:rPr>
        <w:fldChar w:fldCharType="end"/>
      </w:r>
    </w:p>
    <w:p w14:paraId="2C282267" w14:textId="6E87D70C" w:rsidR="004B2208" w:rsidRPr="009D5A73" w:rsidRDefault="00734CE6">
      <w:pPr>
        <w:spacing w:line="480" w:lineRule="auto"/>
        <w:ind w:left="709" w:hanging="709"/>
        <w:jc w:val="both"/>
        <w:rPr>
          <w:ins w:id="1208" w:author="Alberto D'Agostino" w:date="2025-02-03T11:24:00Z"/>
          <w:rFonts w:ascii="Times New Roman" w:eastAsia="Times New Roman" w:hAnsi="Times New Roman" w:cs="Times New Roman"/>
          <w:sz w:val="24"/>
          <w:szCs w:val="24"/>
          <w:lang w:val="en-US"/>
          <w:rPrChange w:id="1209" w:author="Alberto D'Agostino" w:date="2025-02-03T11:40:00Z">
            <w:rPr>
              <w:ins w:id="1210" w:author="Alberto D'Agostino" w:date="2025-02-03T11:24:00Z"/>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211" w:author="Alberto D'Agostino" w:date="2025-02-03T11:40:00Z">
            <w:rPr>
              <w:rFonts w:ascii="Times New Roman" w:eastAsia="Times New Roman" w:hAnsi="Times New Roman" w:cs="Times New Roman"/>
              <w:sz w:val="24"/>
              <w:szCs w:val="24"/>
            </w:rPr>
          </w:rPrChange>
        </w:rPr>
        <w:t>Li, N., &amp; Zhang, B. (2021). The research on single page application front-end development based on Vue. In </w:t>
      </w:r>
      <w:r w:rsidRPr="009D5A73">
        <w:rPr>
          <w:rFonts w:ascii="Times New Roman" w:eastAsia="Times New Roman" w:hAnsi="Times New Roman" w:cs="Times New Roman"/>
          <w:i/>
          <w:sz w:val="24"/>
          <w:szCs w:val="24"/>
          <w:lang w:val="en-US"/>
          <w:rPrChange w:id="1212" w:author="Alberto D'Agostino" w:date="2025-02-03T11:40:00Z">
            <w:rPr>
              <w:rFonts w:ascii="Times New Roman" w:eastAsia="Times New Roman" w:hAnsi="Times New Roman" w:cs="Times New Roman"/>
              <w:i/>
              <w:sz w:val="24"/>
              <w:szCs w:val="24"/>
            </w:rPr>
          </w:rPrChange>
        </w:rPr>
        <w:t>Journal of Physics: Conference Series</w:t>
      </w:r>
      <w:r w:rsidRPr="009D5A73">
        <w:rPr>
          <w:rFonts w:ascii="Times New Roman" w:eastAsia="Times New Roman" w:hAnsi="Times New Roman" w:cs="Times New Roman"/>
          <w:sz w:val="24"/>
          <w:szCs w:val="24"/>
          <w:lang w:val="en-US"/>
          <w:rPrChange w:id="1213" w:author="Alberto D'Agostino" w:date="2025-02-03T11:40:00Z">
            <w:rPr>
              <w:rFonts w:ascii="Times New Roman" w:eastAsia="Times New Roman" w:hAnsi="Times New Roman" w:cs="Times New Roman"/>
              <w:sz w:val="24"/>
              <w:szCs w:val="24"/>
            </w:rPr>
          </w:rPrChange>
        </w:rPr>
        <w:t xml:space="preserve"> (Vol. 1883, No. 1, p. 012030). IOP Publishing. </w:t>
      </w:r>
      <w:del w:id="1214" w:author="Alberto D'Agostino" w:date="2025-02-03T11:37:00Z">
        <w:r w:rsidRPr="009D5A73" w:rsidDel="009D5A73">
          <w:rPr>
            <w:rFonts w:ascii="Times New Roman" w:eastAsia="Times New Roman" w:hAnsi="Times New Roman" w:cs="Times New Roman"/>
            <w:sz w:val="24"/>
            <w:szCs w:val="24"/>
            <w:lang w:val="en-US"/>
            <w:rPrChange w:id="1215" w:author="Alberto D'Agostino" w:date="2025-02-03T11:40:00Z">
              <w:rPr>
                <w:rFonts w:ascii="Times New Roman" w:eastAsia="Times New Roman" w:hAnsi="Times New Roman" w:cs="Times New Roman"/>
                <w:sz w:val="24"/>
                <w:szCs w:val="24"/>
              </w:rPr>
            </w:rPrChange>
          </w:rPr>
          <w:delText xml:space="preserve">DOI: </w:delText>
        </w:r>
      </w:del>
      <w:ins w:id="1216" w:author="Alberto D'Agostino" w:date="2025-02-03T11:42: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1217" w:author="Alberto D'Agostino" w:date="2025-02-03T11:37:00Z">
        <w:r w:rsidR="009D5A73" w:rsidRPr="009D5A73">
          <w:rPr>
            <w:rFonts w:ascii="Times New Roman" w:eastAsia="Times New Roman" w:hAnsi="Times New Roman" w:cs="Times New Roman"/>
            <w:sz w:val="24"/>
            <w:szCs w:val="24"/>
            <w:lang w:val="en-US"/>
            <w:rPrChange w:id="1218" w:author="Alberto D'Agostino" w:date="2025-02-03T11:40:00Z">
              <w:rPr>
                <w:rFonts w:ascii="Times New Roman" w:eastAsia="Times New Roman" w:hAnsi="Times New Roman" w:cs="Times New Roman"/>
                <w:sz w:val="24"/>
                <w:szCs w:val="24"/>
                <w:lang w:val="en-US"/>
              </w:rPr>
            </w:rPrChange>
          </w:rPr>
          <w:instrText>https://doi.org/</w:instrText>
        </w:r>
      </w:ins>
      <w:r w:rsidR="009D5A73" w:rsidRPr="009D5A73">
        <w:rPr>
          <w:rFonts w:ascii="Times New Roman" w:eastAsia="Times New Roman" w:hAnsi="Times New Roman" w:cs="Times New Roman"/>
          <w:sz w:val="24"/>
          <w:szCs w:val="24"/>
          <w:lang w:val="en-US"/>
          <w:rPrChange w:id="1219" w:author="Alberto D'Agostino" w:date="2025-02-03T11:40:00Z">
            <w:rPr>
              <w:rFonts w:ascii="Times New Roman" w:eastAsia="Times New Roman" w:hAnsi="Times New Roman" w:cs="Times New Roman"/>
              <w:sz w:val="24"/>
              <w:szCs w:val="24"/>
            </w:rPr>
          </w:rPrChange>
        </w:rPr>
        <w:instrText>10.1088/1742-6596/1883/1/012030</w:instrText>
      </w:r>
      <w:ins w:id="1220" w:author="Alberto D'Agostino" w:date="2025-02-03T11:42: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fldChar w:fldCharType="separate"/>
        </w:r>
      </w:ins>
      <w:ins w:id="1221" w:author="Alberto D'Agostino" w:date="2025-02-03T11:37:00Z">
        <w:r w:rsidR="009D5A73" w:rsidRPr="00143D04">
          <w:rPr>
            <w:rStyle w:val="Collegamentoipertestuale"/>
            <w:rFonts w:ascii="Times New Roman" w:eastAsia="Times New Roman" w:hAnsi="Times New Roman" w:cs="Times New Roman"/>
            <w:sz w:val="24"/>
            <w:szCs w:val="24"/>
            <w:lang w:val="en-US"/>
            <w:rPrChange w:id="1222" w:author="Alberto D'Agostino" w:date="2025-02-03T11:40:00Z">
              <w:rPr>
                <w:rFonts w:ascii="Times New Roman" w:eastAsia="Times New Roman" w:hAnsi="Times New Roman" w:cs="Times New Roman"/>
                <w:sz w:val="24"/>
                <w:szCs w:val="24"/>
                <w:lang w:val="en-US"/>
              </w:rPr>
            </w:rPrChange>
          </w:rPr>
          <w:t>https://doi.org/</w:t>
        </w:r>
      </w:ins>
      <w:r w:rsidR="009D5A73" w:rsidRPr="00143D04">
        <w:rPr>
          <w:rStyle w:val="Collegamentoipertestuale"/>
          <w:rFonts w:ascii="Times New Roman" w:eastAsia="Times New Roman" w:hAnsi="Times New Roman" w:cs="Times New Roman"/>
          <w:sz w:val="24"/>
          <w:szCs w:val="24"/>
          <w:lang w:val="en-US"/>
          <w:rPrChange w:id="1223" w:author="Alberto D'Agostino" w:date="2025-02-03T11:40:00Z">
            <w:rPr>
              <w:rFonts w:ascii="Times New Roman" w:eastAsia="Times New Roman" w:hAnsi="Times New Roman" w:cs="Times New Roman"/>
              <w:sz w:val="24"/>
              <w:szCs w:val="24"/>
            </w:rPr>
          </w:rPrChange>
        </w:rPr>
        <w:t>10.1088/1742-6596/1883/1/012030</w:t>
      </w:r>
      <w:ins w:id="1224" w:author="Alberto D'Agostino" w:date="2025-02-03T11:42:00Z">
        <w:r w:rsidR="009D5A73">
          <w:rPr>
            <w:rFonts w:ascii="Times New Roman" w:eastAsia="Times New Roman" w:hAnsi="Times New Roman" w:cs="Times New Roman"/>
            <w:sz w:val="24"/>
            <w:szCs w:val="24"/>
            <w:lang w:val="en-US"/>
          </w:rPr>
          <w:fldChar w:fldCharType="end"/>
        </w:r>
      </w:ins>
      <w:del w:id="1225" w:author="Alberto D'Agostino" w:date="2025-02-03T11:24:00Z">
        <w:r w:rsidRPr="009D5A73" w:rsidDel="004B2208">
          <w:rPr>
            <w:rFonts w:ascii="Times New Roman" w:eastAsia="Times New Roman" w:hAnsi="Times New Roman" w:cs="Times New Roman"/>
            <w:sz w:val="24"/>
            <w:szCs w:val="24"/>
            <w:lang w:val="en-US"/>
            <w:rPrChange w:id="1226" w:author="Alberto D'Agostino" w:date="2025-02-03T11:40:00Z">
              <w:rPr>
                <w:rFonts w:ascii="Times New Roman" w:eastAsia="Times New Roman" w:hAnsi="Times New Roman" w:cs="Times New Roman"/>
                <w:sz w:val="24"/>
                <w:szCs w:val="24"/>
              </w:rPr>
            </w:rPrChange>
          </w:rPr>
          <w:delText>, 2021</w:delText>
        </w:r>
      </w:del>
    </w:p>
    <w:p w14:paraId="000001C0" w14:textId="71823B41"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227"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1228" w:author="Alberto D'Agostino" w:date="2025-02-03T11:40:00Z">
            <w:rPr>
              <w:rFonts w:ascii="Times New Roman" w:eastAsia="Times New Roman" w:hAnsi="Times New Roman" w:cs="Times New Roman"/>
              <w:sz w:val="24"/>
              <w:szCs w:val="24"/>
            </w:rPr>
          </w:rPrChange>
        </w:rPr>
        <w:t>Maestri</w:t>
      </w:r>
      <w:proofErr w:type="spellEnd"/>
      <w:r w:rsidRPr="009D5A73">
        <w:rPr>
          <w:rFonts w:ascii="Times New Roman" w:eastAsia="Times New Roman" w:hAnsi="Times New Roman" w:cs="Times New Roman"/>
          <w:sz w:val="24"/>
          <w:szCs w:val="24"/>
          <w:lang w:val="en-US"/>
          <w:rPrChange w:id="1229" w:author="Alberto D'Agostino" w:date="2025-02-03T11:40:00Z">
            <w:rPr>
              <w:rFonts w:ascii="Times New Roman" w:eastAsia="Times New Roman" w:hAnsi="Times New Roman" w:cs="Times New Roman"/>
              <w:sz w:val="24"/>
              <w:szCs w:val="24"/>
            </w:rPr>
          </w:rPrChange>
        </w:rPr>
        <w:t xml:space="preserve">, L. (2017). </w:t>
      </w:r>
      <w:r w:rsidRPr="009D5A73">
        <w:rPr>
          <w:rFonts w:ascii="Times New Roman" w:eastAsia="Times New Roman" w:hAnsi="Times New Roman" w:cs="Times New Roman"/>
          <w:i/>
          <w:sz w:val="24"/>
          <w:szCs w:val="24"/>
          <w:lang w:val="en-US"/>
          <w:rPrChange w:id="1230" w:author="Alberto D'Agostino" w:date="2025-02-03T11:40:00Z">
            <w:rPr>
              <w:rFonts w:ascii="Times New Roman" w:eastAsia="Times New Roman" w:hAnsi="Times New Roman" w:cs="Times New Roman"/>
              <w:i/>
              <w:sz w:val="24"/>
              <w:szCs w:val="24"/>
            </w:rPr>
          </w:rPrChange>
        </w:rPr>
        <w:t>Visualization of computer-generated 3D cities using GIS data</w:t>
      </w:r>
      <w:r w:rsidRPr="009D5A73">
        <w:rPr>
          <w:rFonts w:ascii="Times New Roman" w:eastAsia="Times New Roman" w:hAnsi="Times New Roman" w:cs="Times New Roman"/>
          <w:sz w:val="24"/>
          <w:szCs w:val="24"/>
          <w:lang w:val="en-US"/>
          <w:rPrChange w:id="1231" w:author="Alberto D'Agostino" w:date="2025-02-03T11:40:00Z">
            <w:rPr>
              <w:rFonts w:ascii="Times New Roman" w:eastAsia="Times New Roman" w:hAnsi="Times New Roman" w:cs="Times New Roman"/>
              <w:sz w:val="24"/>
              <w:szCs w:val="24"/>
            </w:rPr>
          </w:rPrChange>
        </w:rPr>
        <w:t xml:space="preserve"> [Application/pdf]. 66 pages.</w:t>
      </w:r>
      <w:r w:rsidR="0067076A" w:rsidRPr="009D5A73">
        <w:rPr>
          <w:lang w:val="en-US"/>
          <w:rPrChange w:id="1232" w:author="Alberto D'Agostino" w:date="2025-02-03T11:40:00Z">
            <w:rPr/>
          </w:rPrChange>
        </w:rPr>
        <w:fldChar w:fldCharType="begin"/>
      </w:r>
      <w:r w:rsidR="0067076A" w:rsidRPr="009D5A73">
        <w:rPr>
          <w:lang w:val="en-US"/>
          <w:rPrChange w:id="1233" w:author="Alberto D'Agostino" w:date="2025-02-03T11:40:00Z">
            <w:rPr/>
          </w:rPrChange>
        </w:rPr>
        <w:instrText xml:space="preserve"> HYP</w:instrText>
      </w:r>
      <w:r w:rsidR="0067076A" w:rsidRPr="009D5A73">
        <w:rPr>
          <w:lang w:val="en-US"/>
          <w:rPrChange w:id="1234" w:author="Alberto D'Agostino" w:date="2025-02-03T11:40:00Z">
            <w:rPr/>
          </w:rPrChange>
        </w:rPr>
        <w:instrText xml:space="preserve">ERLINK "https://doi.org/10.34726/HSS.2017.29835" \h </w:instrText>
      </w:r>
      <w:r w:rsidR="0067076A" w:rsidRPr="009D5A73">
        <w:rPr>
          <w:lang w:val="en-US"/>
          <w:rPrChange w:id="1235" w:author="Alberto D'Agostino" w:date="2025-02-03T11:40:00Z">
            <w:rPr/>
          </w:rPrChange>
        </w:rPr>
        <w:fldChar w:fldCharType="separate"/>
      </w:r>
      <w:r w:rsidRPr="009D5A73">
        <w:rPr>
          <w:rFonts w:ascii="Times New Roman" w:eastAsia="Times New Roman" w:hAnsi="Times New Roman" w:cs="Times New Roman"/>
          <w:sz w:val="24"/>
          <w:szCs w:val="24"/>
          <w:lang w:val="en-US"/>
          <w:rPrChange w:id="1236"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237"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238" w:author="Alberto D'Agostino" w:date="2025-02-03T11:40:00Z">
            <w:rPr/>
          </w:rPrChange>
        </w:rPr>
        <w:fldChar w:fldCharType="begin"/>
      </w:r>
      <w:r w:rsidR="0067076A" w:rsidRPr="009D5A73">
        <w:rPr>
          <w:lang w:val="en-US"/>
          <w:rPrChange w:id="1239" w:author="Alberto D'Agostino" w:date="2025-02-03T11:40:00Z">
            <w:rPr/>
          </w:rPrChange>
        </w:rPr>
        <w:instrText xml:space="preserve"> HYPERLINK "https://doi.org/10.34726/HSS.2017.29835" \h </w:instrText>
      </w:r>
      <w:r w:rsidR="0067076A" w:rsidRPr="009D5A73">
        <w:rPr>
          <w:lang w:val="en-US"/>
          <w:rPrChange w:id="1240"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241" w:author="Alberto D'Agostino" w:date="2025-02-03T11:40:00Z">
            <w:rPr>
              <w:rFonts w:ascii="Times New Roman" w:eastAsia="Times New Roman" w:hAnsi="Times New Roman" w:cs="Times New Roman"/>
              <w:color w:val="1155CC"/>
              <w:sz w:val="24"/>
              <w:szCs w:val="24"/>
              <w:u w:val="single"/>
            </w:rPr>
          </w:rPrChange>
        </w:rPr>
        <w:t>https://doi.org/10.34726/HSS.2017.29835</w:t>
      </w:r>
      <w:r w:rsidR="0067076A" w:rsidRPr="009D5A73">
        <w:rPr>
          <w:rFonts w:ascii="Times New Roman" w:eastAsia="Times New Roman" w:hAnsi="Times New Roman" w:cs="Times New Roman"/>
          <w:color w:val="1155CC"/>
          <w:sz w:val="24"/>
          <w:szCs w:val="24"/>
          <w:u w:val="single"/>
          <w:lang w:val="en-US"/>
          <w:rPrChange w:id="1242" w:author="Alberto D'Agostino" w:date="2025-02-03T11:40:00Z">
            <w:rPr>
              <w:rFonts w:ascii="Times New Roman" w:eastAsia="Times New Roman" w:hAnsi="Times New Roman" w:cs="Times New Roman"/>
              <w:color w:val="1155CC"/>
              <w:sz w:val="24"/>
              <w:szCs w:val="24"/>
              <w:u w:val="single"/>
            </w:rPr>
          </w:rPrChange>
        </w:rPr>
        <w:fldChar w:fldCharType="end"/>
      </w:r>
    </w:p>
    <w:p w14:paraId="000001C1"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243"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1244" w:author="Alberto D'Agostino" w:date="2025-02-03T11:40:00Z">
            <w:rPr>
              <w:rFonts w:ascii="Times New Roman" w:eastAsia="Times New Roman" w:hAnsi="Times New Roman" w:cs="Times New Roman"/>
              <w:sz w:val="24"/>
              <w:szCs w:val="24"/>
            </w:rPr>
          </w:rPrChange>
        </w:rPr>
        <w:t>Markieta</w:t>
      </w:r>
      <w:proofErr w:type="spellEnd"/>
      <w:r w:rsidRPr="009D5A73">
        <w:rPr>
          <w:rFonts w:ascii="Times New Roman" w:eastAsia="Times New Roman" w:hAnsi="Times New Roman" w:cs="Times New Roman"/>
          <w:sz w:val="24"/>
          <w:szCs w:val="24"/>
          <w:lang w:val="en-US"/>
          <w:rPrChange w:id="1245" w:author="Alberto D'Agostino" w:date="2025-02-03T11:40:00Z">
            <w:rPr>
              <w:rFonts w:ascii="Times New Roman" w:eastAsia="Times New Roman" w:hAnsi="Times New Roman" w:cs="Times New Roman"/>
              <w:sz w:val="24"/>
              <w:szCs w:val="24"/>
            </w:rPr>
          </w:rPrChange>
        </w:rPr>
        <w:t xml:space="preserve">, M., &amp; </w:t>
      </w:r>
      <w:proofErr w:type="spellStart"/>
      <w:r w:rsidRPr="009D5A73">
        <w:rPr>
          <w:rFonts w:ascii="Times New Roman" w:eastAsia="Times New Roman" w:hAnsi="Times New Roman" w:cs="Times New Roman"/>
          <w:sz w:val="24"/>
          <w:szCs w:val="24"/>
          <w:lang w:val="en-US"/>
          <w:rPrChange w:id="1246" w:author="Alberto D'Agostino" w:date="2025-02-03T11:40:00Z">
            <w:rPr>
              <w:rFonts w:ascii="Times New Roman" w:eastAsia="Times New Roman" w:hAnsi="Times New Roman" w:cs="Times New Roman"/>
              <w:sz w:val="24"/>
              <w:szCs w:val="24"/>
            </w:rPr>
          </w:rPrChange>
        </w:rPr>
        <w:t>Rinner</w:t>
      </w:r>
      <w:proofErr w:type="spellEnd"/>
      <w:r w:rsidRPr="009D5A73">
        <w:rPr>
          <w:rFonts w:ascii="Times New Roman" w:eastAsia="Times New Roman" w:hAnsi="Times New Roman" w:cs="Times New Roman"/>
          <w:sz w:val="24"/>
          <w:szCs w:val="24"/>
          <w:lang w:val="en-US"/>
          <w:rPrChange w:id="1247" w:author="Alberto D'Agostino" w:date="2025-02-03T11:40:00Z">
            <w:rPr>
              <w:rFonts w:ascii="Times New Roman" w:eastAsia="Times New Roman" w:hAnsi="Times New Roman" w:cs="Times New Roman"/>
              <w:sz w:val="24"/>
              <w:szCs w:val="24"/>
            </w:rPr>
          </w:rPrChange>
        </w:rPr>
        <w:t xml:space="preserve">, C. (2014). Using Distributed Map Overlay and Layer Opacity for Visual Multi-Criteria Analysis. </w:t>
      </w:r>
      <w:r w:rsidRPr="009D5A73">
        <w:rPr>
          <w:rFonts w:ascii="Times New Roman" w:eastAsia="Times New Roman" w:hAnsi="Times New Roman" w:cs="Times New Roman"/>
          <w:i/>
          <w:sz w:val="24"/>
          <w:szCs w:val="24"/>
          <w:lang w:val="en-US"/>
          <w:rPrChange w:id="1248" w:author="Alberto D'Agostino" w:date="2025-02-03T11:40:00Z">
            <w:rPr>
              <w:rFonts w:ascii="Times New Roman" w:eastAsia="Times New Roman" w:hAnsi="Times New Roman" w:cs="Times New Roman"/>
              <w:i/>
              <w:sz w:val="24"/>
              <w:szCs w:val="24"/>
            </w:rPr>
          </w:rPrChange>
        </w:rPr>
        <w:t>GEOMATICA</w:t>
      </w:r>
      <w:r w:rsidRPr="009D5A73">
        <w:rPr>
          <w:rFonts w:ascii="Times New Roman" w:eastAsia="Times New Roman" w:hAnsi="Times New Roman" w:cs="Times New Roman"/>
          <w:sz w:val="24"/>
          <w:szCs w:val="24"/>
          <w:lang w:val="en-US"/>
          <w:rPrChange w:id="124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250" w:author="Alberto D'Agostino" w:date="2025-02-03T11:40:00Z">
            <w:rPr>
              <w:rFonts w:ascii="Times New Roman" w:eastAsia="Times New Roman" w:hAnsi="Times New Roman" w:cs="Times New Roman"/>
              <w:i/>
              <w:sz w:val="24"/>
              <w:szCs w:val="24"/>
            </w:rPr>
          </w:rPrChange>
        </w:rPr>
        <w:t>68</w:t>
      </w:r>
      <w:r w:rsidRPr="009D5A73">
        <w:rPr>
          <w:rFonts w:ascii="Times New Roman" w:eastAsia="Times New Roman" w:hAnsi="Times New Roman" w:cs="Times New Roman"/>
          <w:sz w:val="24"/>
          <w:szCs w:val="24"/>
          <w:lang w:val="en-US"/>
          <w:rPrChange w:id="1251" w:author="Alberto D'Agostino" w:date="2025-02-03T11:40:00Z">
            <w:rPr>
              <w:rFonts w:ascii="Times New Roman" w:eastAsia="Times New Roman" w:hAnsi="Times New Roman" w:cs="Times New Roman"/>
              <w:sz w:val="24"/>
              <w:szCs w:val="24"/>
            </w:rPr>
          </w:rPrChange>
        </w:rPr>
        <w:t>(2), 95–105.</w:t>
      </w:r>
      <w:r w:rsidR="0067076A" w:rsidRPr="009D5A73">
        <w:rPr>
          <w:lang w:val="en-US"/>
          <w:rPrChange w:id="1252" w:author="Alberto D'Agostino" w:date="2025-02-03T11:40:00Z">
            <w:rPr/>
          </w:rPrChange>
        </w:rPr>
        <w:fldChar w:fldCharType="begin"/>
      </w:r>
      <w:r w:rsidR="0067076A" w:rsidRPr="009D5A73">
        <w:rPr>
          <w:lang w:val="en-US"/>
          <w:rPrChange w:id="1253" w:author="Alberto D'Agostino" w:date="2025-02-03T11:40:00Z">
            <w:rPr/>
          </w:rPrChange>
        </w:rPr>
        <w:instrText xml:space="preserve"> HYPERLINK "https://doi.org/10.5623/cig2014-202" \h </w:instrText>
      </w:r>
      <w:r w:rsidR="0067076A" w:rsidRPr="009D5A73">
        <w:rPr>
          <w:lang w:val="en-US"/>
          <w:rPrChange w:id="1254" w:author="Alberto D'Agostino" w:date="2025-02-03T11:40:00Z">
            <w:rPr/>
          </w:rPrChange>
        </w:rPr>
        <w:fldChar w:fldCharType="separate"/>
      </w:r>
      <w:r w:rsidRPr="009D5A73">
        <w:rPr>
          <w:rFonts w:ascii="Times New Roman" w:eastAsia="Times New Roman" w:hAnsi="Times New Roman" w:cs="Times New Roman"/>
          <w:sz w:val="24"/>
          <w:szCs w:val="24"/>
          <w:lang w:val="en-US"/>
          <w:rPrChange w:id="1255"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256"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257" w:author="Alberto D'Agostino" w:date="2025-02-03T11:40:00Z">
            <w:rPr/>
          </w:rPrChange>
        </w:rPr>
        <w:fldChar w:fldCharType="begin"/>
      </w:r>
      <w:r w:rsidR="0067076A" w:rsidRPr="009D5A73">
        <w:rPr>
          <w:lang w:val="en-US"/>
          <w:rPrChange w:id="1258" w:author="Alberto D'Agostino" w:date="2025-02-03T11:40:00Z">
            <w:rPr/>
          </w:rPrChange>
        </w:rPr>
        <w:instrText xml:space="preserve"> HYPERLINK "https://doi.org/10.5623/cig2014-202" \h </w:instrText>
      </w:r>
      <w:r w:rsidR="0067076A" w:rsidRPr="009D5A73">
        <w:rPr>
          <w:lang w:val="en-US"/>
          <w:rPrChange w:id="1259"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260" w:author="Alberto D'Agostino" w:date="2025-02-03T11:40:00Z">
            <w:rPr>
              <w:rFonts w:ascii="Times New Roman" w:eastAsia="Times New Roman" w:hAnsi="Times New Roman" w:cs="Times New Roman"/>
              <w:color w:val="1155CC"/>
              <w:sz w:val="24"/>
              <w:szCs w:val="24"/>
              <w:u w:val="single"/>
            </w:rPr>
          </w:rPrChange>
        </w:rPr>
        <w:t>https://doi.org/10.5623/cig2014-202</w:t>
      </w:r>
      <w:r w:rsidR="0067076A" w:rsidRPr="009D5A73">
        <w:rPr>
          <w:rFonts w:ascii="Times New Roman" w:eastAsia="Times New Roman" w:hAnsi="Times New Roman" w:cs="Times New Roman"/>
          <w:color w:val="1155CC"/>
          <w:sz w:val="24"/>
          <w:szCs w:val="24"/>
          <w:u w:val="single"/>
          <w:lang w:val="en-US"/>
          <w:rPrChange w:id="1261" w:author="Alberto D'Agostino" w:date="2025-02-03T11:40:00Z">
            <w:rPr>
              <w:rFonts w:ascii="Times New Roman" w:eastAsia="Times New Roman" w:hAnsi="Times New Roman" w:cs="Times New Roman"/>
              <w:color w:val="1155CC"/>
              <w:sz w:val="24"/>
              <w:szCs w:val="24"/>
              <w:u w:val="single"/>
            </w:rPr>
          </w:rPrChange>
        </w:rPr>
        <w:fldChar w:fldCharType="end"/>
      </w:r>
    </w:p>
    <w:p w14:paraId="000001C2" w14:textId="46335433"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262"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color w:val="000000"/>
          <w:sz w:val="24"/>
          <w:szCs w:val="24"/>
          <w:lang w:val="en-US"/>
          <w:rPrChange w:id="1263" w:author="Alberto D'Agostino" w:date="2025-02-03T11:40:00Z">
            <w:rPr>
              <w:rFonts w:ascii="Times New Roman" w:eastAsia="Times New Roman" w:hAnsi="Times New Roman" w:cs="Times New Roman"/>
              <w:color w:val="000000"/>
              <w:sz w:val="24"/>
              <w:szCs w:val="24"/>
            </w:rPr>
          </w:rPrChange>
        </w:rPr>
        <w:t xml:space="preserve">Mason, P. (2020). JavaScript Libraries. In: SAS Stored Processes. </w:t>
      </w:r>
      <w:proofErr w:type="spellStart"/>
      <w:r w:rsidRPr="009D5A73">
        <w:rPr>
          <w:rFonts w:ascii="Times New Roman" w:eastAsia="Times New Roman" w:hAnsi="Times New Roman" w:cs="Times New Roman"/>
          <w:color w:val="000000"/>
          <w:sz w:val="24"/>
          <w:szCs w:val="24"/>
          <w:lang w:val="en-US"/>
          <w:rPrChange w:id="1264" w:author="Alberto D'Agostino" w:date="2025-02-03T11:40:00Z">
            <w:rPr>
              <w:rFonts w:ascii="Times New Roman" w:eastAsia="Times New Roman" w:hAnsi="Times New Roman" w:cs="Times New Roman"/>
              <w:color w:val="000000"/>
              <w:sz w:val="24"/>
              <w:szCs w:val="24"/>
            </w:rPr>
          </w:rPrChange>
        </w:rPr>
        <w:t>Apress</w:t>
      </w:r>
      <w:proofErr w:type="spellEnd"/>
      <w:r w:rsidRPr="009D5A73">
        <w:rPr>
          <w:rFonts w:ascii="Times New Roman" w:eastAsia="Times New Roman" w:hAnsi="Times New Roman" w:cs="Times New Roman"/>
          <w:color w:val="000000"/>
          <w:sz w:val="24"/>
          <w:szCs w:val="24"/>
          <w:lang w:val="en-US"/>
          <w:rPrChange w:id="1265" w:author="Alberto D'Agostino" w:date="2025-02-03T11:40:00Z">
            <w:rPr>
              <w:rFonts w:ascii="Times New Roman" w:eastAsia="Times New Roman" w:hAnsi="Times New Roman" w:cs="Times New Roman"/>
              <w:color w:val="000000"/>
              <w:sz w:val="24"/>
              <w:szCs w:val="24"/>
            </w:rPr>
          </w:rPrChange>
        </w:rPr>
        <w:t xml:space="preserve">, Berkeley, CA. </w:t>
      </w:r>
      <w:del w:id="1266" w:author="Alberto D'Agostino" w:date="2025-02-03T11:37:00Z">
        <w:r w:rsidRPr="009D5A73" w:rsidDel="009D5A73">
          <w:rPr>
            <w:rFonts w:ascii="Times New Roman" w:eastAsia="Times New Roman" w:hAnsi="Times New Roman" w:cs="Times New Roman"/>
            <w:color w:val="000000"/>
            <w:sz w:val="24"/>
            <w:szCs w:val="24"/>
            <w:lang w:val="en-US"/>
            <w:rPrChange w:id="1267" w:author="Alberto D'Agostino" w:date="2025-02-03T11:40:00Z">
              <w:rPr>
                <w:rFonts w:ascii="Times New Roman" w:eastAsia="Times New Roman" w:hAnsi="Times New Roman" w:cs="Times New Roman"/>
                <w:color w:val="000000"/>
                <w:sz w:val="24"/>
                <w:szCs w:val="24"/>
              </w:rPr>
            </w:rPrChange>
          </w:rPr>
          <w:delText xml:space="preserve">DOI: </w:delText>
        </w:r>
      </w:del>
      <w:ins w:id="1268" w:author="Alberto D'Agostino" w:date="2025-02-03T11:37:00Z">
        <w:r w:rsidR="009D5A73" w:rsidRPr="009D5A73">
          <w:rPr>
            <w:rFonts w:ascii="Times New Roman" w:eastAsia="Times New Roman" w:hAnsi="Times New Roman" w:cs="Times New Roman"/>
            <w:color w:val="000000"/>
            <w:sz w:val="24"/>
            <w:szCs w:val="24"/>
            <w:lang w:val="en-US"/>
            <w:rPrChange w:id="1269" w:author="Alberto D'Agostino" w:date="2025-02-03T11:40:00Z">
              <w:rPr>
                <w:rFonts w:ascii="Times New Roman" w:eastAsia="Times New Roman" w:hAnsi="Times New Roman" w:cs="Times New Roman"/>
                <w:color w:val="000000"/>
                <w:sz w:val="24"/>
                <w:szCs w:val="24"/>
              </w:rPr>
            </w:rPrChange>
          </w:rPr>
          <w:t>HTTPS://DOI.ORG/</w:t>
        </w:r>
      </w:ins>
      <w:r w:rsidRPr="009D5A73">
        <w:rPr>
          <w:rFonts w:ascii="Times New Roman" w:eastAsia="Times New Roman" w:hAnsi="Times New Roman" w:cs="Times New Roman"/>
          <w:color w:val="000000"/>
          <w:sz w:val="24"/>
          <w:szCs w:val="24"/>
          <w:lang w:val="en-US"/>
          <w:rPrChange w:id="1270" w:author="Alberto D'Agostino" w:date="2025-02-03T11:40:00Z">
            <w:rPr>
              <w:rFonts w:ascii="Times New Roman" w:eastAsia="Times New Roman" w:hAnsi="Times New Roman" w:cs="Times New Roman"/>
              <w:color w:val="000000"/>
              <w:sz w:val="24"/>
              <w:szCs w:val="24"/>
            </w:rPr>
          </w:rPrChange>
        </w:rPr>
        <w:t>10.1007/978-1-4842-5925-2_5</w:t>
      </w:r>
    </w:p>
    <w:p w14:paraId="000001C3"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271"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1272" w:author="Alberto D'Agostino" w:date="2025-02-03T11:40:00Z">
            <w:rPr>
              <w:rFonts w:ascii="Times New Roman" w:eastAsia="Times New Roman" w:hAnsi="Times New Roman" w:cs="Times New Roman"/>
              <w:sz w:val="24"/>
              <w:szCs w:val="24"/>
            </w:rPr>
          </w:rPrChange>
        </w:rPr>
        <w:t>McInerney</w:t>
      </w:r>
      <w:proofErr w:type="spellEnd"/>
      <w:r w:rsidRPr="009D5A73">
        <w:rPr>
          <w:rFonts w:ascii="Times New Roman" w:eastAsia="Times New Roman" w:hAnsi="Times New Roman" w:cs="Times New Roman"/>
          <w:sz w:val="24"/>
          <w:szCs w:val="24"/>
          <w:lang w:val="en-US"/>
          <w:rPrChange w:id="1273" w:author="Alberto D'Agostino" w:date="2025-02-03T11:40:00Z">
            <w:rPr>
              <w:rFonts w:ascii="Times New Roman" w:eastAsia="Times New Roman" w:hAnsi="Times New Roman" w:cs="Times New Roman"/>
              <w:sz w:val="24"/>
              <w:szCs w:val="24"/>
            </w:rPr>
          </w:rPrChange>
        </w:rPr>
        <w:t xml:space="preserve">, D., &amp; </w:t>
      </w:r>
      <w:proofErr w:type="spellStart"/>
      <w:r w:rsidRPr="009D5A73">
        <w:rPr>
          <w:rFonts w:ascii="Times New Roman" w:eastAsia="Times New Roman" w:hAnsi="Times New Roman" w:cs="Times New Roman"/>
          <w:sz w:val="24"/>
          <w:szCs w:val="24"/>
          <w:lang w:val="en-US"/>
          <w:rPrChange w:id="1274" w:author="Alberto D'Agostino" w:date="2025-02-03T11:40:00Z">
            <w:rPr>
              <w:rFonts w:ascii="Times New Roman" w:eastAsia="Times New Roman" w:hAnsi="Times New Roman" w:cs="Times New Roman"/>
              <w:sz w:val="24"/>
              <w:szCs w:val="24"/>
            </w:rPr>
          </w:rPrChange>
        </w:rPr>
        <w:t>Kempeneers</w:t>
      </w:r>
      <w:proofErr w:type="spellEnd"/>
      <w:r w:rsidRPr="009D5A73">
        <w:rPr>
          <w:rFonts w:ascii="Times New Roman" w:eastAsia="Times New Roman" w:hAnsi="Times New Roman" w:cs="Times New Roman"/>
          <w:sz w:val="24"/>
          <w:szCs w:val="24"/>
          <w:lang w:val="en-US"/>
          <w:rPrChange w:id="1275" w:author="Alberto D'Agostino" w:date="2025-02-03T11:40:00Z">
            <w:rPr>
              <w:rFonts w:ascii="Times New Roman" w:eastAsia="Times New Roman" w:hAnsi="Times New Roman" w:cs="Times New Roman"/>
              <w:sz w:val="24"/>
              <w:szCs w:val="24"/>
            </w:rPr>
          </w:rPrChange>
        </w:rPr>
        <w:t xml:space="preserve">, P. (2015). Image Overviews, Tiling and Pyramids. In D. </w:t>
      </w:r>
      <w:proofErr w:type="spellStart"/>
      <w:r w:rsidRPr="009D5A73">
        <w:rPr>
          <w:rFonts w:ascii="Times New Roman" w:eastAsia="Times New Roman" w:hAnsi="Times New Roman" w:cs="Times New Roman"/>
          <w:sz w:val="24"/>
          <w:szCs w:val="24"/>
          <w:lang w:val="en-US"/>
          <w:rPrChange w:id="1276" w:author="Alberto D'Agostino" w:date="2025-02-03T11:40:00Z">
            <w:rPr>
              <w:rFonts w:ascii="Times New Roman" w:eastAsia="Times New Roman" w:hAnsi="Times New Roman" w:cs="Times New Roman"/>
              <w:sz w:val="24"/>
              <w:szCs w:val="24"/>
            </w:rPr>
          </w:rPrChange>
        </w:rPr>
        <w:t>McInerney</w:t>
      </w:r>
      <w:proofErr w:type="spellEnd"/>
      <w:r w:rsidRPr="009D5A73">
        <w:rPr>
          <w:rFonts w:ascii="Times New Roman" w:eastAsia="Times New Roman" w:hAnsi="Times New Roman" w:cs="Times New Roman"/>
          <w:sz w:val="24"/>
          <w:szCs w:val="24"/>
          <w:lang w:val="en-US"/>
          <w:rPrChange w:id="1277" w:author="Alberto D'Agostino" w:date="2025-02-03T11:40:00Z">
            <w:rPr>
              <w:rFonts w:ascii="Times New Roman" w:eastAsia="Times New Roman" w:hAnsi="Times New Roman" w:cs="Times New Roman"/>
              <w:sz w:val="24"/>
              <w:szCs w:val="24"/>
            </w:rPr>
          </w:rPrChange>
        </w:rPr>
        <w:t xml:space="preserve"> &amp; P. </w:t>
      </w:r>
      <w:proofErr w:type="spellStart"/>
      <w:r w:rsidRPr="009D5A73">
        <w:rPr>
          <w:rFonts w:ascii="Times New Roman" w:eastAsia="Times New Roman" w:hAnsi="Times New Roman" w:cs="Times New Roman"/>
          <w:sz w:val="24"/>
          <w:szCs w:val="24"/>
          <w:lang w:val="en-US"/>
          <w:rPrChange w:id="1278" w:author="Alberto D'Agostino" w:date="2025-02-03T11:40:00Z">
            <w:rPr>
              <w:rFonts w:ascii="Times New Roman" w:eastAsia="Times New Roman" w:hAnsi="Times New Roman" w:cs="Times New Roman"/>
              <w:sz w:val="24"/>
              <w:szCs w:val="24"/>
            </w:rPr>
          </w:rPrChange>
        </w:rPr>
        <w:t>Kempeneers</w:t>
      </w:r>
      <w:proofErr w:type="spellEnd"/>
      <w:r w:rsidRPr="009D5A73">
        <w:rPr>
          <w:rFonts w:ascii="Times New Roman" w:eastAsia="Times New Roman" w:hAnsi="Times New Roman" w:cs="Times New Roman"/>
          <w:sz w:val="24"/>
          <w:szCs w:val="24"/>
          <w:lang w:val="en-US"/>
          <w:rPrChange w:id="1279" w:author="Alberto D'Agostino" w:date="2025-02-03T11:40:00Z">
            <w:rPr>
              <w:rFonts w:ascii="Times New Roman" w:eastAsia="Times New Roman" w:hAnsi="Times New Roman" w:cs="Times New Roman"/>
              <w:sz w:val="24"/>
              <w:szCs w:val="24"/>
            </w:rPr>
          </w:rPrChange>
        </w:rPr>
        <w:t xml:space="preserve">, </w:t>
      </w:r>
      <w:proofErr w:type="gramStart"/>
      <w:r w:rsidRPr="009D5A73">
        <w:rPr>
          <w:rFonts w:ascii="Times New Roman" w:eastAsia="Times New Roman" w:hAnsi="Times New Roman" w:cs="Times New Roman"/>
          <w:i/>
          <w:sz w:val="24"/>
          <w:szCs w:val="24"/>
          <w:lang w:val="en-US"/>
          <w:rPrChange w:id="1280" w:author="Alberto D'Agostino" w:date="2025-02-03T11:40:00Z">
            <w:rPr>
              <w:rFonts w:ascii="Times New Roman" w:eastAsia="Times New Roman" w:hAnsi="Times New Roman" w:cs="Times New Roman"/>
              <w:i/>
              <w:sz w:val="24"/>
              <w:szCs w:val="24"/>
            </w:rPr>
          </w:rPrChange>
        </w:rPr>
        <w:t>Open Source</w:t>
      </w:r>
      <w:proofErr w:type="gramEnd"/>
      <w:r w:rsidRPr="009D5A73">
        <w:rPr>
          <w:rFonts w:ascii="Times New Roman" w:eastAsia="Times New Roman" w:hAnsi="Times New Roman" w:cs="Times New Roman"/>
          <w:i/>
          <w:sz w:val="24"/>
          <w:szCs w:val="24"/>
          <w:lang w:val="en-US"/>
          <w:rPrChange w:id="1281" w:author="Alberto D'Agostino" w:date="2025-02-03T11:40:00Z">
            <w:rPr>
              <w:rFonts w:ascii="Times New Roman" w:eastAsia="Times New Roman" w:hAnsi="Times New Roman" w:cs="Times New Roman"/>
              <w:i/>
              <w:sz w:val="24"/>
              <w:szCs w:val="24"/>
            </w:rPr>
          </w:rPrChange>
        </w:rPr>
        <w:t xml:space="preserve"> Geospatial Tools</w:t>
      </w:r>
      <w:r w:rsidRPr="009D5A73">
        <w:rPr>
          <w:rFonts w:ascii="Times New Roman" w:eastAsia="Times New Roman" w:hAnsi="Times New Roman" w:cs="Times New Roman"/>
          <w:sz w:val="24"/>
          <w:szCs w:val="24"/>
          <w:lang w:val="en-US"/>
          <w:rPrChange w:id="1282" w:author="Alberto D'Agostino" w:date="2025-02-03T11:40:00Z">
            <w:rPr>
              <w:rFonts w:ascii="Times New Roman" w:eastAsia="Times New Roman" w:hAnsi="Times New Roman" w:cs="Times New Roman"/>
              <w:sz w:val="24"/>
              <w:szCs w:val="24"/>
            </w:rPr>
          </w:rPrChange>
        </w:rPr>
        <w:t xml:space="preserve"> (pp. 85–97). Springer International Publishing.</w:t>
      </w:r>
      <w:r w:rsidR="0067076A" w:rsidRPr="009D5A73">
        <w:rPr>
          <w:lang w:val="en-US"/>
          <w:rPrChange w:id="1283" w:author="Alberto D'Agostino" w:date="2025-02-03T11:40:00Z">
            <w:rPr/>
          </w:rPrChange>
        </w:rPr>
        <w:fldChar w:fldCharType="begin"/>
      </w:r>
      <w:r w:rsidR="0067076A" w:rsidRPr="009D5A73">
        <w:rPr>
          <w:lang w:val="en-US"/>
          <w:rPrChange w:id="1284" w:author="Alberto D'Agostino" w:date="2025-02-03T11:40:00Z">
            <w:rPr/>
          </w:rPrChange>
        </w:rPr>
        <w:instrText xml:space="preserve"> HYPERLINK "ht</w:instrText>
      </w:r>
      <w:r w:rsidR="0067076A" w:rsidRPr="009D5A73">
        <w:rPr>
          <w:lang w:val="en-US"/>
          <w:rPrChange w:id="1285" w:author="Alberto D'Agostino" w:date="2025-02-03T11:40:00Z">
            <w:rPr/>
          </w:rPrChange>
        </w:rPr>
        <w:instrText xml:space="preserve">tps://doi.org/10.1007/978-3-319-01824-9_7" \h </w:instrText>
      </w:r>
      <w:r w:rsidR="0067076A" w:rsidRPr="009D5A73">
        <w:rPr>
          <w:lang w:val="en-US"/>
          <w:rPrChange w:id="1286" w:author="Alberto D'Agostino" w:date="2025-02-03T11:40:00Z">
            <w:rPr/>
          </w:rPrChange>
        </w:rPr>
        <w:fldChar w:fldCharType="separate"/>
      </w:r>
      <w:r w:rsidRPr="009D5A73">
        <w:rPr>
          <w:rFonts w:ascii="Times New Roman" w:eastAsia="Times New Roman" w:hAnsi="Times New Roman" w:cs="Times New Roman"/>
          <w:sz w:val="24"/>
          <w:szCs w:val="24"/>
          <w:lang w:val="en-US"/>
          <w:rPrChange w:id="1287"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288"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289" w:author="Alberto D'Agostino" w:date="2025-02-03T11:40:00Z">
            <w:rPr/>
          </w:rPrChange>
        </w:rPr>
        <w:fldChar w:fldCharType="begin"/>
      </w:r>
      <w:r w:rsidR="0067076A" w:rsidRPr="009D5A73">
        <w:rPr>
          <w:lang w:val="en-US"/>
          <w:rPrChange w:id="1290" w:author="Alberto D'Agostino" w:date="2025-02-03T11:40:00Z">
            <w:rPr/>
          </w:rPrChange>
        </w:rPr>
        <w:instrText xml:space="preserve"> HYPERLINK "https://doi.org/10.1007/978-3-319-01824-9_7" \h </w:instrText>
      </w:r>
      <w:r w:rsidR="0067076A" w:rsidRPr="009D5A73">
        <w:rPr>
          <w:lang w:val="en-US"/>
          <w:rPrChange w:id="1291"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292" w:author="Alberto D'Agostino" w:date="2025-02-03T11:40:00Z">
            <w:rPr>
              <w:rFonts w:ascii="Times New Roman" w:eastAsia="Times New Roman" w:hAnsi="Times New Roman" w:cs="Times New Roman"/>
              <w:color w:val="1155CC"/>
              <w:sz w:val="24"/>
              <w:szCs w:val="24"/>
              <w:u w:val="single"/>
            </w:rPr>
          </w:rPrChange>
        </w:rPr>
        <w:t>https://doi.org/10.1007/978-3-319-01824-9_7</w:t>
      </w:r>
      <w:r w:rsidR="0067076A" w:rsidRPr="009D5A73">
        <w:rPr>
          <w:rFonts w:ascii="Times New Roman" w:eastAsia="Times New Roman" w:hAnsi="Times New Roman" w:cs="Times New Roman"/>
          <w:color w:val="1155CC"/>
          <w:sz w:val="24"/>
          <w:szCs w:val="24"/>
          <w:u w:val="single"/>
          <w:lang w:val="en-US"/>
          <w:rPrChange w:id="1293" w:author="Alberto D'Agostino" w:date="2025-02-03T11:40:00Z">
            <w:rPr>
              <w:rFonts w:ascii="Times New Roman" w:eastAsia="Times New Roman" w:hAnsi="Times New Roman" w:cs="Times New Roman"/>
              <w:color w:val="1155CC"/>
              <w:sz w:val="24"/>
              <w:szCs w:val="24"/>
              <w:u w:val="single"/>
            </w:rPr>
          </w:rPrChange>
        </w:rPr>
        <w:fldChar w:fldCharType="end"/>
      </w:r>
    </w:p>
    <w:p w14:paraId="000001C4" w14:textId="2A74554D"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294"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1295" w:author="Alberto D'Agostino" w:date="2025-02-03T11:40:00Z">
            <w:rPr>
              <w:rFonts w:ascii="Times New Roman" w:eastAsia="Times New Roman" w:hAnsi="Times New Roman" w:cs="Times New Roman"/>
              <w:sz w:val="24"/>
              <w:szCs w:val="24"/>
            </w:rPr>
          </w:rPrChange>
        </w:rPr>
        <w:t>Melsom</w:t>
      </w:r>
      <w:proofErr w:type="spellEnd"/>
      <w:r w:rsidRPr="009D5A73">
        <w:rPr>
          <w:rFonts w:ascii="Times New Roman" w:eastAsia="Times New Roman" w:hAnsi="Times New Roman" w:cs="Times New Roman"/>
          <w:sz w:val="24"/>
          <w:szCs w:val="24"/>
          <w:lang w:val="en-US"/>
          <w:rPrChange w:id="1296" w:author="Alberto D'Agostino" w:date="2025-02-03T11:40:00Z">
            <w:rPr>
              <w:rFonts w:ascii="Times New Roman" w:eastAsia="Times New Roman" w:hAnsi="Times New Roman" w:cs="Times New Roman"/>
              <w:sz w:val="24"/>
              <w:szCs w:val="24"/>
            </w:rPr>
          </w:rPrChange>
        </w:rPr>
        <w:t>, J. (2020). Multi-scalar geo-landscape models: Interfacing geological models with landscape surface data. </w:t>
      </w:r>
      <w:r w:rsidRPr="009D5A73">
        <w:rPr>
          <w:rFonts w:ascii="Times New Roman" w:eastAsia="Times New Roman" w:hAnsi="Times New Roman" w:cs="Times New Roman"/>
          <w:i/>
          <w:sz w:val="24"/>
          <w:szCs w:val="24"/>
          <w:lang w:val="en-US"/>
          <w:rPrChange w:id="1297" w:author="Alberto D'Agostino" w:date="2025-02-03T11:40:00Z">
            <w:rPr>
              <w:rFonts w:ascii="Times New Roman" w:eastAsia="Times New Roman" w:hAnsi="Times New Roman" w:cs="Times New Roman"/>
              <w:i/>
              <w:sz w:val="24"/>
              <w:szCs w:val="24"/>
            </w:rPr>
          </w:rPrChange>
        </w:rPr>
        <w:t>Journal of Digital Landscape Architecture</w:t>
      </w:r>
      <w:r w:rsidRPr="009D5A73">
        <w:rPr>
          <w:rFonts w:ascii="Times New Roman" w:eastAsia="Times New Roman" w:hAnsi="Times New Roman" w:cs="Times New Roman"/>
          <w:sz w:val="24"/>
          <w:szCs w:val="24"/>
          <w:lang w:val="en-US"/>
          <w:rPrChange w:id="1298" w:author="Alberto D'Agostino" w:date="2025-02-03T11:40:00Z">
            <w:rPr>
              <w:rFonts w:ascii="Times New Roman" w:eastAsia="Times New Roman" w:hAnsi="Times New Roman" w:cs="Times New Roman"/>
              <w:sz w:val="24"/>
              <w:szCs w:val="24"/>
            </w:rPr>
          </w:rPrChange>
        </w:rPr>
        <w:t xml:space="preserve">. </w:t>
      </w:r>
      <w:del w:id="1299" w:author="Alberto D'Agostino" w:date="2025-02-03T11:37:00Z">
        <w:r w:rsidRPr="009D5A73" w:rsidDel="009D5A73">
          <w:rPr>
            <w:rFonts w:ascii="Times New Roman" w:eastAsia="Times New Roman" w:hAnsi="Times New Roman" w:cs="Times New Roman"/>
            <w:sz w:val="24"/>
            <w:szCs w:val="24"/>
            <w:lang w:val="en-US"/>
            <w:rPrChange w:id="1300" w:author="Alberto D'Agostino" w:date="2025-02-03T11:42:00Z">
              <w:rPr>
                <w:rFonts w:ascii="Times New Roman" w:eastAsia="Times New Roman" w:hAnsi="Times New Roman" w:cs="Times New Roman"/>
                <w:sz w:val="24"/>
                <w:szCs w:val="24"/>
              </w:rPr>
            </w:rPrChange>
          </w:rPr>
          <w:delText xml:space="preserve">DOI: </w:delText>
        </w:r>
      </w:del>
      <w:ins w:id="1301" w:author="Alberto D'Agostino" w:date="2025-02-03T11:42: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1302" w:author="Alberto D'Agostino" w:date="2025-02-03T11:37:00Z">
        <w:r w:rsidR="009D5A73" w:rsidRPr="009D5A73">
          <w:rPr>
            <w:rFonts w:ascii="Times New Roman" w:eastAsia="Times New Roman" w:hAnsi="Times New Roman" w:cs="Times New Roman"/>
            <w:sz w:val="24"/>
            <w:szCs w:val="24"/>
            <w:lang w:val="en-US"/>
            <w:rPrChange w:id="1303" w:author="Alberto D'Agostino" w:date="2025-02-03T11:42:00Z">
              <w:rPr>
                <w:rFonts w:ascii="Times New Roman" w:eastAsia="Times New Roman" w:hAnsi="Times New Roman" w:cs="Times New Roman"/>
                <w:sz w:val="24"/>
                <w:szCs w:val="24"/>
                <w:lang w:val="en-US"/>
              </w:rPr>
            </w:rPrChange>
          </w:rPr>
          <w:instrText>https://doi.org/</w:instrText>
        </w:r>
      </w:ins>
      <w:r w:rsidR="009D5A73" w:rsidRPr="009D5A73">
        <w:rPr>
          <w:rFonts w:ascii="Times New Roman" w:eastAsia="Times New Roman" w:hAnsi="Times New Roman" w:cs="Times New Roman"/>
          <w:sz w:val="24"/>
          <w:szCs w:val="24"/>
          <w:lang w:val="en-US"/>
          <w:rPrChange w:id="1304" w:author="Alberto D'Agostino" w:date="2025-02-03T11:40:00Z">
            <w:rPr>
              <w:rFonts w:ascii="Times New Roman" w:eastAsia="Times New Roman" w:hAnsi="Times New Roman" w:cs="Times New Roman"/>
              <w:sz w:val="24"/>
              <w:szCs w:val="24"/>
            </w:rPr>
          </w:rPrChange>
        </w:rPr>
        <w:instrText>10.14627/537690007</w:instrText>
      </w:r>
      <w:ins w:id="1305" w:author="Alberto D'Agostino" w:date="2025-02-03T11:42: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fldChar w:fldCharType="separate"/>
        </w:r>
      </w:ins>
      <w:ins w:id="1306" w:author="Alberto D'Agostino" w:date="2025-02-03T11:37:00Z">
        <w:r w:rsidR="009D5A73" w:rsidRPr="00143D04">
          <w:rPr>
            <w:rStyle w:val="Collegamentoipertestuale"/>
            <w:rFonts w:ascii="Times New Roman" w:eastAsia="Times New Roman" w:hAnsi="Times New Roman" w:cs="Times New Roman"/>
            <w:sz w:val="24"/>
            <w:szCs w:val="24"/>
            <w:lang w:val="en-US"/>
            <w:rPrChange w:id="1307" w:author="Alberto D'Agostino" w:date="2025-02-03T11:42:00Z">
              <w:rPr>
                <w:rFonts w:ascii="Times New Roman" w:eastAsia="Times New Roman" w:hAnsi="Times New Roman" w:cs="Times New Roman"/>
                <w:sz w:val="24"/>
                <w:szCs w:val="24"/>
                <w:lang w:val="en-US"/>
              </w:rPr>
            </w:rPrChange>
          </w:rPr>
          <w:t>https://doi.org/</w:t>
        </w:r>
      </w:ins>
      <w:r w:rsidR="009D5A73" w:rsidRPr="00143D04">
        <w:rPr>
          <w:rStyle w:val="Collegamentoipertestuale"/>
          <w:rFonts w:ascii="Times New Roman" w:eastAsia="Times New Roman" w:hAnsi="Times New Roman" w:cs="Times New Roman"/>
          <w:sz w:val="24"/>
          <w:szCs w:val="24"/>
          <w:lang w:val="en-US"/>
          <w:rPrChange w:id="1308" w:author="Alberto D'Agostino" w:date="2025-02-03T11:40:00Z">
            <w:rPr>
              <w:rFonts w:ascii="Times New Roman" w:eastAsia="Times New Roman" w:hAnsi="Times New Roman" w:cs="Times New Roman"/>
              <w:sz w:val="24"/>
              <w:szCs w:val="24"/>
            </w:rPr>
          </w:rPrChange>
        </w:rPr>
        <w:t>10.14627/537690007</w:t>
      </w:r>
      <w:ins w:id="1309" w:author="Alberto D'Agostino" w:date="2025-02-03T11:42:00Z">
        <w:r w:rsidR="009D5A73">
          <w:rPr>
            <w:rFonts w:ascii="Times New Roman" w:eastAsia="Times New Roman" w:hAnsi="Times New Roman" w:cs="Times New Roman"/>
            <w:sz w:val="24"/>
            <w:szCs w:val="24"/>
            <w:lang w:val="en-US"/>
          </w:rPr>
          <w:fldChar w:fldCharType="end"/>
        </w:r>
      </w:ins>
    </w:p>
    <w:p w14:paraId="000001C5" w14:textId="26A9E1E2" w:rsidR="00696B80" w:rsidRPr="009D5A73" w:rsidRDefault="00734CE6" w:rsidP="004B2208">
      <w:pPr>
        <w:spacing w:line="480" w:lineRule="auto"/>
        <w:ind w:left="709" w:hanging="709"/>
        <w:jc w:val="both"/>
        <w:rPr>
          <w:rFonts w:ascii="Times New Roman" w:eastAsia="Times New Roman" w:hAnsi="Times New Roman" w:cs="Times New Roman"/>
          <w:sz w:val="24"/>
          <w:szCs w:val="24"/>
          <w:lang w:val="en-US"/>
          <w:rPrChange w:id="1310" w:author="Alberto D'Agostino" w:date="2025-02-03T11:40:00Z">
            <w:rPr>
              <w:rFonts w:ascii="Times New Roman" w:eastAsia="Times New Roman" w:hAnsi="Times New Roman" w:cs="Times New Roman"/>
              <w:sz w:val="24"/>
              <w:szCs w:val="24"/>
            </w:rPr>
          </w:rPrChange>
        </w:rPr>
        <w:pPrChange w:id="1311" w:author="Alberto D'Agostino" w:date="2025-02-03T11:24:00Z">
          <w:pPr>
            <w:spacing w:line="480" w:lineRule="auto"/>
            <w:ind w:left="709"/>
            <w:jc w:val="both"/>
          </w:pPr>
        </w:pPrChange>
      </w:pPr>
      <w:r w:rsidRPr="009D5A73">
        <w:rPr>
          <w:rFonts w:ascii="Times New Roman" w:eastAsia="Times New Roman" w:hAnsi="Times New Roman" w:cs="Times New Roman"/>
          <w:sz w:val="24"/>
          <w:szCs w:val="24"/>
          <w:lang w:val="en-US"/>
          <w:rPrChange w:id="1312" w:author="Alberto D'Agostino" w:date="2025-02-03T11:40:00Z">
            <w:rPr>
              <w:rFonts w:ascii="Times New Roman" w:eastAsia="Times New Roman" w:hAnsi="Times New Roman" w:cs="Times New Roman"/>
              <w:sz w:val="24"/>
              <w:szCs w:val="24"/>
            </w:rPr>
          </w:rPrChange>
        </w:rPr>
        <w:t xml:space="preserve">Mete, M. O., &amp; </w:t>
      </w:r>
      <w:proofErr w:type="spellStart"/>
      <w:r w:rsidRPr="009D5A73">
        <w:rPr>
          <w:rFonts w:ascii="Times New Roman" w:eastAsia="Times New Roman" w:hAnsi="Times New Roman" w:cs="Times New Roman"/>
          <w:sz w:val="24"/>
          <w:szCs w:val="24"/>
          <w:lang w:val="en-US"/>
          <w:rPrChange w:id="1313" w:author="Alberto D'Agostino" w:date="2025-02-03T11:40:00Z">
            <w:rPr>
              <w:rFonts w:ascii="Times New Roman" w:eastAsia="Times New Roman" w:hAnsi="Times New Roman" w:cs="Times New Roman"/>
              <w:sz w:val="24"/>
              <w:szCs w:val="24"/>
            </w:rPr>
          </w:rPrChange>
        </w:rPr>
        <w:t>Yomralioglu</w:t>
      </w:r>
      <w:proofErr w:type="spellEnd"/>
      <w:r w:rsidRPr="009D5A73">
        <w:rPr>
          <w:rFonts w:ascii="Times New Roman" w:eastAsia="Times New Roman" w:hAnsi="Times New Roman" w:cs="Times New Roman"/>
          <w:sz w:val="24"/>
          <w:szCs w:val="24"/>
          <w:lang w:val="en-US"/>
          <w:rPrChange w:id="1314" w:author="Alberto D'Agostino" w:date="2025-02-03T11:40:00Z">
            <w:rPr>
              <w:rFonts w:ascii="Times New Roman" w:eastAsia="Times New Roman" w:hAnsi="Times New Roman" w:cs="Times New Roman"/>
              <w:sz w:val="24"/>
              <w:szCs w:val="24"/>
            </w:rPr>
          </w:rPrChange>
        </w:rPr>
        <w:t xml:space="preserve">, T. (2021). Implementation of serverless cloud GIS platform for land valuation. International Journal of Digital Earth, 14(7), 836–850. </w:t>
      </w:r>
      <w:ins w:id="1315" w:author="Alberto D'Agostino" w:date="2025-02-03T11:42: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r w:rsidR="009D5A73" w:rsidRPr="009D5A73">
        <w:rPr>
          <w:rFonts w:ascii="Times New Roman" w:eastAsia="Times New Roman" w:hAnsi="Times New Roman" w:cs="Times New Roman"/>
          <w:sz w:val="24"/>
          <w:szCs w:val="24"/>
          <w:lang w:val="en-US"/>
          <w:rPrChange w:id="1316" w:author="Alberto D'Agostino" w:date="2025-02-03T11:40:00Z">
            <w:rPr>
              <w:rFonts w:ascii="Times New Roman" w:eastAsia="Times New Roman" w:hAnsi="Times New Roman" w:cs="Times New Roman"/>
              <w:sz w:val="24"/>
              <w:szCs w:val="24"/>
            </w:rPr>
          </w:rPrChange>
        </w:rPr>
        <w:instrText>https://doi.org/10.1080/17538947.2021.1889056</w:instrText>
      </w:r>
      <w:ins w:id="1317" w:author="Alberto D'Agostino" w:date="2025-02-03T11:42: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fldChar w:fldCharType="separate"/>
        </w:r>
      </w:ins>
      <w:r w:rsidR="009D5A73" w:rsidRPr="00143D04">
        <w:rPr>
          <w:rStyle w:val="Collegamentoipertestuale"/>
          <w:rFonts w:ascii="Times New Roman" w:eastAsia="Times New Roman" w:hAnsi="Times New Roman" w:cs="Times New Roman"/>
          <w:sz w:val="24"/>
          <w:szCs w:val="24"/>
          <w:lang w:val="en-US"/>
          <w:rPrChange w:id="1318" w:author="Alberto D'Agostino" w:date="2025-02-03T11:40:00Z">
            <w:rPr>
              <w:rFonts w:ascii="Times New Roman" w:eastAsia="Times New Roman" w:hAnsi="Times New Roman" w:cs="Times New Roman"/>
              <w:sz w:val="24"/>
              <w:szCs w:val="24"/>
            </w:rPr>
          </w:rPrChange>
        </w:rPr>
        <w:t>https://doi.org/10.1080/17538947.2021.1889056</w:t>
      </w:r>
      <w:ins w:id="1319" w:author="Alberto D'Agostino" w:date="2025-02-03T11:42:00Z">
        <w:r w:rsidR="009D5A73">
          <w:rPr>
            <w:rFonts w:ascii="Times New Roman" w:eastAsia="Times New Roman" w:hAnsi="Times New Roman" w:cs="Times New Roman"/>
            <w:sz w:val="24"/>
            <w:szCs w:val="24"/>
            <w:lang w:val="en-US"/>
          </w:rPr>
          <w:fldChar w:fldCharType="end"/>
        </w:r>
      </w:ins>
      <w:r w:rsidRPr="009D5A73">
        <w:rPr>
          <w:rFonts w:ascii="Times New Roman" w:eastAsia="Times New Roman" w:hAnsi="Times New Roman" w:cs="Times New Roman"/>
          <w:sz w:val="24"/>
          <w:szCs w:val="24"/>
          <w:lang w:val="en-US"/>
          <w:rPrChange w:id="1320" w:author="Alberto D'Agostino" w:date="2025-02-03T11:40:00Z">
            <w:rPr>
              <w:rFonts w:ascii="Times New Roman" w:eastAsia="Times New Roman" w:hAnsi="Times New Roman" w:cs="Times New Roman"/>
              <w:sz w:val="24"/>
              <w:szCs w:val="24"/>
            </w:rPr>
          </w:rPrChange>
        </w:rPr>
        <w:t xml:space="preserve"> </w:t>
      </w:r>
    </w:p>
    <w:p w14:paraId="000001C6"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321" w:author="Alberto D'Agostino" w:date="2025-02-03T11:40:00Z">
            <w:rPr>
              <w:rFonts w:ascii="Times New Roman" w:eastAsia="Times New Roman" w:hAnsi="Times New Roman" w:cs="Times New Roman"/>
              <w:sz w:val="24"/>
              <w:szCs w:val="24"/>
              <w:lang w:val="en-GB"/>
            </w:rPr>
          </w:rPrChange>
        </w:rPr>
      </w:pPr>
      <w:r w:rsidRPr="009D5A73">
        <w:rPr>
          <w:rFonts w:ascii="Times New Roman" w:eastAsia="Times New Roman" w:hAnsi="Times New Roman" w:cs="Times New Roman"/>
          <w:sz w:val="24"/>
          <w:szCs w:val="24"/>
          <w:lang w:val="en-US"/>
          <w:rPrChange w:id="1322" w:author="Alberto D'Agostino" w:date="2025-02-03T11:40:00Z">
            <w:rPr>
              <w:rFonts w:ascii="Times New Roman" w:eastAsia="Times New Roman" w:hAnsi="Times New Roman" w:cs="Times New Roman"/>
              <w:sz w:val="24"/>
              <w:szCs w:val="24"/>
            </w:rPr>
          </w:rPrChange>
        </w:rPr>
        <w:t xml:space="preserve">Naik, P. &amp; Naik, G. (2024). Mastering Bootstrap, AJAX, and jQuery for Elevating Web Experiences with Advanced Development Techniques. </w:t>
      </w:r>
      <w:r w:rsidRPr="009D5A73">
        <w:rPr>
          <w:rFonts w:ascii="Times New Roman" w:eastAsia="Times New Roman" w:hAnsi="Times New Roman" w:cs="Times New Roman"/>
          <w:sz w:val="24"/>
          <w:szCs w:val="24"/>
          <w:lang w:val="en-US"/>
          <w:rPrChange w:id="1323" w:author="Alberto D'Agostino" w:date="2025-02-03T11:40:00Z">
            <w:rPr>
              <w:rFonts w:ascii="Times New Roman" w:eastAsia="Times New Roman" w:hAnsi="Times New Roman" w:cs="Times New Roman"/>
              <w:sz w:val="24"/>
              <w:szCs w:val="24"/>
              <w:lang w:val="en-GB"/>
            </w:rPr>
          </w:rPrChange>
        </w:rPr>
        <w:t>ISBN: 978-93-6087-864-1</w:t>
      </w:r>
    </w:p>
    <w:p w14:paraId="51AF5DC6" w14:textId="13D57E8B" w:rsidR="0060160E" w:rsidRPr="009D5A73" w:rsidRDefault="0060160E">
      <w:pPr>
        <w:spacing w:line="480" w:lineRule="auto"/>
        <w:ind w:left="709" w:hanging="709"/>
        <w:jc w:val="both"/>
        <w:rPr>
          <w:ins w:id="1324" w:author="Alberto D'Agostino" w:date="2025-02-03T09:40:00Z"/>
          <w:rFonts w:ascii="Times New Roman" w:eastAsia="Times New Roman" w:hAnsi="Times New Roman" w:cs="Times New Roman"/>
          <w:sz w:val="24"/>
          <w:szCs w:val="24"/>
          <w:lang w:val="en-US"/>
          <w:rPrChange w:id="1325" w:author="Alberto D'Agostino" w:date="2025-02-03T11:40:00Z">
            <w:rPr>
              <w:ins w:id="1326" w:author="Alberto D'Agostino" w:date="2025-02-03T09:40:00Z"/>
              <w:rFonts w:ascii="Times New Roman" w:eastAsia="Times New Roman" w:hAnsi="Times New Roman" w:cs="Times New Roman"/>
              <w:sz w:val="24"/>
              <w:szCs w:val="24"/>
              <w:lang w:val="en-GB"/>
            </w:rPr>
          </w:rPrChange>
        </w:rPr>
      </w:pPr>
      <w:r w:rsidRPr="009D5A73">
        <w:rPr>
          <w:rFonts w:ascii="Times New Roman" w:eastAsia="Times New Roman" w:hAnsi="Times New Roman" w:cs="Times New Roman"/>
          <w:sz w:val="24"/>
          <w:szCs w:val="24"/>
          <w:lang w:val="en-US"/>
          <w:rPrChange w:id="1327" w:author="Alberto D'Agostino" w:date="2025-02-03T11:40:00Z">
            <w:rPr>
              <w:rFonts w:ascii="Times New Roman" w:eastAsia="Times New Roman" w:hAnsi="Times New Roman" w:cs="Times New Roman"/>
              <w:sz w:val="24"/>
              <w:szCs w:val="24"/>
              <w:lang w:val="en-GB"/>
            </w:rPr>
          </w:rPrChange>
        </w:rPr>
        <w:t xml:space="preserve">Norman, </w:t>
      </w:r>
      <w:del w:id="1328" w:author="Alberto D'Agostino" w:date="2025-02-03T11:24:00Z">
        <w:r w:rsidRPr="009D5A73" w:rsidDel="004B2208">
          <w:rPr>
            <w:rFonts w:ascii="Times New Roman" w:eastAsia="Times New Roman" w:hAnsi="Times New Roman" w:cs="Times New Roman"/>
            <w:sz w:val="24"/>
            <w:szCs w:val="24"/>
            <w:lang w:val="en-US"/>
            <w:rPrChange w:id="1329" w:author="Alberto D'Agostino" w:date="2025-02-03T11:40:00Z">
              <w:rPr>
                <w:rFonts w:ascii="Times New Roman" w:eastAsia="Times New Roman" w:hAnsi="Times New Roman" w:cs="Times New Roman"/>
                <w:sz w:val="24"/>
                <w:szCs w:val="24"/>
                <w:lang w:val="en-GB"/>
              </w:rPr>
            </w:rPrChange>
          </w:rPr>
          <w:delText>D</w:delText>
        </w:r>
        <w:r w:rsidR="00CE7D23" w:rsidRPr="009D5A73" w:rsidDel="004B2208">
          <w:rPr>
            <w:rFonts w:ascii="Times New Roman" w:eastAsia="Times New Roman" w:hAnsi="Times New Roman" w:cs="Times New Roman"/>
            <w:sz w:val="24"/>
            <w:szCs w:val="24"/>
            <w:lang w:val="en-US"/>
            <w:rPrChange w:id="1330" w:author="Alberto D'Agostino" w:date="2025-02-03T11:40:00Z">
              <w:rPr>
                <w:rFonts w:ascii="Times New Roman" w:eastAsia="Times New Roman" w:hAnsi="Times New Roman" w:cs="Times New Roman"/>
                <w:sz w:val="24"/>
                <w:szCs w:val="24"/>
                <w:lang w:val="en-GB"/>
              </w:rPr>
            </w:rPrChange>
          </w:rPr>
          <w:delText xml:space="preserve">onald </w:delText>
        </w:r>
      </w:del>
      <w:ins w:id="1331" w:author="Alberto D'Agostino" w:date="2025-02-03T11:24:00Z">
        <w:r w:rsidR="004B2208" w:rsidRPr="009D5A73">
          <w:rPr>
            <w:rFonts w:ascii="Times New Roman" w:eastAsia="Times New Roman" w:hAnsi="Times New Roman" w:cs="Times New Roman"/>
            <w:sz w:val="24"/>
            <w:szCs w:val="24"/>
            <w:lang w:val="en-US"/>
            <w:rPrChange w:id="1332" w:author="Alberto D'Agostino" w:date="2025-02-03T11:40:00Z">
              <w:rPr>
                <w:rFonts w:ascii="Times New Roman" w:eastAsia="Times New Roman" w:hAnsi="Times New Roman" w:cs="Times New Roman"/>
                <w:sz w:val="24"/>
                <w:szCs w:val="24"/>
                <w:lang w:val="en-GB"/>
              </w:rPr>
            </w:rPrChange>
          </w:rPr>
          <w:t>D.</w:t>
        </w:r>
        <w:r w:rsidR="004B2208" w:rsidRPr="009D5A73">
          <w:rPr>
            <w:rFonts w:ascii="Times New Roman" w:eastAsia="Times New Roman" w:hAnsi="Times New Roman" w:cs="Times New Roman"/>
            <w:sz w:val="24"/>
            <w:szCs w:val="24"/>
            <w:lang w:val="en-US"/>
            <w:rPrChange w:id="1333" w:author="Alberto D'Agostino" w:date="2025-02-03T11:40:00Z">
              <w:rPr>
                <w:rFonts w:ascii="Times New Roman" w:eastAsia="Times New Roman" w:hAnsi="Times New Roman" w:cs="Times New Roman"/>
                <w:sz w:val="24"/>
                <w:szCs w:val="24"/>
                <w:lang w:val="en-GB"/>
              </w:rPr>
            </w:rPrChange>
          </w:rPr>
          <w:t xml:space="preserve"> </w:t>
        </w:r>
      </w:ins>
      <w:r w:rsidR="00CE7D23" w:rsidRPr="009D5A73">
        <w:rPr>
          <w:rFonts w:ascii="Times New Roman" w:eastAsia="Times New Roman" w:hAnsi="Times New Roman" w:cs="Times New Roman"/>
          <w:sz w:val="24"/>
          <w:szCs w:val="24"/>
          <w:lang w:val="en-US"/>
          <w:rPrChange w:id="1334" w:author="Alberto D'Agostino" w:date="2025-02-03T11:40:00Z">
            <w:rPr>
              <w:rFonts w:ascii="Times New Roman" w:eastAsia="Times New Roman" w:hAnsi="Times New Roman" w:cs="Times New Roman"/>
              <w:sz w:val="24"/>
              <w:szCs w:val="24"/>
              <w:lang w:val="en-GB"/>
            </w:rPr>
          </w:rPrChange>
        </w:rPr>
        <w:t>A</w:t>
      </w:r>
      <w:r w:rsidRPr="009D5A73">
        <w:rPr>
          <w:rFonts w:ascii="Times New Roman" w:eastAsia="Times New Roman" w:hAnsi="Times New Roman" w:cs="Times New Roman"/>
          <w:sz w:val="24"/>
          <w:szCs w:val="24"/>
          <w:lang w:val="en-US"/>
          <w:rPrChange w:id="1335" w:author="Alberto D'Agostino" w:date="2025-02-03T11:40:00Z">
            <w:rPr>
              <w:rFonts w:ascii="Times New Roman" w:eastAsia="Times New Roman" w:hAnsi="Times New Roman" w:cs="Times New Roman"/>
              <w:sz w:val="24"/>
              <w:szCs w:val="24"/>
              <w:lang w:val="en-GB"/>
            </w:rPr>
          </w:rPrChange>
        </w:rPr>
        <w:t>. (2013) The Design of everyday things, Basic Group,</w:t>
      </w:r>
      <w:r w:rsidR="00CE7D23" w:rsidRPr="009D5A73">
        <w:rPr>
          <w:rFonts w:ascii="Times New Roman" w:eastAsia="Times New Roman" w:hAnsi="Times New Roman" w:cs="Times New Roman"/>
          <w:sz w:val="24"/>
          <w:szCs w:val="24"/>
          <w:lang w:val="en-US"/>
          <w:rPrChange w:id="1336" w:author="Alberto D'Agostino" w:date="2025-02-03T11:40:00Z">
            <w:rPr>
              <w:rFonts w:ascii="Times New Roman" w:eastAsia="Times New Roman" w:hAnsi="Times New Roman" w:cs="Times New Roman"/>
              <w:sz w:val="24"/>
              <w:szCs w:val="24"/>
              <w:lang w:val="en-GB"/>
            </w:rPr>
          </w:rPrChange>
        </w:rPr>
        <w:t xml:space="preserve"> New York, ISBN 978-0-465-00394-5</w:t>
      </w:r>
    </w:p>
    <w:p w14:paraId="6F12A281" w14:textId="3AA14496" w:rsidR="007A0665" w:rsidRPr="009D5A73" w:rsidRDefault="007A0665" w:rsidP="00F11464">
      <w:pPr>
        <w:spacing w:line="480" w:lineRule="auto"/>
        <w:ind w:left="709" w:hanging="709"/>
        <w:jc w:val="both"/>
        <w:rPr>
          <w:rFonts w:ascii="Times New Roman" w:eastAsia="Times New Roman" w:hAnsi="Times New Roman" w:cs="Times New Roman"/>
          <w:sz w:val="24"/>
          <w:szCs w:val="24"/>
          <w:lang w:val="en-US"/>
          <w:rPrChange w:id="1337" w:author="Alberto D'Agostino" w:date="2025-02-03T11:40:00Z">
            <w:rPr>
              <w:rFonts w:ascii="Times New Roman" w:eastAsia="Times New Roman" w:hAnsi="Times New Roman" w:cs="Times New Roman"/>
              <w:sz w:val="24"/>
              <w:szCs w:val="24"/>
              <w:lang w:val="en-GB"/>
            </w:rPr>
          </w:rPrChange>
        </w:rPr>
      </w:pPr>
      <w:proofErr w:type="spellStart"/>
      <w:ins w:id="1338" w:author="Alberto D'Agostino" w:date="2025-02-03T09:40:00Z">
        <w:r w:rsidRPr="009D5A73">
          <w:rPr>
            <w:rFonts w:ascii="Times New Roman" w:eastAsia="Times New Roman" w:hAnsi="Times New Roman" w:cs="Times New Roman"/>
            <w:sz w:val="24"/>
            <w:szCs w:val="24"/>
            <w:lang w:val="en-US"/>
            <w:rPrChange w:id="1339" w:author="Alberto D'Agostino" w:date="2025-02-03T11:40:00Z">
              <w:rPr>
                <w:rFonts w:ascii="Times New Roman" w:eastAsia="Times New Roman" w:hAnsi="Times New Roman" w:cs="Times New Roman"/>
                <w:sz w:val="24"/>
                <w:szCs w:val="24"/>
              </w:rPr>
            </w:rPrChange>
          </w:rPr>
          <w:t>Ortolano</w:t>
        </w:r>
        <w:proofErr w:type="spellEnd"/>
        <w:r w:rsidRPr="009D5A73">
          <w:rPr>
            <w:rFonts w:ascii="Times New Roman" w:eastAsia="Times New Roman" w:hAnsi="Times New Roman" w:cs="Times New Roman"/>
            <w:sz w:val="24"/>
            <w:szCs w:val="24"/>
            <w:lang w:val="en-US"/>
            <w:rPrChange w:id="1340" w:author="Alberto D'Agostino" w:date="2025-02-03T11:40:00Z">
              <w:rPr>
                <w:rFonts w:ascii="Times New Roman" w:eastAsia="Times New Roman" w:hAnsi="Times New Roman" w:cs="Times New Roman"/>
                <w:sz w:val="24"/>
                <w:szCs w:val="24"/>
              </w:rPr>
            </w:rPrChange>
          </w:rPr>
          <w:t xml:space="preserve">, G., Fazio, E., </w:t>
        </w:r>
        <w:proofErr w:type="spellStart"/>
        <w:r w:rsidRPr="009D5A73">
          <w:rPr>
            <w:rFonts w:ascii="Times New Roman" w:eastAsia="Times New Roman" w:hAnsi="Times New Roman" w:cs="Times New Roman"/>
            <w:sz w:val="24"/>
            <w:szCs w:val="24"/>
            <w:lang w:val="en-US"/>
            <w:rPrChange w:id="1341" w:author="Alberto D'Agostino" w:date="2025-02-03T11:40:00Z">
              <w:rPr>
                <w:rFonts w:ascii="Times New Roman" w:eastAsia="Times New Roman" w:hAnsi="Times New Roman" w:cs="Times New Roman"/>
                <w:sz w:val="24"/>
                <w:szCs w:val="24"/>
              </w:rPr>
            </w:rPrChange>
          </w:rPr>
          <w:t>Visalli</w:t>
        </w:r>
        <w:proofErr w:type="spellEnd"/>
        <w:r w:rsidRPr="009D5A73">
          <w:rPr>
            <w:rFonts w:ascii="Times New Roman" w:eastAsia="Times New Roman" w:hAnsi="Times New Roman" w:cs="Times New Roman"/>
            <w:sz w:val="24"/>
            <w:szCs w:val="24"/>
            <w:lang w:val="en-US"/>
            <w:rPrChange w:id="1342" w:author="Alberto D'Agostino" w:date="2025-02-03T11:40:00Z">
              <w:rPr>
                <w:rFonts w:ascii="Times New Roman" w:eastAsia="Times New Roman" w:hAnsi="Times New Roman" w:cs="Times New Roman"/>
                <w:sz w:val="24"/>
                <w:szCs w:val="24"/>
              </w:rPr>
            </w:rPrChange>
          </w:rPr>
          <w:t xml:space="preserve">, R., Alsop, G. I., Pagano, M., &amp; </w:t>
        </w:r>
        <w:proofErr w:type="spellStart"/>
        <w:r w:rsidRPr="009D5A73">
          <w:rPr>
            <w:rFonts w:ascii="Times New Roman" w:eastAsia="Times New Roman" w:hAnsi="Times New Roman" w:cs="Times New Roman"/>
            <w:sz w:val="24"/>
            <w:szCs w:val="24"/>
            <w:lang w:val="en-US"/>
            <w:rPrChange w:id="1343" w:author="Alberto D'Agostino" w:date="2025-02-03T11:40:00Z">
              <w:rPr>
                <w:rFonts w:ascii="Times New Roman" w:eastAsia="Times New Roman" w:hAnsi="Times New Roman" w:cs="Times New Roman"/>
                <w:sz w:val="24"/>
                <w:szCs w:val="24"/>
              </w:rPr>
            </w:rPrChange>
          </w:rPr>
          <w:t>Cirrincione</w:t>
        </w:r>
        <w:proofErr w:type="spellEnd"/>
        <w:r w:rsidRPr="009D5A73">
          <w:rPr>
            <w:rFonts w:ascii="Times New Roman" w:eastAsia="Times New Roman" w:hAnsi="Times New Roman" w:cs="Times New Roman"/>
            <w:sz w:val="24"/>
            <w:szCs w:val="24"/>
            <w:lang w:val="en-US"/>
            <w:rPrChange w:id="1344" w:author="Alberto D'Agostino" w:date="2025-02-03T11:40:00Z">
              <w:rPr>
                <w:rFonts w:ascii="Times New Roman" w:eastAsia="Times New Roman" w:hAnsi="Times New Roman" w:cs="Times New Roman"/>
                <w:sz w:val="24"/>
                <w:szCs w:val="24"/>
              </w:rPr>
            </w:rPrChange>
          </w:rPr>
          <w:t xml:space="preserve">, R. (2020). Quantitative microstructural analysis of </w:t>
        </w:r>
        <w:proofErr w:type="spellStart"/>
        <w:r w:rsidRPr="009D5A73">
          <w:rPr>
            <w:rFonts w:ascii="Times New Roman" w:eastAsia="Times New Roman" w:hAnsi="Times New Roman" w:cs="Times New Roman"/>
            <w:sz w:val="24"/>
            <w:szCs w:val="24"/>
            <w:lang w:val="en-US"/>
            <w:rPrChange w:id="1345" w:author="Alberto D'Agostino" w:date="2025-02-03T11:40:00Z">
              <w:rPr>
                <w:rFonts w:ascii="Times New Roman" w:eastAsia="Times New Roman" w:hAnsi="Times New Roman" w:cs="Times New Roman"/>
                <w:sz w:val="24"/>
                <w:szCs w:val="24"/>
              </w:rPr>
            </w:rPrChange>
          </w:rPr>
          <w:t>mylonites</w:t>
        </w:r>
        <w:proofErr w:type="spellEnd"/>
        <w:r w:rsidRPr="009D5A73">
          <w:rPr>
            <w:rFonts w:ascii="Times New Roman" w:eastAsia="Times New Roman" w:hAnsi="Times New Roman" w:cs="Times New Roman"/>
            <w:sz w:val="24"/>
            <w:szCs w:val="24"/>
            <w:lang w:val="en-US"/>
            <w:rPrChange w:id="1346" w:author="Alberto D'Agostino" w:date="2025-02-03T11:40:00Z">
              <w:rPr>
                <w:rFonts w:ascii="Times New Roman" w:eastAsia="Times New Roman" w:hAnsi="Times New Roman" w:cs="Times New Roman"/>
                <w:sz w:val="24"/>
                <w:szCs w:val="24"/>
              </w:rPr>
            </w:rPrChange>
          </w:rPr>
          <w:t xml:space="preserve"> formed during Alpine tectonics in the western </w:t>
        </w:r>
        <w:r w:rsidRPr="009D5A73">
          <w:rPr>
            <w:rFonts w:ascii="Times New Roman" w:eastAsia="Times New Roman" w:hAnsi="Times New Roman" w:cs="Times New Roman"/>
            <w:sz w:val="24"/>
            <w:szCs w:val="24"/>
            <w:lang w:val="en-US"/>
            <w:rPrChange w:id="1347" w:author="Alberto D'Agostino" w:date="2025-02-03T11:40:00Z">
              <w:rPr>
                <w:rFonts w:ascii="Times New Roman" w:eastAsia="Times New Roman" w:hAnsi="Times New Roman" w:cs="Times New Roman"/>
                <w:sz w:val="24"/>
                <w:szCs w:val="24"/>
              </w:rPr>
            </w:rPrChange>
          </w:rPr>
          <w:lastRenderedPageBreak/>
          <w:t xml:space="preserve">Mediterranean realm. Journal of Structural Geology, 131, 103956. </w:t>
        </w:r>
        <w:r w:rsidRPr="009D5A73">
          <w:rPr>
            <w:rFonts w:ascii="Times New Roman" w:eastAsia="Times New Roman" w:hAnsi="Times New Roman" w:cs="Times New Roman"/>
            <w:sz w:val="24"/>
            <w:szCs w:val="24"/>
            <w:lang w:val="en-US"/>
            <w:rPrChange w:id="1348" w:author="Alberto D'Agostino" w:date="2025-02-03T11:40:00Z">
              <w:rPr>
                <w:rFonts w:ascii="Times New Roman" w:eastAsia="Times New Roman" w:hAnsi="Times New Roman" w:cs="Times New Roman"/>
                <w:sz w:val="24"/>
                <w:szCs w:val="24"/>
              </w:rPr>
            </w:rPrChange>
          </w:rPr>
          <w:fldChar w:fldCharType="begin"/>
        </w:r>
        <w:r w:rsidRPr="009D5A73">
          <w:rPr>
            <w:rFonts w:ascii="Times New Roman" w:eastAsia="Times New Roman" w:hAnsi="Times New Roman" w:cs="Times New Roman"/>
            <w:sz w:val="24"/>
            <w:szCs w:val="24"/>
            <w:lang w:val="en-US"/>
            <w:rPrChange w:id="1349" w:author="Alberto D'Agostino" w:date="2025-02-03T11:40:00Z">
              <w:rPr>
                <w:rFonts w:ascii="Times New Roman" w:eastAsia="Times New Roman" w:hAnsi="Times New Roman" w:cs="Times New Roman"/>
                <w:sz w:val="24"/>
                <w:szCs w:val="24"/>
              </w:rPr>
            </w:rPrChange>
          </w:rPr>
          <w:instrText xml:space="preserve"> HYPERLINK "https://doi.org/10.1016/j.jsg.2019.103956" </w:instrText>
        </w:r>
        <w:r w:rsidRPr="009D5A73">
          <w:rPr>
            <w:rFonts w:ascii="Times New Roman" w:eastAsia="Times New Roman" w:hAnsi="Times New Roman" w:cs="Times New Roman"/>
            <w:sz w:val="24"/>
            <w:szCs w:val="24"/>
            <w:lang w:val="en-US"/>
            <w:rPrChange w:id="1350" w:author="Alberto D'Agostino" w:date="2025-02-03T11:40:00Z">
              <w:rPr>
                <w:rFonts w:ascii="Times New Roman" w:eastAsia="Times New Roman" w:hAnsi="Times New Roman" w:cs="Times New Roman"/>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1351" w:author="Alberto D'Agostino" w:date="2025-02-03T11:40:00Z">
              <w:rPr>
                <w:rStyle w:val="Collegamentoipertestuale"/>
                <w:rFonts w:ascii="Times New Roman" w:eastAsia="Times New Roman" w:hAnsi="Times New Roman" w:cs="Times New Roman"/>
                <w:sz w:val="24"/>
                <w:szCs w:val="24"/>
              </w:rPr>
            </w:rPrChange>
          </w:rPr>
          <w:t>https://doi.org/10.1016/j.jsg.2019.103956</w:t>
        </w:r>
        <w:r w:rsidRPr="009D5A73">
          <w:rPr>
            <w:rFonts w:ascii="Times New Roman" w:eastAsia="Times New Roman" w:hAnsi="Times New Roman" w:cs="Times New Roman"/>
            <w:sz w:val="24"/>
            <w:szCs w:val="24"/>
            <w:lang w:val="en-US"/>
            <w:rPrChange w:id="1352" w:author="Alberto D'Agostino" w:date="2025-02-03T11:40:00Z">
              <w:rPr>
                <w:rFonts w:ascii="Times New Roman" w:eastAsia="Times New Roman" w:hAnsi="Times New Roman" w:cs="Times New Roman"/>
                <w:sz w:val="24"/>
                <w:szCs w:val="24"/>
              </w:rPr>
            </w:rPrChange>
          </w:rPr>
          <w:fldChar w:fldCharType="end"/>
        </w:r>
        <w:r w:rsidRPr="009D5A73">
          <w:rPr>
            <w:rFonts w:ascii="Times New Roman" w:eastAsia="Times New Roman" w:hAnsi="Times New Roman" w:cs="Times New Roman"/>
            <w:sz w:val="24"/>
            <w:szCs w:val="24"/>
            <w:lang w:val="en-US"/>
            <w:rPrChange w:id="1353" w:author="Alberto D'Agostino" w:date="2025-02-03T11:40:00Z">
              <w:rPr>
                <w:rFonts w:ascii="Times New Roman" w:eastAsia="Times New Roman" w:hAnsi="Times New Roman" w:cs="Times New Roman"/>
                <w:sz w:val="24"/>
                <w:szCs w:val="24"/>
              </w:rPr>
            </w:rPrChange>
          </w:rPr>
          <w:t xml:space="preserve"> </w:t>
        </w:r>
      </w:ins>
    </w:p>
    <w:p w14:paraId="7C66ADCD" w14:textId="77777777" w:rsidR="004B2208" w:rsidRPr="009D5A73" w:rsidRDefault="004B2208" w:rsidP="004B2208">
      <w:pPr>
        <w:spacing w:line="480" w:lineRule="auto"/>
        <w:ind w:left="709" w:hanging="709"/>
        <w:jc w:val="both"/>
        <w:rPr>
          <w:ins w:id="1354" w:author="Alberto D'Agostino" w:date="2025-02-03T11:25:00Z"/>
          <w:rFonts w:ascii="Times New Roman" w:eastAsia="Times New Roman" w:hAnsi="Times New Roman" w:cs="Times New Roman"/>
          <w:color w:val="000000"/>
          <w:sz w:val="24"/>
          <w:szCs w:val="24"/>
          <w:lang w:val="en-US"/>
          <w:rPrChange w:id="1355" w:author="Alberto D'Agostino" w:date="2025-02-03T11:40:00Z">
            <w:rPr>
              <w:ins w:id="1356" w:author="Alberto D'Agostino" w:date="2025-02-03T11:25:00Z"/>
              <w:rFonts w:ascii="Times New Roman" w:eastAsia="Times New Roman" w:hAnsi="Times New Roman" w:cs="Times New Roman"/>
              <w:color w:val="000000"/>
              <w:sz w:val="24"/>
              <w:szCs w:val="24"/>
              <w:lang w:val="it-IT"/>
            </w:rPr>
          </w:rPrChange>
        </w:rPr>
      </w:pPr>
      <w:proofErr w:type="spellStart"/>
      <w:ins w:id="1357" w:author="Alberto D'Agostino" w:date="2025-02-03T11:25:00Z">
        <w:r w:rsidRPr="009D5A73">
          <w:rPr>
            <w:rFonts w:ascii="Times New Roman" w:eastAsia="Times New Roman" w:hAnsi="Times New Roman" w:cs="Times New Roman"/>
            <w:color w:val="000000"/>
            <w:sz w:val="24"/>
            <w:szCs w:val="24"/>
            <w:lang w:val="en-US"/>
            <w:rPrChange w:id="1358" w:author="Alberto D'Agostino" w:date="2025-02-03T11:40:00Z">
              <w:rPr>
                <w:rFonts w:ascii="Times New Roman" w:eastAsia="Times New Roman" w:hAnsi="Times New Roman" w:cs="Times New Roman"/>
                <w:color w:val="000000"/>
                <w:sz w:val="24"/>
                <w:szCs w:val="24"/>
                <w:lang w:val="it-IT"/>
              </w:rPr>
            </w:rPrChange>
          </w:rPr>
          <w:t>Ortolano</w:t>
        </w:r>
        <w:proofErr w:type="spellEnd"/>
        <w:r w:rsidRPr="009D5A73">
          <w:rPr>
            <w:rFonts w:ascii="Times New Roman" w:eastAsia="Times New Roman" w:hAnsi="Times New Roman" w:cs="Times New Roman"/>
            <w:color w:val="000000"/>
            <w:sz w:val="24"/>
            <w:szCs w:val="24"/>
            <w:lang w:val="en-US"/>
            <w:rPrChange w:id="1359" w:author="Alberto D'Agostino" w:date="2025-02-03T11:40:00Z">
              <w:rPr>
                <w:rFonts w:ascii="Times New Roman" w:eastAsia="Times New Roman" w:hAnsi="Times New Roman" w:cs="Times New Roman"/>
                <w:color w:val="000000"/>
                <w:sz w:val="24"/>
                <w:szCs w:val="24"/>
                <w:lang w:val="it-IT"/>
              </w:rPr>
            </w:rPrChange>
          </w:rPr>
          <w:t xml:space="preserve">, G., </w:t>
        </w:r>
        <w:proofErr w:type="spellStart"/>
        <w:r w:rsidRPr="009D5A73">
          <w:rPr>
            <w:rFonts w:ascii="Times New Roman" w:eastAsia="Times New Roman" w:hAnsi="Times New Roman" w:cs="Times New Roman"/>
            <w:color w:val="000000"/>
            <w:sz w:val="24"/>
            <w:szCs w:val="24"/>
            <w:lang w:val="en-US"/>
            <w:rPrChange w:id="1360" w:author="Alberto D'Agostino" w:date="2025-02-03T11:40:00Z">
              <w:rPr>
                <w:rFonts w:ascii="Times New Roman" w:eastAsia="Times New Roman" w:hAnsi="Times New Roman" w:cs="Times New Roman"/>
                <w:color w:val="000000"/>
                <w:sz w:val="24"/>
                <w:szCs w:val="24"/>
                <w:lang w:val="it-IT"/>
              </w:rPr>
            </w:rPrChange>
          </w:rPr>
          <w:t>Cirrincione</w:t>
        </w:r>
        <w:proofErr w:type="spellEnd"/>
        <w:r w:rsidRPr="009D5A73">
          <w:rPr>
            <w:rFonts w:ascii="Times New Roman" w:eastAsia="Times New Roman" w:hAnsi="Times New Roman" w:cs="Times New Roman"/>
            <w:color w:val="000000"/>
            <w:sz w:val="24"/>
            <w:szCs w:val="24"/>
            <w:lang w:val="en-US"/>
            <w:rPrChange w:id="1361" w:author="Alberto D'Agostino" w:date="2025-02-03T11:40:00Z">
              <w:rPr>
                <w:rFonts w:ascii="Times New Roman" w:eastAsia="Times New Roman" w:hAnsi="Times New Roman" w:cs="Times New Roman"/>
                <w:color w:val="000000"/>
                <w:sz w:val="24"/>
                <w:szCs w:val="24"/>
                <w:lang w:val="it-IT"/>
              </w:rPr>
            </w:rPrChange>
          </w:rPr>
          <w:t xml:space="preserve">, R., </w:t>
        </w:r>
        <w:proofErr w:type="spellStart"/>
        <w:r w:rsidRPr="009D5A73">
          <w:rPr>
            <w:rFonts w:ascii="Times New Roman" w:eastAsia="Times New Roman" w:hAnsi="Times New Roman" w:cs="Times New Roman"/>
            <w:color w:val="000000"/>
            <w:sz w:val="24"/>
            <w:szCs w:val="24"/>
            <w:lang w:val="en-US"/>
            <w:rPrChange w:id="1362" w:author="Alberto D'Agostino" w:date="2025-02-03T11:40:00Z">
              <w:rPr>
                <w:rFonts w:ascii="Times New Roman" w:eastAsia="Times New Roman" w:hAnsi="Times New Roman" w:cs="Times New Roman"/>
                <w:color w:val="000000"/>
                <w:sz w:val="24"/>
                <w:szCs w:val="24"/>
                <w:lang w:val="it-IT"/>
              </w:rPr>
            </w:rPrChange>
          </w:rPr>
          <w:t>Pezzino</w:t>
        </w:r>
        <w:proofErr w:type="spellEnd"/>
        <w:r w:rsidRPr="009D5A73">
          <w:rPr>
            <w:rFonts w:ascii="Times New Roman" w:eastAsia="Times New Roman" w:hAnsi="Times New Roman" w:cs="Times New Roman"/>
            <w:color w:val="000000"/>
            <w:sz w:val="24"/>
            <w:szCs w:val="24"/>
            <w:lang w:val="en-US"/>
            <w:rPrChange w:id="1363" w:author="Alberto D'Agostino" w:date="2025-02-03T11:40:00Z">
              <w:rPr>
                <w:rFonts w:ascii="Times New Roman" w:eastAsia="Times New Roman" w:hAnsi="Times New Roman" w:cs="Times New Roman"/>
                <w:color w:val="000000"/>
                <w:sz w:val="24"/>
                <w:szCs w:val="24"/>
                <w:lang w:val="it-IT"/>
              </w:rPr>
            </w:rPrChange>
          </w:rPr>
          <w:t xml:space="preserve">, A., &amp; </w:t>
        </w:r>
        <w:proofErr w:type="spellStart"/>
        <w:r w:rsidRPr="009D5A73">
          <w:rPr>
            <w:rFonts w:ascii="Times New Roman" w:eastAsia="Times New Roman" w:hAnsi="Times New Roman" w:cs="Times New Roman"/>
            <w:color w:val="000000"/>
            <w:sz w:val="24"/>
            <w:szCs w:val="24"/>
            <w:lang w:val="en-US"/>
            <w:rPrChange w:id="1364" w:author="Alberto D'Agostino" w:date="2025-02-03T11:40:00Z">
              <w:rPr>
                <w:rFonts w:ascii="Times New Roman" w:eastAsia="Times New Roman" w:hAnsi="Times New Roman" w:cs="Times New Roman"/>
                <w:color w:val="000000"/>
                <w:sz w:val="24"/>
                <w:szCs w:val="24"/>
                <w:lang w:val="it-IT"/>
              </w:rPr>
            </w:rPrChange>
          </w:rPr>
          <w:t>Puliatti</w:t>
        </w:r>
        <w:proofErr w:type="spellEnd"/>
        <w:r w:rsidRPr="009D5A73">
          <w:rPr>
            <w:rFonts w:ascii="Times New Roman" w:eastAsia="Times New Roman" w:hAnsi="Times New Roman" w:cs="Times New Roman"/>
            <w:color w:val="000000"/>
            <w:sz w:val="24"/>
            <w:szCs w:val="24"/>
            <w:lang w:val="en-US"/>
            <w:rPrChange w:id="1365" w:author="Alberto D'Agostino" w:date="2025-02-03T11:40:00Z">
              <w:rPr>
                <w:rFonts w:ascii="Times New Roman" w:eastAsia="Times New Roman" w:hAnsi="Times New Roman" w:cs="Times New Roman"/>
                <w:color w:val="000000"/>
                <w:sz w:val="24"/>
                <w:szCs w:val="24"/>
                <w:lang w:val="it-IT"/>
              </w:rPr>
            </w:rPrChange>
          </w:rPr>
          <w:t xml:space="preserve">, G. (2013). Geo-Petro-Structural study of the </w:t>
        </w:r>
        <w:proofErr w:type="spellStart"/>
        <w:r w:rsidRPr="009D5A73">
          <w:rPr>
            <w:rFonts w:ascii="Times New Roman" w:eastAsia="Times New Roman" w:hAnsi="Times New Roman" w:cs="Times New Roman"/>
            <w:color w:val="000000"/>
            <w:sz w:val="24"/>
            <w:szCs w:val="24"/>
            <w:lang w:val="en-US"/>
            <w:rPrChange w:id="1366" w:author="Alberto D'Agostino" w:date="2025-02-03T11:40:00Z">
              <w:rPr>
                <w:rFonts w:ascii="Times New Roman" w:eastAsia="Times New Roman" w:hAnsi="Times New Roman" w:cs="Times New Roman"/>
                <w:color w:val="000000"/>
                <w:sz w:val="24"/>
                <w:szCs w:val="24"/>
                <w:lang w:val="it-IT"/>
              </w:rPr>
            </w:rPrChange>
          </w:rPr>
          <w:t>Palmi</w:t>
        </w:r>
        <w:proofErr w:type="spellEnd"/>
        <w:r w:rsidRPr="009D5A73">
          <w:rPr>
            <w:rFonts w:ascii="Times New Roman" w:eastAsia="Times New Roman" w:hAnsi="Times New Roman" w:cs="Times New Roman"/>
            <w:color w:val="000000"/>
            <w:sz w:val="24"/>
            <w:szCs w:val="24"/>
            <w:lang w:val="en-US"/>
            <w:rPrChange w:id="1367" w:author="Alberto D'Agostino" w:date="2025-02-03T11:40:00Z">
              <w:rPr>
                <w:rFonts w:ascii="Times New Roman" w:eastAsia="Times New Roman" w:hAnsi="Times New Roman" w:cs="Times New Roman"/>
                <w:color w:val="000000"/>
                <w:sz w:val="24"/>
                <w:szCs w:val="24"/>
                <w:lang w:val="it-IT"/>
              </w:rPr>
            </w:rPrChange>
          </w:rPr>
          <w:t xml:space="preserve"> shear zone: Kinematic and rheological implications. </w:t>
        </w:r>
        <w:proofErr w:type="spellStart"/>
        <w:r w:rsidRPr="009D5A73">
          <w:rPr>
            <w:rFonts w:ascii="Times New Roman" w:eastAsia="Times New Roman" w:hAnsi="Times New Roman" w:cs="Times New Roman"/>
            <w:color w:val="000000"/>
            <w:sz w:val="24"/>
            <w:szCs w:val="24"/>
            <w:lang w:val="en-US"/>
            <w:rPrChange w:id="1368" w:author="Alberto D'Agostino" w:date="2025-02-03T11:40:00Z">
              <w:rPr>
                <w:rFonts w:ascii="Times New Roman" w:eastAsia="Times New Roman" w:hAnsi="Times New Roman" w:cs="Times New Roman"/>
                <w:color w:val="000000"/>
                <w:sz w:val="24"/>
                <w:szCs w:val="24"/>
                <w:lang w:val="it-IT"/>
              </w:rPr>
            </w:rPrChange>
          </w:rPr>
          <w:t>Rendiconti</w:t>
        </w:r>
        <w:proofErr w:type="spellEnd"/>
        <w:r w:rsidRPr="009D5A73">
          <w:rPr>
            <w:rFonts w:ascii="Times New Roman" w:eastAsia="Times New Roman" w:hAnsi="Times New Roman" w:cs="Times New Roman"/>
            <w:color w:val="000000"/>
            <w:sz w:val="24"/>
            <w:szCs w:val="24"/>
            <w:lang w:val="en-US"/>
            <w:rPrChange w:id="1369" w:author="Alberto D'Agostino" w:date="2025-02-03T11:40:00Z">
              <w:rPr>
                <w:rFonts w:ascii="Times New Roman" w:eastAsia="Times New Roman" w:hAnsi="Times New Roman" w:cs="Times New Roman"/>
                <w:color w:val="000000"/>
                <w:sz w:val="24"/>
                <w:szCs w:val="24"/>
                <w:lang w:val="it-IT"/>
              </w:rPr>
            </w:rPrChange>
          </w:rPr>
          <w:t xml:space="preserve"> Online </w:t>
        </w:r>
        <w:proofErr w:type="spellStart"/>
        <w:r w:rsidRPr="009D5A73">
          <w:rPr>
            <w:rFonts w:ascii="Times New Roman" w:eastAsia="Times New Roman" w:hAnsi="Times New Roman" w:cs="Times New Roman"/>
            <w:color w:val="000000"/>
            <w:sz w:val="24"/>
            <w:szCs w:val="24"/>
            <w:lang w:val="en-US"/>
            <w:rPrChange w:id="1370" w:author="Alberto D'Agostino" w:date="2025-02-03T11:40:00Z">
              <w:rPr>
                <w:rFonts w:ascii="Times New Roman" w:eastAsia="Times New Roman" w:hAnsi="Times New Roman" w:cs="Times New Roman"/>
                <w:color w:val="000000"/>
                <w:sz w:val="24"/>
                <w:szCs w:val="24"/>
                <w:lang w:val="it-IT"/>
              </w:rPr>
            </w:rPrChange>
          </w:rPr>
          <w:t>della</w:t>
        </w:r>
        <w:proofErr w:type="spellEnd"/>
        <w:r w:rsidRPr="009D5A73">
          <w:rPr>
            <w:rFonts w:ascii="Times New Roman" w:eastAsia="Times New Roman" w:hAnsi="Times New Roman" w:cs="Times New Roman"/>
            <w:color w:val="000000"/>
            <w:sz w:val="24"/>
            <w:szCs w:val="24"/>
            <w:lang w:val="en-US"/>
            <w:rPrChange w:id="1371" w:author="Alberto D'Agostino" w:date="2025-02-03T11:40:00Z">
              <w:rPr>
                <w:rFonts w:ascii="Times New Roman" w:eastAsia="Times New Roman" w:hAnsi="Times New Roman" w:cs="Times New Roman"/>
                <w:color w:val="000000"/>
                <w:sz w:val="24"/>
                <w:szCs w:val="24"/>
                <w:lang w:val="it-IT"/>
              </w:rPr>
            </w:rPrChange>
          </w:rPr>
          <w:t xml:space="preserve"> </w:t>
        </w:r>
        <w:proofErr w:type="spellStart"/>
        <w:r w:rsidRPr="009D5A73">
          <w:rPr>
            <w:rFonts w:ascii="Times New Roman" w:eastAsia="Times New Roman" w:hAnsi="Times New Roman" w:cs="Times New Roman"/>
            <w:color w:val="000000"/>
            <w:sz w:val="24"/>
            <w:szCs w:val="24"/>
            <w:lang w:val="en-US"/>
            <w:rPrChange w:id="1372" w:author="Alberto D'Agostino" w:date="2025-02-03T11:40:00Z">
              <w:rPr>
                <w:rFonts w:ascii="Times New Roman" w:eastAsia="Times New Roman" w:hAnsi="Times New Roman" w:cs="Times New Roman"/>
                <w:color w:val="000000"/>
                <w:sz w:val="24"/>
                <w:szCs w:val="24"/>
                <w:lang w:val="it-IT"/>
              </w:rPr>
            </w:rPrChange>
          </w:rPr>
          <w:t>Società</w:t>
        </w:r>
        <w:proofErr w:type="spellEnd"/>
        <w:r w:rsidRPr="009D5A73">
          <w:rPr>
            <w:rFonts w:ascii="Times New Roman" w:eastAsia="Times New Roman" w:hAnsi="Times New Roman" w:cs="Times New Roman"/>
            <w:color w:val="000000"/>
            <w:sz w:val="24"/>
            <w:szCs w:val="24"/>
            <w:lang w:val="en-US"/>
            <w:rPrChange w:id="1373" w:author="Alberto D'Agostino" w:date="2025-02-03T11:40:00Z">
              <w:rPr>
                <w:rFonts w:ascii="Times New Roman" w:eastAsia="Times New Roman" w:hAnsi="Times New Roman" w:cs="Times New Roman"/>
                <w:color w:val="000000"/>
                <w:sz w:val="24"/>
                <w:szCs w:val="24"/>
                <w:lang w:val="it-IT"/>
              </w:rPr>
            </w:rPrChange>
          </w:rPr>
          <w:t xml:space="preserve"> </w:t>
        </w:r>
        <w:proofErr w:type="spellStart"/>
        <w:r w:rsidRPr="009D5A73">
          <w:rPr>
            <w:rFonts w:ascii="Times New Roman" w:eastAsia="Times New Roman" w:hAnsi="Times New Roman" w:cs="Times New Roman"/>
            <w:color w:val="000000"/>
            <w:sz w:val="24"/>
            <w:szCs w:val="24"/>
            <w:lang w:val="en-US"/>
            <w:rPrChange w:id="1374" w:author="Alberto D'Agostino" w:date="2025-02-03T11:40:00Z">
              <w:rPr>
                <w:rFonts w:ascii="Times New Roman" w:eastAsia="Times New Roman" w:hAnsi="Times New Roman" w:cs="Times New Roman"/>
                <w:color w:val="000000"/>
                <w:sz w:val="24"/>
                <w:szCs w:val="24"/>
                <w:lang w:val="it-IT"/>
              </w:rPr>
            </w:rPrChange>
          </w:rPr>
          <w:t>Geologica</w:t>
        </w:r>
        <w:proofErr w:type="spellEnd"/>
        <w:r w:rsidRPr="009D5A73">
          <w:rPr>
            <w:rFonts w:ascii="Times New Roman" w:eastAsia="Times New Roman" w:hAnsi="Times New Roman" w:cs="Times New Roman"/>
            <w:color w:val="000000"/>
            <w:sz w:val="24"/>
            <w:szCs w:val="24"/>
            <w:lang w:val="en-US"/>
            <w:rPrChange w:id="1375" w:author="Alberto D'Agostino" w:date="2025-02-03T11:40:00Z">
              <w:rPr>
                <w:rFonts w:ascii="Times New Roman" w:eastAsia="Times New Roman" w:hAnsi="Times New Roman" w:cs="Times New Roman"/>
                <w:color w:val="000000"/>
                <w:sz w:val="24"/>
                <w:szCs w:val="24"/>
                <w:lang w:val="it-IT"/>
              </w:rPr>
            </w:rPrChange>
          </w:rPr>
          <w:t xml:space="preserve"> </w:t>
        </w:r>
        <w:proofErr w:type="spellStart"/>
        <w:r w:rsidRPr="009D5A73">
          <w:rPr>
            <w:rFonts w:ascii="Times New Roman" w:eastAsia="Times New Roman" w:hAnsi="Times New Roman" w:cs="Times New Roman"/>
            <w:color w:val="000000"/>
            <w:sz w:val="24"/>
            <w:szCs w:val="24"/>
            <w:lang w:val="en-US"/>
            <w:rPrChange w:id="1376" w:author="Alberto D'Agostino" w:date="2025-02-03T11:40:00Z">
              <w:rPr>
                <w:rFonts w:ascii="Times New Roman" w:eastAsia="Times New Roman" w:hAnsi="Times New Roman" w:cs="Times New Roman"/>
                <w:color w:val="000000"/>
                <w:sz w:val="24"/>
                <w:szCs w:val="24"/>
                <w:lang w:val="it-IT"/>
              </w:rPr>
            </w:rPrChange>
          </w:rPr>
          <w:t>Italiana</w:t>
        </w:r>
        <w:proofErr w:type="spellEnd"/>
        <w:r w:rsidRPr="009D5A73">
          <w:rPr>
            <w:rFonts w:ascii="Times New Roman" w:eastAsia="Times New Roman" w:hAnsi="Times New Roman" w:cs="Times New Roman"/>
            <w:color w:val="000000"/>
            <w:sz w:val="24"/>
            <w:szCs w:val="24"/>
            <w:lang w:val="en-US"/>
            <w:rPrChange w:id="1377" w:author="Alberto D'Agostino" w:date="2025-02-03T11:40:00Z">
              <w:rPr>
                <w:rFonts w:ascii="Times New Roman" w:eastAsia="Times New Roman" w:hAnsi="Times New Roman" w:cs="Times New Roman"/>
                <w:color w:val="000000"/>
                <w:sz w:val="24"/>
                <w:szCs w:val="24"/>
                <w:lang w:val="it-IT"/>
              </w:rPr>
            </w:rPrChange>
          </w:rPr>
          <w:t xml:space="preserve">, 29, 126-129. </w:t>
        </w:r>
      </w:ins>
    </w:p>
    <w:p w14:paraId="0A267BCD" w14:textId="4FC06561" w:rsidR="004B2208" w:rsidRPr="009D5A73" w:rsidRDefault="004B2208" w:rsidP="004B2208">
      <w:pPr>
        <w:spacing w:line="480" w:lineRule="auto"/>
        <w:ind w:left="709" w:hanging="709"/>
        <w:jc w:val="both"/>
        <w:rPr>
          <w:ins w:id="1378" w:author="Alberto D'Agostino" w:date="2025-02-03T11:25:00Z"/>
          <w:rFonts w:ascii="Times New Roman" w:eastAsia="Times New Roman" w:hAnsi="Times New Roman" w:cs="Times New Roman"/>
          <w:color w:val="000000"/>
          <w:sz w:val="24"/>
          <w:szCs w:val="24"/>
          <w:lang w:val="en-US"/>
          <w:rPrChange w:id="1379" w:author="Alberto D'Agostino" w:date="2025-02-03T11:40:00Z">
            <w:rPr>
              <w:ins w:id="1380" w:author="Alberto D'Agostino" w:date="2025-02-03T11:25:00Z"/>
              <w:rFonts w:ascii="Times New Roman" w:eastAsia="Times New Roman" w:hAnsi="Times New Roman" w:cs="Times New Roman"/>
              <w:color w:val="000000"/>
              <w:sz w:val="24"/>
              <w:szCs w:val="24"/>
              <w:lang w:val="it-IT"/>
            </w:rPr>
          </w:rPrChange>
        </w:rPr>
      </w:pPr>
      <w:proofErr w:type="spellStart"/>
      <w:ins w:id="1381" w:author="Alberto D'Agostino" w:date="2025-02-03T11:25:00Z">
        <w:r w:rsidRPr="009D5A73">
          <w:rPr>
            <w:rFonts w:ascii="Times New Roman" w:eastAsia="Times New Roman" w:hAnsi="Times New Roman" w:cs="Times New Roman"/>
            <w:color w:val="000000"/>
            <w:sz w:val="24"/>
            <w:szCs w:val="24"/>
            <w:lang w:val="en-US"/>
            <w:rPrChange w:id="1382" w:author="Alberto D'Agostino" w:date="2025-02-03T11:40:00Z">
              <w:rPr>
                <w:rFonts w:ascii="Times New Roman" w:eastAsia="Times New Roman" w:hAnsi="Times New Roman" w:cs="Times New Roman"/>
                <w:color w:val="000000"/>
                <w:sz w:val="24"/>
                <w:szCs w:val="24"/>
                <w:lang w:val="it-IT"/>
              </w:rPr>
            </w:rPrChange>
          </w:rPr>
          <w:t>Ortolano</w:t>
        </w:r>
        <w:proofErr w:type="spellEnd"/>
        <w:r w:rsidRPr="009D5A73">
          <w:rPr>
            <w:rFonts w:ascii="Times New Roman" w:eastAsia="Times New Roman" w:hAnsi="Times New Roman" w:cs="Times New Roman"/>
            <w:color w:val="000000"/>
            <w:sz w:val="24"/>
            <w:szCs w:val="24"/>
            <w:lang w:val="en-US"/>
            <w:rPrChange w:id="1383" w:author="Alberto D'Agostino" w:date="2025-02-03T11:40:00Z">
              <w:rPr>
                <w:rFonts w:ascii="Times New Roman" w:eastAsia="Times New Roman" w:hAnsi="Times New Roman" w:cs="Times New Roman"/>
                <w:color w:val="000000"/>
                <w:sz w:val="24"/>
                <w:szCs w:val="24"/>
                <w:lang w:val="it-IT"/>
              </w:rPr>
            </w:rPrChange>
          </w:rPr>
          <w:t xml:space="preserve">, G., </w:t>
        </w:r>
        <w:proofErr w:type="spellStart"/>
        <w:r w:rsidRPr="009D5A73">
          <w:rPr>
            <w:rFonts w:ascii="Times New Roman" w:eastAsia="Times New Roman" w:hAnsi="Times New Roman" w:cs="Times New Roman"/>
            <w:color w:val="000000"/>
            <w:sz w:val="24"/>
            <w:szCs w:val="24"/>
            <w:lang w:val="en-US"/>
            <w:rPrChange w:id="1384" w:author="Alberto D'Agostino" w:date="2025-02-03T11:40:00Z">
              <w:rPr>
                <w:rFonts w:ascii="Times New Roman" w:eastAsia="Times New Roman" w:hAnsi="Times New Roman" w:cs="Times New Roman"/>
                <w:color w:val="000000"/>
                <w:sz w:val="24"/>
                <w:szCs w:val="24"/>
                <w:lang w:val="it-IT"/>
              </w:rPr>
            </w:rPrChange>
          </w:rPr>
          <w:t>Zappalà</w:t>
        </w:r>
        <w:proofErr w:type="spellEnd"/>
        <w:r w:rsidRPr="009D5A73">
          <w:rPr>
            <w:rFonts w:ascii="Times New Roman" w:eastAsia="Times New Roman" w:hAnsi="Times New Roman" w:cs="Times New Roman"/>
            <w:color w:val="000000"/>
            <w:sz w:val="24"/>
            <w:szCs w:val="24"/>
            <w:lang w:val="en-US"/>
            <w:rPrChange w:id="1385" w:author="Alberto D'Agostino" w:date="2025-02-03T11:40:00Z">
              <w:rPr>
                <w:rFonts w:ascii="Times New Roman" w:eastAsia="Times New Roman" w:hAnsi="Times New Roman" w:cs="Times New Roman"/>
                <w:color w:val="000000"/>
                <w:sz w:val="24"/>
                <w:szCs w:val="24"/>
                <w:lang w:val="it-IT"/>
              </w:rPr>
            </w:rPrChange>
          </w:rPr>
          <w:t xml:space="preserve">, L., &amp; </w:t>
        </w:r>
        <w:proofErr w:type="spellStart"/>
        <w:r w:rsidRPr="009D5A73">
          <w:rPr>
            <w:rFonts w:ascii="Times New Roman" w:eastAsia="Times New Roman" w:hAnsi="Times New Roman" w:cs="Times New Roman"/>
            <w:color w:val="000000"/>
            <w:sz w:val="24"/>
            <w:szCs w:val="24"/>
            <w:lang w:val="en-US"/>
            <w:rPrChange w:id="1386" w:author="Alberto D'Agostino" w:date="2025-02-03T11:40:00Z">
              <w:rPr>
                <w:rFonts w:ascii="Times New Roman" w:eastAsia="Times New Roman" w:hAnsi="Times New Roman" w:cs="Times New Roman"/>
                <w:color w:val="000000"/>
                <w:sz w:val="24"/>
                <w:szCs w:val="24"/>
                <w:lang w:val="it-IT"/>
              </w:rPr>
            </w:rPrChange>
          </w:rPr>
          <w:t>Mazzoleni</w:t>
        </w:r>
        <w:proofErr w:type="spellEnd"/>
        <w:r w:rsidRPr="009D5A73">
          <w:rPr>
            <w:rFonts w:ascii="Times New Roman" w:eastAsia="Times New Roman" w:hAnsi="Times New Roman" w:cs="Times New Roman"/>
            <w:color w:val="000000"/>
            <w:sz w:val="24"/>
            <w:szCs w:val="24"/>
            <w:lang w:val="en-US"/>
            <w:rPrChange w:id="1387" w:author="Alberto D'Agostino" w:date="2025-02-03T11:40:00Z">
              <w:rPr>
                <w:rFonts w:ascii="Times New Roman" w:eastAsia="Times New Roman" w:hAnsi="Times New Roman" w:cs="Times New Roman"/>
                <w:color w:val="000000"/>
                <w:sz w:val="24"/>
                <w:szCs w:val="24"/>
                <w:lang w:val="it-IT"/>
              </w:rPr>
            </w:rPrChange>
          </w:rPr>
          <w:t xml:space="preserve">, P. (2014). X-Ray Map </w:t>
        </w:r>
        <w:proofErr w:type="spellStart"/>
        <w:r w:rsidRPr="009D5A73">
          <w:rPr>
            <w:rFonts w:ascii="Times New Roman" w:eastAsia="Times New Roman" w:hAnsi="Times New Roman" w:cs="Times New Roman"/>
            <w:color w:val="000000"/>
            <w:sz w:val="24"/>
            <w:szCs w:val="24"/>
            <w:lang w:val="en-US"/>
            <w:rPrChange w:id="1388" w:author="Alberto D'Agostino" w:date="2025-02-03T11:40:00Z">
              <w:rPr>
                <w:rFonts w:ascii="Times New Roman" w:eastAsia="Times New Roman" w:hAnsi="Times New Roman" w:cs="Times New Roman"/>
                <w:color w:val="000000"/>
                <w:sz w:val="24"/>
                <w:szCs w:val="24"/>
                <w:lang w:val="it-IT"/>
              </w:rPr>
            </w:rPrChange>
          </w:rPr>
          <w:t>Analyser</w:t>
        </w:r>
        <w:proofErr w:type="spellEnd"/>
        <w:r w:rsidRPr="009D5A73">
          <w:rPr>
            <w:rFonts w:ascii="Times New Roman" w:eastAsia="Times New Roman" w:hAnsi="Times New Roman" w:cs="Times New Roman"/>
            <w:color w:val="000000"/>
            <w:sz w:val="24"/>
            <w:szCs w:val="24"/>
            <w:lang w:val="en-US"/>
            <w:rPrChange w:id="1389" w:author="Alberto D'Agostino" w:date="2025-02-03T11:40:00Z">
              <w:rPr>
                <w:rFonts w:ascii="Times New Roman" w:eastAsia="Times New Roman" w:hAnsi="Times New Roman" w:cs="Times New Roman"/>
                <w:color w:val="000000"/>
                <w:sz w:val="24"/>
                <w:szCs w:val="24"/>
                <w:lang w:val="it-IT"/>
              </w:rPr>
            </w:rPrChange>
          </w:rPr>
          <w:t xml:space="preserve">: A new ArcGIS® based tool for the quantitative statistical data handling of X-ray maps (Geo-and material-science applications). Computers &amp; Geosciences, 72, 49-64. </w:t>
        </w:r>
        <w:r w:rsidRPr="009D5A73">
          <w:rPr>
            <w:rFonts w:ascii="Times New Roman" w:eastAsia="Times New Roman" w:hAnsi="Times New Roman" w:cs="Times New Roman"/>
            <w:color w:val="000000"/>
            <w:sz w:val="24"/>
            <w:szCs w:val="24"/>
            <w:lang w:val="en-US"/>
            <w:rPrChange w:id="1390" w:author="Alberto D'Agostino" w:date="2025-02-03T11:40:00Z">
              <w:rPr>
                <w:rFonts w:ascii="Times New Roman" w:eastAsia="Times New Roman" w:hAnsi="Times New Roman" w:cs="Times New Roman"/>
                <w:color w:val="000000"/>
                <w:sz w:val="24"/>
                <w:szCs w:val="24"/>
                <w:lang w:val="en-GB"/>
              </w:rPr>
            </w:rPrChange>
          </w:rPr>
          <w:fldChar w:fldCharType="begin"/>
        </w:r>
        <w:r w:rsidRPr="009D5A73">
          <w:rPr>
            <w:rFonts w:ascii="Times New Roman" w:eastAsia="Times New Roman" w:hAnsi="Times New Roman" w:cs="Times New Roman"/>
            <w:color w:val="000000"/>
            <w:sz w:val="24"/>
            <w:szCs w:val="24"/>
            <w:lang w:val="en-US"/>
            <w:rPrChange w:id="1391" w:author="Alberto D'Agostino" w:date="2025-02-03T11:40:00Z">
              <w:rPr>
                <w:rFonts w:ascii="Times New Roman" w:eastAsia="Times New Roman" w:hAnsi="Times New Roman" w:cs="Times New Roman"/>
                <w:color w:val="000000"/>
                <w:sz w:val="24"/>
                <w:szCs w:val="24"/>
                <w:lang w:val="en-GB"/>
              </w:rPr>
            </w:rPrChange>
          </w:rPr>
          <w:instrText xml:space="preserve"> HYPERLINK "</w:instrText>
        </w:r>
        <w:r w:rsidRPr="009D5A73">
          <w:rPr>
            <w:rFonts w:ascii="Times New Roman" w:eastAsia="Times New Roman" w:hAnsi="Times New Roman" w:cs="Times New Roman"/>
            <w:color w:val="000000"/>
            <w:sz w:val="24"/>
            <w:szCs w:val="24"/>
            <w:lang w:val="en-US"/>
            <w:rPrChange w:id="1392" w:author="Alberto D'Agostino" w:date="2025-02-03T11:40:00Z">
              <w:rPr>
                <w:rFonts w:ascii="Times New Roman" w:eastAsia="Times New Roman" w:hAnsi="Times New Roman" w:cs="Times New Roman"/>
                <w:color w:val="000000"/>
                <w:sz w:val="24"/>
                <w:szCs w:val="24"/>
                <w:lang w:val="it-IT"/>
              </w:rPr>
            </w:rPrChange>
          </w:rPr>
          <w:instrText>https://doi.org/10.1016/j.cageo.2014.07.006</w:instrText>
        </w:r>
        <w:r w:rsidRPr="009D5A73">
          <w:rPr>
            <w:rFonts w:ascii="Times New Roman" w:eastAsia="Times New Roman" w:hAnsi="Times New Roman" w:cs="Times New Roman"/>
            <w:color w:val="000000"/>
            <w:sz w:val="24"/>
            <w:szCs w:val="24"/>
            <w:lang w:val="en-US"/>
            <w:rPrChange w:id="1393" w:author="Alberto D'Agostino" w:date="2025-02-03T11:40:00Z">
              <w:rPr>
                <w:rFonts w:ascii="Times New Roman" w:eastAsia="Times New Roman" w:hAnsi="Times New Roman" w:cs="Times New Roman"/>
                <w:color w:val="000000"/>
                <w:sz w:val="24"/>
                <w:szCs w:val="24"/>
                <w:lang w:val="en-GB"/>
              </w:rPr>
            </w:rPrChange>
          </w:rPr>
          <w:instrText xml:space="preserve">" </w:instrText>
        </w:r>
        <w:r w:rsidRPr="009D5A73">
          <w:rPr>
            <w:rFonts w:ascii="Times New Roman" w:eastAsia="Times New Roman" w:hAnsi="Times New Roman" w:cs="Times New Roman"/>
            <w:color w:val="000000"/>
            <w:sz w:val="24"/>
            <w:szCs w:val="24"/>
            <w:lang w:val="en-US"/>
            <w:rPrChange w:id="1394" w:author="Alberto D'Agostino" w:date="2025-02-03T11:40:00Z">
              <w:rPr>
                <w:rFonts w:ascii="Times New Roman" w:eastAsia="Times New Roman" w:hAnsi="Times New Roman" w:cs="Times New Roman"/>
                <w:color w:val="000000"/>
                <w:sz w:val="24"/>
                <w:szCs w:val="24"/>
                <w:lang w:val="en-GB"/>
              </w:rPr>
            </w:rPrChange>
          </w:rPr>
          <w:fldChar w:fldCharType="separate"/>
        </w:r>
        <w:r w:rsidRPr="009D5A73">
          <w:rPr>
            <w:rStyle w:val="Collegamentoipertestuale"/>
            <w:rFonts w:ascii="Times New Roman" w:eastAsia="Times New Roman" w:hAnsi="Times New Roman" w:cs="Times New Roman"/>
            <w:sz w:val="24"/>
            <w:szCs w:val="24"/>
            <w:lang w:val="en-US"/>
            <w:rPrChange w:id="1395" w:author="Alberto D'Agostino" w:date="2025-02-03T11:40:00Z">
              <w:rPr>
                <w:rFonts w:ascii="Times New Roman" w:eastAsia="Times New Roman" w:hAnsi="Times New Roman" w:cs="Times New Roman"/>
                <w:color w:val="000000"/>
                <w:sz w:val="24"/>
                <w:szCs w:val="24"/>
                <w:lang w:val="it-IT"/>
              </w:rPr>
            </w:rPrChange>
          </w:rPr>
          <w:t>https://doi.org/10.1016/j.cageo.2014.07.006</w:t>
        </w:r>
        <w:r w:rsidRPr="009D5A73">
          <w:rPr>
            <w:rFonts w:ascii="Times New Roman" w:eastAsia="Times New Roman" w:hAnsi="Times New Roman" w:cs="Times New Roman"/>
            <w:color w:val="000000"/>
            <w:sz w:val="24"/>
            <w:szCs w:val="24"/>
            <w:lang w:val="en-US"/>
            <w:rPrChange w:id="1396" w:author="Alberto D'Agostino" w:date="2025-02-03T11:40:00Z">
              <w:rPr>
                <w:rFonts w:ascii="Times New Roman" w:eastAsia="Times New Roman" w:hAnsi="Times New Roman" w:cs="Times New Roman"/>
                <w:color w:val="000000"/>
                <w:sz w:val="24"/>
                <w:szCs w:val="24"/>
                <w:lang w:val="en-GB"/>
              </w:rPr>
            </w:rPrChange>
          </w:rPr>
          <w:fldChar w:fldCharType="end"/>
        </w:r>
      </w:ins>
    </w:p>
    <w:p w14:paraId="0168115D" w14:textId="3ADE1EB0" w:rsidR="004B2208" w:rsidRPr="009D5A73" w:rsidRDefault="004B2208" w:rsidP="004B2208">
      <w:pPr>
        <w:spacing w:line="480" w:lineRule="auto"/>
        <w:ind w:left="709" w:hanging="709"/>
        <w:jc w:val="both"/>
        <w:rPr>
          <w:ins w:id="1397" w:author="Alberto D'Agostino" w:date="2025-02-03T11:25:00Z"/>
          <w:rFonts w:ascii="Times New Roman" w:eastAsia="Times New Roman" w:hAnsi="Times New Roman" w:cs="Times New Roman"/>
          <w:color w:val="000000"/>
          <w:sz w:val="24"/>
          <w:szCs w:val="24"/>
          <w:lang w:val="en-US"/>
          <w:rPrChange w:id="1398" w:author="Alberto D'Agostino" w:date="2025-02-03T11:40:00Z">
            <w:rPr>
              <w:ins w:id="1399" w:author="Alberto D'Agostino" w:date="2025-02-03T11:25:00Z"/>
              <w:rFonts w:ascii="Times New Roman" w:eastAsia="Times New Roman" w:hAnsi="Times New Roman" w:cs="Times New Roman"/>
              <w:color w:val="000000"/>
              <w:sz w:val="24"/>
              <w:szCs w:val="24"/>
              <w:lang w:val="it-IT"/>
            </w:rPr>
          </w:rPrChange>
        </w:rPr>
      </w:pPr>
      <w:proofErr w:type="spellStart"/>
      <w:ins w:id="1400" w:author="Alberto D'Agostino" w:date="2025-02-03T11:25:00Z">
        <w:r w:rsidRPr="009D5A73">
          <w:rPr>
            <w:rFonts w:ascii="Times New Roman" w:eastAsia="Times New Roman" w:hAnsi="Times New Roman" w:cs="Times New Roman"/>
            <w:color w:val="000000"/>
            <w:sz w:val="24"/>
            <w:szCs w:val="24"/>
            <w:lang w:val="en-US"/>
            <w:rPrChange w:id="1401" w:author="Alberto D'Agostino" w:date="2025-02-03T11:40:00Z">
              <w:rPr>
                <w:rFonts w:ascii="Times New Roman" w:eastAsia="Times New Roman" w:hAnsi="Times New Roman" w:cs="Times New Roman"/>
                <w:color w:val="000000"/>
                <w:sz w:val="24"/>
                <w:szCs w:val="24"/>
                <w:lang w:val="it-IT"/>
              </w:rPr>
            </w:rPrChange>
          </w:rPr>
          <w:t>Ortolano</w:t>
        </w:r>
        <w:proofErr w:type="spellEnd"/>
        <w:r w:rsidRPr="009D5A73">
          <w:rPr>
            <w:rFonts w:ascii="Times New Roman" w:eastAsia="Times New Roman" w:hAnsi="Times New Roman" w:cs="Times New Roman"/>
            <w:color w:val="000000"/>
            <w:sz w:val="24"/>
            <w:szCs w:val="24"/>
            <w:lang w:val="en-US"/>
            <w:rPrChange w:id="1402" w:author="Alberto D'Agostino" w:date="2025-02-03T11:40:00Z">
              <w:rPr>
                <w:rFonts w:ascii="Times New Roman" w:eastAsia="Times New Roman" w:hAnsi="Times New Roman" w:cs="Times New Roman"/>
                <w:color w:val="000000"/>
                <w:sz w:val="24"/>
                <w:szCs w:val="24"/>
                <w:lang w:val="it-IT"/>
              </w:rPr>
            </w:rPrChange>
          </w:rPr>
          <w:t xml:space="preserve">, G., </w:t>
        </w:r>
        <w:proofErr w:type="spellStart"/>
        <w:r w:rsidRPr="009D5A73">
          <w:rPr>
            <w:rFonts w:ascii="Times New Roman" w:eastAsia="Times New Roman" w:hAnsi="Times New Roman" w:cs="Times New Roman"/>
            <w:color w:val="000000"/>
            <w:sz w:val="24"/>
            <w:szCs w:val="24"/>
            <w:lang w:val="en-US"/>
            <w:rPrChange w:id="1403" w:author="Alberto D'Agostino" w:date="2025-02-03T11:40:00Z">
              <w:rPr>
                <w:rFonts w:ascii="Times New Roman" w:eastAsia="Times New Roman" w:hAnsi="Times New Roman" w:cs="Times New Roman"/>
                <w:color w:val="000000"/>
                <w:sz w:val="24"/>
                <w:szCs w:val="24"/>
                <w:lang w:val="it-IT"/>
              </w:rPr>
            </w:rPrChange>
          </w:rPr>
          <w:t>Visalli</w:t>
        </w:r>
        <w:proofErr w:type="spellEnd"/>
        <w:r w:rsidRPr="009D5A73">
          <w:rPr>
            <w:rFonts w:ascii="Times New Roman" w:eastAsia="Times New Roman" w:hAnsi="Times New Roman" w:cs="Times New Roman"/>
            <w:color w:val="000000"/>
            <w:sz w:val="24"/>
            <w:szCs w:val="24"/>
            <w:lang w:val="en-US"/>
            <w:rPrChange w:id="1404" w:author="Alberto D'Agostino" w:date="2025-02-03T11:40:00Z">
              <w:rPr>
                <w:rFonts w:ascii="Times New Roman" w:eastAsia="Times New Roman" w:hAnsi="Times New Roman" w:cs="Times New Roman"/>
                <w:color w:val="000000"/>
                <w:sz w:val="24"/>
                <w:szCs w:val="24"/>
                <w:lang w:val="it-IT"/>
              </w:rPr>
            </w:rPrChange>
          </w:rPr>
          <w:t xml:space="preserve">, R., Godard, G., &amp; </w:t>
        </w:r>
        <w:proofErr w:type="spellStart"/>
        <w:r w:rsidRPr="009D5A73">
          <w:rPr>
            <w:rFonts w:ascii="Times New Roman" w:eastAsia="Times New Roman" w:hAnsi="Times New Roman" w:cs="Times New Roman"/>
            <w:color w:val="000000"/>
            <w:sz w:val="24"/>
            <w:szCs w:val="24"/>
            <w:lang w:val="en-US"/>
            <w:rPrChange w:id="1405" w:author="Alberto D'Agostino" w:date="2025-02-03T11:40:00Z">
              <w:rPr>
                <w:rFonts w:ascii="Times New Roman" w:eastAsia="Times New Roman" w:hAnsi="Times New Roman" w:cs="Times New Roman"/>
                <w:color w:val="000000"/>
                <w:sz w:val="24"/>
                <w:szCs w:val="24"/>
                <w:lang w:val="it-IT"/>
              </w:rPr>
            </w:rPrChange>
          </w:rPr>
          <w:t>Cirrincione</w:t>
        </w:r>
        <w:proofErr w:type="spellEnd"/>
        <w:r w:rsidRPr="009D5A73">
          <w:rPr>
            <w:rFonts w:ascii="Times New Roman" w:eastAsia="Times New Roman" w:hAnsi="Times New Roman" w:cs="Times New Roman"/>
            <w:color w:val="000000"/>
            <w:sz w:val="24"/>
            <w:szCs w:val="24"/>
            <w:lang w:val="en-US"/>
            <w:rPrChange w:id="1406" w:author="Alberto D'Agostino" w:date="2025-02-03T11:40:00Z">
              <w:rPr>
                <w:rFonts w:ascii="Times New Roman" w:eastAsia="Times New Roman" w:hAnsi="Times New Roman" w:cs="Times New Roman"/>
                <w:color w:val="000000"/>
                <w:sz w:val="24"/>
                <w:szCs w:val="24"/>
                <w:lang w:val="it-IT"/>
              </w:rPr>
            </w:rPrChange>
          </w:rPr>
          <w:t xml:space="preserve">, R. (2018). Quantitative X-ray Map </w:t>
        </w:r>
        <w:proofErr w:type="spellStart"/>
        <w:r w:rsidRPr="009D5A73">
          <w:rPr>
            <w:rFonts w:ascii="Times New Roman" w:eastAsia="Times New Roman" w:hAnsi="Times New Roman" w:cs="Times New Roman"/>
            <w:color w:val="000000"/>
            <w:sz w:val="24"/>
            <w:szCs w:val="24"/>
            <w:lang w:val="en-US"/>
            <w:rPrChange w:id="1407" w:author="Alberto D'Agostino" w:date="2025-02-03T11:40:00Z">
              <w:rPr>
                <w:rFonts w:ascii="Times New Roman" w:eastAsia="Times New Roman" w:hAnsi="Times New Roman" w:cs="Times New Roman"/>
                <w:color w:val="000000"/>
                <w:sz w:val="24"/>
                <w:szCs w:val="24"/>
                <w:lang w:val="it-IT"/>
              </w:rPr>
            </w:rPrChange>
          </w:rPr>
          <w:t>Analyser</w:t>
        </w:r>
        <w:proofErr w:type="spellEnd"/>
        <w:r w:rsidRPr="009D5A73">
          <w:rPr>
            <w:rFonts w:ascii="Times New Roman" w:eastAsia="Times New Roman" w:hAnsi="Times New Roman" w:cs="Times New Roman"/>
            <w:color w:val="000000"/>
            <w:sz w:val="24"/>
            <w:szCs w:val="24"/>
            <w:lang w:val="en-US"/>
            <w:rPrChange w:id="1408" w:author="Alberto D'Agostino" w:date="2025-02-03T11:40:00Z">
              <w:rPr>
                <w:rFonts w:ascii="Times New Roman" w:eastAsia="Times New Roman" w:hAnsi="Times New Roman" w:cs="Times New Roman"/>
                <w:color w:val="000000"/>
                <w:sz w:val="24"/>
                <w:szCs w:val="24"/>
                <w:lang w:val="it-IT"/>
              </w:rPr>
            </w:rPrChange>
          </w:rPr>
          <w:t xml:space="preserve"> (Q-XRMA): A new GIS-based statistical approach to Mineral Image Analysis. Computers &amp; Geosciences, 115, 56-65. </w:t>
        </w:r>
        <w:r w:rsidRPr="009D5A73">
          <w:rPr>
            <w:rFonts w:ascii="Times New Roman" w:eastAsia="Times New Roman" w:hAnsi="Times New Roman" w:cs="Times New Roman"/>
            <w:color w:val="000000"/>
            <w:sz w:val="24"/>
            <w:szCs w:val="24"/>
            <w:lang w:val="en-US"/>
            <w:rPrChange w:id="1409" w:author="Alberto D'Agostino" w:date="2025-02-03T11:40:00Z">
              <w:rPr>
                <w:rFonts w:ascii="Times New Roman" w:eastAsia="Times New Roman" w:hAnsi="Times New Roman" w:cs="Times New Roman"/>
                <w:color w:val="000000"/>
                <w:sz w:val="24"/>
                <w:szCs w:val="24"/>
                <w:lang w:val="it-IT"/>
              </w:rPr>
            </w:rPrChange>
          </w:rPr>
          <w:fldChar w:fldCharType="begin"/>
        </w:r>
        <w:r w:rsidRPr="009D5A73">
          <w:rPr>
            <w:rFonts w:ascii="Times New Roman" w:eastAsia="Times New Roman" w:hAnsi="Times New Roman" w:cs="Times New Roman"/>
            <w:color w:val="000000"/>
            <w:sz w:val="24"/>
            <w:szCs w:val="24"/>
            <w:lang w:val="en-US"/>
            <w:rPrChange w:id="1410" w:author="Alberto D'Agostino" w:date="2025-02-03T11:40:00Z">
              <w:rPr>
                <w:rFonts w:ascii="Times New Roman" w:eastAsia="Times New Roman" w:hAnsi="Times New Roman" w:cs="Times New Roman"/>
                <w:color w:val="000000"/>
                <w:sz w:val="24"/>
                <w:szCs w:val="24"/>
                <w:lang w:val="it-IT"/>
              </w:rPr>
            </w:rPrChange>
          </w:rPr>
          <w:instrText xml:space="preserve"> HYPERLINK "</w:instrText>
        </w:r>
        <w:r w:rsidRPr="009D5A73">
          <w:rPr>
            <w:rFonts w:ascii="Times New Roman" w:eastAsia="Times New Roman" w:hAnsi="Times New Roman" w:cs="Times New Roman"/>
            <w:color w:val="000000"/>
            <w:sz w:val="24"/>
            <w:szCs w:val="24"/>
            <w:lang w:val="en-US"/>
            <w:rPrChange w:id="1411" w:author="Alberto D'Agostino" w:date="2025-02-03T11:40:00Z">
              <w:rPr>
                <w:rFonts w:ascii="Times New Roman" w:eastAsia="Times New Roman" w:hAnsi="Times New Roman" w:cs="Times New Roman"/>
                <w:color w:val="000000"/>
                <w:sz w:val="24"/>
                <w:szCs w:val="24"/>
                <w:lang w:val="it-IT"/>
              </w:rPr>
            </w:rPrChange>
          </w:rPr>
          <w:instrText>https://doi.org/10.1016/j.cageo.2018.03.001</w:instrText>
        </w:r>
        <w:r w:rsidRPr="009D5A73">
          <w:rPr>
            <w:rFonts w:ascii="Times New Roman" w:eastAsia="Times New Roman" w:hAnsi="Times New Roman" w:cs="Times New Roman"/>
            <w:color w:val="000000"/>
            <w:sz w:val="24"/>
            <w:szCs w:val="24"/>
            <w:lang w:val="en-US"/>
            <w:rPrChange w:id="1412" w:author="Alberto D'Agostino" w:date="2025-02-03T11:40:00Z">
              <w:rPr>
                <w:rFonts w:ascii="Times New Roman" w:eastAsia="Times New Roman" w:hAnsi="Times New Roman" w:cs="Times New Roman"/>
                <w:color w:val="000000"/>
                <w:sz w:val="24"/>
                <w:szCs w:val="24"/>
                <w:lang w:val="it-IT"/>
              </w:rPr>
            </w:rPrChange>
          </w:rPr>
          <w:instrText xml:space="preserve">" </w:instrText>
        </w:r>
        <w:r w:rsidRPr="009D5A73">
          <w:rPr>
            <w:rFonts w:ascii="Times New Roman" w:eastAsia="Times New Roman" w:hAnsi="Times New Roman" w:cs="Times New Roman"/>
            <w:color w:val="000000"/>
            <w:sz w:val="24"/>
            <w:szCs w:val="24"/>
            <w:lang w:val="en-US"/>
            <w:rPrChange w:id="1413" w:author="Alberto D'Agostino" w:date="2025-02-03T11:40:00Z">
              <w:rPr>
                <w:rFonts w:ascii="Times New Roman" w:eastAsia="Times New Roman" w:hAnsi="Times New Roman" w:cs="Times New Roman"/>
                <w:color w:val="000000"/>
                <w:sz w:val="24"/>
                <w:szCs w:val="24"/>
                <w:lang w:val="it-IT"/>
              </w:rPr>
            </w:rPrChange>
          </w:rPr>
          <w:fldChar w:fldCharType="separate"/>
        </w:r>
        <w:r w:rsidRPr="009D5A73">
          <w:rPr>
            <w:rStyle w:val="Collegamentoipertestuale"/>
            <w:rFonts w:ascii="Times New Roman" w:eastAsia="Times New Roman" w:hAnsi="Times New Roman" w:cs="Times New Roman"/>
            <w:sz w:val="24"/>
            <w:szCs w:val="24"/>
            <w:lang w:val="en-US"/>
            <w:rPrChange w:id="1414" w:author="Alberto D'Agostino" w:date="2025-02-03T11:40:00Z">
              <w:rPr>
                <w:rStyle w:val="Collegamentoipertestuale"/>
                <w:rFonts w:ascii="Times New Roman" w:eastAsia="Times New Roman" w:hAnsi="Times New Roman" w:cs="Times New Roman"/>
                <w:sz w:val="24"/>
                <w:szCs w:val="24"/>
                <w:lang w:val="it-IT"/>
              </w:rPr>
            </w:rPrChange>
          </w:rPr>
          <w:t>https://doi.org/10.1016/j.cageo.2018.03.001</w:t>
        </w:r>
        <w:r w:rsidRPr="009D5A73">
          <w:rPr>
            <w:rFonts w:ascii="Times New Roman" w:eastAsia="Times New Roman" w:hAnsi="Times New Roman" w:cs="Times New Roman"/>
            <w:color w:val="000000"/>
            <w:sz w:val="24"/>
            <w:szCs w:val="24"/>
            <w:lang w:val="en-US"/>
            <w:rPrChange w:id="1415" w:author="Alberto D'Agostino" w:date="2025-02-03T11:40:00Z">
              <w:rPr>
                <w:rFonts w:ascii="Times New Roman" w:eastAsia="Times New Roman" w:hAnsi="Times New Roman" w:cs="Times New Roman"/>
                <w:color w:val="000000"/>
                <w:sz w:val="24"/>
                <w:szCs w:val="24"/>
                <w:lang w:val="it-IT"/>
              </w:rPr>
            </w:rPrChange>
          </w:rPr>
          <w:fldChar w:fldCharType="end"/>
        </w:r>
      </w:ins>
    </w:p>
    <w:p w14:paraId="430D9CC2" w14:textId="327FBBC9" w:rsidR="004B2208" w:rsidRPr="009D5A73" w:rsidRDefault="004B2208" w:rsidP="004B2208">
      <w:pPr>
        <w:spacing w:line="480" w:lineRule="auto"/>
        <w:ind w:left="709" w:hanging="709"/>
        <w:jc w:val="both"/>
        <w:rPr>
          <w:ins w:id="1416" w:author="Alberto D'Agostino" w:date="2025-02-03T11:25:00Z"/>
          <w:rFonts w:ascii="Times New Roman" w:eastAsia="Times New Roman" w:hAnsi="Times New Roman" w:cs="Times New Roman"/>
          <w:color w:val="000000"/>
          <w:sz w:val="24"/>
          <w:szCs w:val="24"/>
          <w:lang w:val="en-US"/>
          <w:rPrChange w:id="1417" w:author="Alberto D'Agostino" w:date="2025-02-03T11:40:00Z">
            <w:rPr>
              <w:ins w:id="1418" w:author="Alberto D'Agostino" w:date="2025-02-03T11:25:00Z"/>
              <w:rFonts w:ascii="Times New Roman" w:eastAsia="Times New Roman" w:hAnsi="Times New Roman" w:cs="Times New Roman"/>
              <w:color w:val="000000"/>
              <w:sz w:val="24"/>
              <w:szCs w:val="24"/>
              <w:lang w:val="it-IT"/>
            </w:rPr>
          </w:rPrChange>
        </w:rPr>
      </w:pPr>
      <w:proofErr w:type="spellStart"/>
      <w:ins w:id="1419" w:author="Alberto D'Agostino" w:date="2025-02-03T11:25:00Z">
        <w:r w:rsidRPr="009D5A73">
          <w:rPr>
            <w:rFonts w:ascii="Times New Roman" w:eastAsia="Times New Roman" w:hAnsi="Times New Roman" w:cs="Times New Roman"/>
            <w:color w:val="000000"/>
            <w:sz w:val="24"/>
            <w:szCs w:val="24"/>
            <w:lang w:val="en-US"/>
            <w:rPrChange w:id="1420" w:author="Alberto D'Agostino" w:date="2025-02-03T11:40:00Z">
              <w:rPr>
                <w:rFonts w:ascii="Times New Roman" w:eastAsia="Times New Roman" w:hAnsi="Times New Roman" w:cs="Times New Roman"/>
                <w:color w:val="000000"/>
                <w:sz w:val="24"/>
                <w:szCs w:val="24"/>
                <w:lang w:val="it-IT"/>
              </w:rPr>
            </w:rPrChange>
          </w:rPr>
          <w:t>Ortolano</w:t>
        </w:r>
        <w:proofErr w:type="spellEnd"/>
        <w:r w:rsidRPr="009D5A73">
          <w:rPr>
            <w:rFonts w:ascii="Times New Roman" w:eastAsia="Times New Roman" w:hAnsi="Times New Roman" w:cs="Times New Roman"/>
            <w:color w:val="000000"/>
            <w:sz w:val="24"/>
            <w:szCs w:val="24"/>
            <w:lang w:val="en-US"/>
            <w:rPrChange w:id="1421" w:author="Alberto D'Agostino" w:date="2025-02-03T11:40:00Z">
              <w:rPr>
                <w:rFonts w:ascii="Times New Roman" w:eastAsia="Times New Roman" w:hAnsi="Times New Roman" w:cs="Times New Roman"/>
                <w:color w:val="000000"/>
                <w:sz w:val="24"/>
                <w:szCs w:val="24"/>
                <w:lang w:val="it-IT"/>
              </w:rPr>
            </w:rPrChange>
          </w:rPr>
          <w:t xml:space="preserve">, G., Fazio, E., </w:t>
        </w:r>
        <w:proofErr w:type="spellStart"/>
        <w:r w:rsidRPr="009D5A73">
          <w:rPr>
            <w:rFonts w:ascii="Times New Roman" w:eastAsia="Times New Roman" w:hAnsi="Times New Roman" w:cs="Times New Roman"/>
            <w:color w:val="000000"/>
            <w:sz w:val="24"/>
            <w:szCs w:val="24"/>
            <w:lang w:val="en-US"/>
            <w:rPrChange w:id="1422" w:author="Alberto D'Agostino" w:date="2025-02-03T11:40:00Z">
              <w:rPr>
                <w:rFonts w:ascii="Times New Roman" w:eastAsia="Times New Roman" w:hAnsi="Times New Roman" w:cs="Times New Roman"/>
                <w:color w:val="000000"/>
                <w:sz w:val="24"/>
                <w:szCs w:val="24"/>
                <w:lang w:val="it-IT"/>
              </w:rPr>
            </w:rPrChange>
          </w:rPr>
          <w:t>Visalli</w:t>
        </w:r>
        <w:proofErr w:type="spellEnd"/>
        <w:r w:rsidRPr="009D5A73">
          <w:rPr>
            <w:rFonts w:ascii="Times New Roman" w:eastAsia="Times New Roman" w:hAnsi="Times New Roman" w:cs="Times New Roman"/>
            <w:color w:val="000000"/>
            <w:sz w:val="24"/>
            <w:szCs w:val="24"/>
            <w:lang w:val="en-US"/>
            <w:rPrChange w:id="1423" w:author="Alberto D'Agostino" w:date="2025-02-03T11:40:00Z">
              <w:rPr>
                <w:rFonts w:ascii="Times New Roman" w:eastAsia="Times New Roman" w:hAnsi="Times New Roman" w:cs="Times New Roman"/>
                <w:color w:val="000000"/>
                <w:sz w:val="24"/>
                <w:szCs w:val="24"/>
                <w:lang w:val="it-IT"/>
              </w:rPr>
            </w:rPrChange>
          </w:rPr>
          <w:t xml:space="preserve">, R., Alsop, G. I., Pagano, M., &amp; </w:t>
        </w:r>
        <w:proofErr w:type="spellStart"/>
        <w:r w:rsidRPr="009D5A73">
          <w:rPr>
            <w:rFonts w:ascii="Times New Roman" w:eastAsia="Times New Roman" w:hAnsi="Times New Roman" w:cs="Times New Roman"/>
            <w:color w:val="000000"/>
            <w:sz w:val="24"/>
            <w:szCs w:val="24"/>
            <w:lang w:val="en-US"/>
            <w:rPrChange w:id="1424" w:author="Alberto D'Agostino" w:date="2025-02-03T11:40:00Z">
              <w:rPr>
                <w:rFonts w:ascii="Times New Roman" w:eastAsia="Times New Roman" w:hAnsi="Times New Roman" w:cs="Times New Roman"/>
                <w:color w:val="000000"/>
                <w:sz w:val="24"/>
                <w:szCs w:val="24"/>
                <w:lang w:val="it-IT"/>
              </w:rPr>
            </w:rPrChange>
          </w:rPr>
          <w:t>Cirrincione</w:t>
        </w:r>
        <w:proofErr w:type="spellEnd"/>
        <w:r w:rsidRPr="009D5A73">
          <w:rPr>
            <w:rFonts w:ascii="Times New Roman" w:eastAsia="Times New Roman" w:hAnsi="Times New Roman" w:cs="Times New Roman"/>
            <w:color w:val="000000"/>
            <w:sz w:val="24"/>
            <w:szCs w:val="24"/>
            <w:lang w:val="en-US"/>
            <w:rPrChange w:id="1425" w:author="Alberto D'Agostino" w:date="2025-02-03T11:40:00Z">
              <w:rPr>
                <w:rFonts w:ascii="Times New Roman" w:eastAsia="Times New Roman" w:hAnsi="Times New Roman" w:cs="Times New Roman"/>
                <w:color w:val="000000"/>
                <w:sz w:val="24"/>
                <w:szCs w:val="24"/>
                <w:lang w:val="it-IT"/>
              </w:rPr>
            </w:rPrChange>
          </w:rPr>
          <w:t xml:space="preserve">, R. (2020). Quantitative microstructural analysis of </w:t>
        </w:r>
        <w:proofErr w:type="spellStart"/>
        <w:r w:rsidRPr="009D5A73">
          <w:rPr>
            <w:rFonts w:ascii="Times New Roman" w:eastAsia="Times New Roman" w:hAnsi="Times New Roman" w:cs="Times New Roman"/>
            <w:color w:val="000000"/>
            <w:sz w:val="24"/>
            <w:szCs w:val="24"/>
            <w:lang w:val="en-US"/>
            <w:rPrChange w:id="1426" w:author="Alberto D'Agostino" w:date="2025-02-03T11:40:00Z">
              <w:rPr>
                <w:rFonts w:ascii="Times New Roman" w:eastAsia="Times New Roman" w:hAnsi="Times New Roman" w:cs="Times New Roman"/>
                <w:color w:val="000000"/>
                <w:sz w:val="24"/>
                <w:szCs w:val="24"/>
                <w:lang w:val="it-IT"/>
              </w:rPr>
            </w:rPrChange>
          </w:rPr>
          <w:t>mylonites</w:t>
        </w:r>
        <w:proofErr w:type="spellEnd"/>
        <w:r w:rsidRPr="009D5A73">
          <w:rPr>
            <w:rFonts w:ascii="Times New Roman" w:eastAsia="Times New Roman" w:hAnsi="Times New Roman" w:cs="Times New Roman"/>
            <w:color w:val="000000"/>
            <w:sz w:val="24"/>
            <w:szCs w:val="24"/>
            <w:lang w:val="en-US"/>
            <w:rPrChange w:id="1427" w:author="Alberto D'Agostino" w:date="2025-02-03T11:40:00Z">
              <w:rPr>
                <w:rFonts w:ascii="Times New Roman" w:eastAsia="Times New Roman" w:hAnsi="Times New Roman" w:cs="Times New Roman"/>
                <w:color w:val="000000"/>
                <w:sz w:val="24"/>
                <w:szCs w:val="24"/>
                <w:lang w:val="it-IT"/>
              </w:rPr>
            </w:rPrChange>
          </w:rPr>
          <w:t xml:space="preserve"> formed during Alpine tectonics in the western Mediterranean realm. Journal of Structural Geology, 131, 103956. </w:t>
        </w:r>
      </w:ins>
      <w:ins w:id="1428" w:author="Alberto D'Agostino" w:date="2025-02-03T11:26:00Z">
        <w:r w:rsidRPr="009D5A73">
          <w:rPr>
            <w:rFonts w:ascii="Times New Roman" w:eastAsia="Times New Roman" w:hAnsi="Times New Roman" w:cs="Times New Roman"/>
            <w:color w:val="000000"/>
            <w:sz w:val="24"/>
            <w:szCs w:val="24"/>
            <w:lang w:val="en-US"/>
            <w:rPrChange w:id="1429" w:author="Alberto D'Agostino" w:date="2025-02-03T11:40:00Z">
              <w:rPr>
                <w:rFonts w:ascii="Times New Roman" w:eastAsia="Times New Roman" w:hAnsi="Times New Roman" w:cs="Times New Roman"/>
                <w:color w:val="000000"/>
                <w:sz w:val="24"/>
                <w:szCs w:val="24"/>
                <w:lang w:val="it-IT"/>
              </w:rPr>
            </w:rPrChange>
          </w:rPr>
          <w:fldChar w:fldCharType="begin"/>
        </w:r>
        <w:r w:rsidRPr="009D5A73">
          <w:rPr>
            <w:rFonts w:ascii="Times New Roman" w:eastAsia="Times New Roman" w:hAnsi="Times New Roman" w:cs="Times New Roman"/>
            <w:color w:val="000000"/>
            <w:sz w:val="24"/>
            <w:szCs w:val="24"/>
            <w:lang w:val="en-US"/>
            <w:rPrChange w:id="1430" w:author="Alberto D'Agostino" w:date="2025-02-03T11:40:00Z">
              <w:rPr>
                <w:rFonts w:ascii="Times New Roman" w:eastAsia="Times New Roman" w:hAnsi="Times New Roman" w:cs="Times New Roman"/>
                <w:color w:val="000000"/>
                <w:sz w:val="24"/>
                <w:szCs w:val="24"/>
                <w:lang w:val="it-IT"/>
              </w:rPr>
            </w:rPrChange>
          </w:rPr>
          <w:instrText xml:space="preserve"> HYPERLINK "</w:instrText>
        </w:r>
      </w:ins>
      <w:ins w:id="1431" w:author="Alberto D'Agostino" w:date="2025-02-03T11:25:00Z">
        <w:r w:rsidRPr="009D5A73">
          <w:rPr>
            <w:rFonts w:ascii="Times New Roman" w:eastAsia="Times New Roman" w:hAnsi="Times New Roman" w:cs="Times New Roman"/>
            <w:color w:val="000000"/>
            <w:sz w:val="24"/>
            <w:szCs w:val="24"/>
            <w:lang w:val="en-US"/>
            <w:rPrChange w:id="1432" w:author="Alberto D'Agostino" w:date="2025-02-03T11:40:00Z">
              <w:rPr>
                <w:rFonts w:ascii="Times New Roman" w:eastAsia="Times New Roman" w:hAnsi="Times New Roman" w:cs="Times New Roman"/>
                <w:color w:val="000000"/>
                <w:sz w:val="24"/>
                <w:szCs w:val="24"/>
                <w:lang w:val="it-IT"/>
              </w:rPr>
            </w:rPrChange>
          </w:rPr>
          <w:instrText>https://doi.org/10.1016/j.jsg.2019.103956</w:instrText>
        </w:r>
      </w:ins>
      <w:ins w:id="1433" w:author="Alberto D'Agostino" w:date="2025-02-03T11:26:00Z">
        <w:r w:rsidRPr="009D5A73">
          <w:rPr>
            <w:rFonts w:ascii="Times New Roman" w:eastAsia="Times New Roman" w:hAnsi="Times New Roman" w:cs="Times New Roman"/>
            <w:color w:val="000000"/>
            <w:sz w:val="24"/>
            <w:szCs w:val="24"/>
            <w:lang w:val="en-US"/>
            <w:rPrChange w:id="1434" w:author="Alberto D'Agostino" w:date="2025-02-03T11:40:00Z">
              <w:rPr>
                <w:rFonts w:ascii="Times New Roman" w:eastAsia="Times New Roman" w:hAnsi="Times New Roman" w:cs="Times New Roman"/>
                <w:color w:val="000000"/>
                <w:sz w:val="24"/>
                <w:szCs w:val="24"/>
                <w:lang w:val="it-IT"/>
              </w:rPr>
            </w:rPrChange>
          </w:rPr>
          <w:instrText xml:space="preserve">" </w:instrText>
        </w:r>
        <w:r w:rsidRPr="009D5A73">
          <w:rPr>
            <w:rFonts w:ascii="Times New Roman" w:eastAsia="Times New Roman" w:hAnsi="Times New Roman" w:cs="Times New Roman"/>
            <w:color w:val="000000"/>
            <w:sz w:val="24"/>
            <w:szCs w:val="24"/>
            <w:lang w:val="en-US"/>
            <w:rPrChange w:id="1435" w:author="Alberto D'Agostino" w:date="2025-02-03T11:40:00Z">
              <w:rPr>
                <w:rFonts w:ascii="Times New Roman" w:eastAsia="Times New Roman" w:hAnsi="Times New Roman" w:cs="Times New Roman"/>
                <w:color w:val="000000"/>
                <w:sz w:val="24"/>
                <w:szCs w:val="24"/>
                <w:lang w:val="it-IT"/>
              </w:rPr>
            </w:rPrChange>
          </w:rPr>
          <w:fldChar w:fldCharType="separate"/>
        </w:r>
      </w:ins>
      <w:ins w:id="1436" w:author="Alberto D'Agostino" w:date="2025-02-03T11:25:00Z">
        <w:r w:rsidRPr="009D5A73">
          <w:rPr>
            <w:rStyle w:val="Collegamentoipertestuale"/>
            <w:rFonts w:ascii="Times New Roman" w:eastAsia="Times New Roman" w:hAnsi="Times New Roman" w:cs="Times New Roman"/>
            <w:sz w:val="24"/>
            <w:szCs w:val="24"/>
            <w:lang w:val="en-US"/>
            <w:rPrChange w:id="1437" w:author="Alberto D'Agostino" w:date="2025-02-03T11:40:00Z">
              <w:rPr>
                <w:rStyle w:val="Collegamentoipertestuale"/>
                <w:rFonts w:ascii="Times New Roman" w:eastAsia="Times New Roman" w:hAnsi="Times New Roman" w:cs="Times New Roman"/>
                <w:sz w:val="24"/>
                <w:szCs w:val="24"/>
                <w:lang w:val="it-IT"/>
              </w:rPr>
            </w:rPrChange>
          </w:rPr>
          <w:t>https://doi.org/10.1016/j.jsg.2019.103956</w:t>
        </w:r>
      </w:ins>
      <w:ins w:id="1438" w:author="Alberto D'Agostino" w:date="2025-02-03T11:26:00Z">
        <w:r w:rsidRPr="009D5A73">
          <w:rPr>
            <w:rFonts w:ascii="Times New Roman" w:eastAsia="Times New Roman" w:hAnsi="Times New Roman" w:cs="Times New Roman"/>
            <w:color w:val="000000"/>
            <w:sz w:val="24"/>
            <w:szCs w:val="24"/>
            <w:lang w:val="en-US"/>
            <w:rPrChange w:id="1439" w:author="Alberto D'Agostino" w:date="2025-02-03T11:40:00Z">
              <w:rPr>
                <w:rFonts w:ascii="Times New Roman" w:eastAsia="Times New Roman" w:hAnsi="Times New Roman" w:cs="Times New Roman"/>
                <w:color w:val="000000"/>
                <w:sz w:val="24"/>
                <w:szCs w:val="24"/>
                <w:lang w:val="it-IT"/>
              </w:rPr>
            </w:rPrChange>
          </w:rPr>
          <w:fldChar w:fldCharType="end"/>
        </w:r>
      </w:ins>
    </w:p>
    <w:p w14:paraId="000001C7" w14:textId="1300024A" w:rsidR="00696B80" w:rsidRPr="009D5A73" w:rsidRDefault="00734CE6">
      <w:pPr>
        <w:spacing w:line="480" w:lineRule="auto"/>
        <w:ind w:left="709" w:hanging="709"/>
        <w:jc w:val="both"/>
        <w:rPr>
          <w:ins w:id="1440" w:author="Alberto D'Agostino" w:date="2025-02-03T11:26:00Z"/>
          <w:rFonts w:ascii="Times New Roman" w:eastAsia="Times New Roman" w:hAnsi="Times New Roman" w:cs="Times New Roman"/>
          <w:color w:val="000000"/>
          <w:sz w:val="24"/>
          <w:szCs w:val="24"/>
          <w:lang w:val="en-US"/>
          <w:rPrChange w:id="1441" w:author="Alberto D'Agostino" w:date="2025-02-03T11:40:00Z">
            <w:rPr>
              <w:ins w:id="1442" w:author="Alberto D'Agostino" w:date="2025-02-03T11:26:00Z"/>
              <w:rFonts w:ascii="Times New Roman" w:eastAsia="Times New Roman" w:hAnsi="Times New Roman" w:cs="Times New Roman"/>
              <w:color w:val="000000"/>
              <w:sz w:val="24"/>
              <w:szCs w:val="24"/>
            </w:rPr>
          </w:rPrChange>
        </w:rPr>
      </w:pPr>
      <w:proofErr w:type="spellStart"/>
      <w:r w:rsidRPr="009D5A73">
        <w:rPr>
          <w:rFonts w:ascii="Times New Roman" w:eastAsia="Times New Roman" w:hAnsi="Times New Roman" w:cs="Times New Roman"/>
          <w:color w:val="000000"/>
          <w:sz w:val="24"/>
          <w:szCs w:val="24"/>
          <w:lang w:val="en-US"/>
          <w:rPrChange w:id="1443" w:author="Alberto D'Agostino" w:date="2025-02-03T11:40:00Z">
            <w:rPr>
              <w:rFonts w:ascii="Times New Roman" w:eastAsia="Times New Roman" w:hAnsi="Times New Roman" w:cs="Times New Roman"/>
              <w:color w:val="000000"/>
              <w:sz w:val="24"/>
              <w:szCs w:val="24"/>
              <w:lang w:val="it-IT"/>
            </w:rPr>
          </w:rPrChange>
        </w:rPr>
        <w:t>Ortolano</w:t>
      </w:r>
      <w:proofErr w:type="spellEnd"/>
      <w:r w:rsidRPr="009D5A73">
        <w:rPr>
          <w:rFonts w:ascii="Times New Roman" w:eastAsia="Times New Roman" w:hAnsi="Times New Roman" w:cs="Times New Roman"/>
          <w:color w:val="000000"/>
          <w:sz w:val="24"/>
          <w:szCs w:val="24"/>
          <w:lang w:val="en-US"/>
          <w:rPrChange w:id="1444" w:author="Alberto D'Agostino" w:date="2025-02-03T11:40:00Z">
            <w:rPr>
              <w:rFonts w:ascii="Times New Roman" w:eastAsia="Times New Roman" w:hAnsi="Times New Roman" w:cs="Times New Roman"/>
              <w:color w:val="000000"/>
              <w:sz w:val="24"/>
              <w:szCs w:val="24"/>
              <w:lang w:val="it-IT"/>
            </w:rPr>
          </w:rPrChange>
        </w:rPr>
        <w:t xml:space="preserve">, G., D’Agostino, A., Pagano, M., </w:t>
      </w:r>
      <w:proofErr w:type="spellStart"/>
      <w:r w:rsidRPr="009D5A73">
        <w:rPr>
          <w:rFonts w:ascii="Times New Roman" w:eastAsia="Times New Roman" w:hAnsi="Times New Roman" w:cs="Times New Roman"/>
          <w:color w:val="000000"/>
          <w:sz w:val="24"/>
          <w:szCs w:val="24"/>
          <w:lang w:val="en-US"/>
          <w:rPrChange w:id="1445" w:author="Alberto D'Agostino" w:date="2025-02-03T11:40:00Z">
            <w:rPr>
              <w:rFonts w:ascii="Times New Roman" w:eastAsia="Times New Roman" w:hAnsi="Times New Roman" w:cs="Times New Roman"/>
              <w:color w:val="000000"/>
              <w:sz w:val="24"/>
              <w:szCs w:val="24"/>
              <w:lang w:val="it-IT"/>
            </w:rPr>
          </w:rPrChange>
        </w:rPr>
        <w:t>Visalli</w:t>
      </w:r>
      <w:proofErr w:type="spellEnd"/>
      <w:r w:rsidRPr="009D5A73">
        <w:rPr>
          <w:rFonts w:ascii="Times New Roman" w:eastAsia="Times New Roman" w:hAnsi="Times New Roman" w:cs="Times New Roman"/>
          <w:color w:val="000000"/>
          <w:sz w:val="24"/>
          <w:szCs w:val="24"/>
          <w:lang w:val="en-US"/>
          <w:rPrChange w:id="1446" w:author="Alberto D'Agostino" w:date="2025-02-03T11:40:00Z">
            <w:rPr>
              <w:rFonts w:ascii="Times New Roman" w:eastAsia="Times New Roman" w:hAnsi="Times New Roman" w:cs="Times New Roman"/>
              <w:color w:val="000000"/>
              <w:sz w:val="24"/>
              <w:szCs w:val="24"/>
              <w:lang w:val="it-IT"/>
            </w:rPr>
          </w:rPrChange>
        </w:rPr>
        <w:t xml:space="preserve">, R., </w:t>
      </w:r>
      <w:proofErr w:type="spellStart"/>
      <w:r w:rsidRPr="009D5A73">
        <w:rPr>
          <w:rFonts w:ascii="Times New Roman" w:eastAsia="Times New Roman" w:hAnsi="Times New Roman" w:cs="Times New Roman"/>
          <w:color w:val="000000"/>
          <w:sz w:val="24"/>
          <w:szCs w:val="24"/>
          <w:lang w:val="en-US"/>
          <w:rPrChange w:id="1447" w:author="Alberto D'Agostino" w:date="2025-02-03T11:40:00Z">
            <w:rPr>
              <w:rFonts w:ascii="Times New Roman" w:eastAsia="Times New Roman" w:hAnsi="Times New Roman" w:cs="Times New Roman"/>
              <w:color w:val="000000"/>
              <w:sz w:val="24"/>
              <w:szCs w:val="24"/>
              <w:lang w:val="it-IT"/>
            </w:rPr>
          </w:rPrChange>
        </w:rPr>
        <w:t>Zucali</w:t>
      </w:r>
      <w:proofErr w:type="spellEnd"/>
      <w:r w:rsidRPr="009D5A73">
        <w:rPr>
          <w:rFonts w:ascii="Times New Roman" w:eastAsia="Times New Roman" w:hAnsi="Times New Roman" w:cs="Times New Roman"/>
          <w:color w:val="000000"/>
          <w:sz w:val="24"/>
          <w:szCs w:val="24"/>
          <w:lang w:val="en-US"/>
          <w:rPrChange w:id="1448" w:author="Alberto D'Agostino" w:date="2025-02-03T11:40:00Z">
            <w:rPr>
              <w:rFonts w:ascii="Times New Roman" w:eastAsia="Times New Roman" w:hAnsi="Times New Roman" w:cs="Times New Roman"/>
              <w:color w:val="000000"/>
              <w:sz w:val="24"/>
              <w:szCs w:val="24"/>
              <w:lang w:val="it-IT"/>
            </w:rPr>
          </w:rPrChange>
        </w:rPr>
        <w:t xml:space="preserve">, M., Fazio, E., Alsop, I., &amp; </w:t>
      </w:r>
      <w:proofErr w:type="spellStart"/>
      <w:r w:rsidRPr="009D5A73">
        <w:rPr>
          <w:rFonts w:ascii="Times New Roman" w:eastAsia="Times New Roman" w:hAnsi="Times New Roman" w:cs="Times New Roman"/>
          <w:color w:val="000000"/>
          <w:sz w:val="24"/>
          <w:szCs w:val="24"/>
          <w:lang w:val="en-US"/>
          <w:rPrChange w:id="1449" w:author="Alberto D'Agostino" w:date="2025-02-03T11:40:00Z">
            <w:rPr>
              <w:rFonts w:ascii="Times New Roman" w:eastAsia="Times New Roman" w:hAnsi="Times New Roman" w:cs="Times New Roman"/>
              <w:color w:val="000000"/>
              <w:sz w:val="24"/>
              <w:szCs w:val="24"/>
              <w:lang w:val="it-IT"/>
            </w:rPr>
          </w:rPrChange>
        </w:rPr>
        <w:t>Cirrincione</w:t>
      </w:r>
      <w:proofErr w:type="spellEnd"/>
      <w:r w:rsidRPr="009D5A73">
        <w:rPr>
          <w:rFonts w:ascii="Times New Roman" w:eastAsia="Times New Roman" w:hAnsi="Times New Roman" w:cs="Times New Roman"/>
          <w:color w:val="000000"/>
          <w:sz w:val="24"/>
          <w:szCs w:val="24"/>
          <w:lang w:val="en-US"/>
          <w:rPrChange w:id="1450" w:author="Alberto D'Agostino" w:date="2025-02-03T11:40:00Z">
            <w:rPr>
              <w:rFonts w:ascii="Times New Roman" w:eastAsia="Times New Roman" w:hAnsi="Times New Roman" w:cs="Times New Roman"/>
              <w:color w:val="000000"/>
              <w:sz w:val="24"/>
              <w:szCs w:val="24"/>
              <w:lang w:val="it-IT"/>
            </w:rPr>
          </w:rPrChange>
        </w:rPr>
        <w:t xml:space="preserve">, R. (2021). </w:t>
      </w:r>
      <w:r w:rsidRPr="009D5A73">
        <w:rPr>
          <w:rFonts w:ascii="Times New Roman" w:eastAsia="Times New Roman" w:hAnsi="Times New Roman" w:cs="Times New Roman"/>
          <w:color w:val="000000"/>
          <w:sz w:val="24"/>
          <w:szCs w:val="24"/>
          <w:lang w:val="en-US"/>
          <w:rPrChange w:id="1451" w:author="Alberto D'Agostino" w:date="2025-02-03T11:40:00Z">
            <w:rPr>
              <w:rFonts w:ascii="Times New Roman" w:eastAsia="Times New Roman" w:hAnsi="Times New Roman" w:cs="Times New Roman"/>
              <w:color w:val="000000"/>
              <w:sz w:val="24"/>
              <w:szCs w:val="24"/>
            </w:rPr>
          </w:rPrChange>
        </w:rPr>
        <w:t>ArcStereoNet: A new ArcGIS® toolbox for projection and analysis of meso-and micro-structural data. </w:t>
      </w:r>
      <w:r w:rsidRPr="009D5A73">
        <w:rPr>
          <w:rFonts w:ascii="Times New Roman" w:eastAsia="Times New Roman" w:hAnsi="Times New Roman" w:cs="Times New Roman"/>
          <w:i/>
          <w:color w:val="000000"/>
          <w:sz w:val="24"/>
          <w:szCs w:val="24"/>
          <w:lang w:val="en-US"/>
          <w:rPrChange w:id="1452" w:author="Alberto D'Agostino" w:date="2025-02-03T11:40:00Z">
            <w:rPr>
              <w:rFonts w:ascii="Times New Roman" w:eastAsia="Times New Roman" w:hAnsi="Times New Roman" w:cs="Times New Roman"/>
              <w:i/>
              <w:color w:val="000000"/>
              <w:sz w:val="24"/>
              <w:szCs w:val="24"/>
            </w:rPr>
          </w:rPrChange>
        </w:rPr>
        <w:t>ISPRS International Journal of Geo-Information</w:t>
      </w:r>
      <w:r w:rsidRPr="009D5A73">
        <w:rPr>
          <w:rFonts w:ascii="Times New Roman" w:eastAsia="Times New Roman" w:hAnsi="Times New Roman" w:cs="Times New Roman"/>
          <w:color w:val="000000"/>
          <w:sz w:val="24"/>
          <w:szCs w:val="24"/>
          <w:lang w:val="en-US"/>
          <w:rPrChange w:id="1453" w:author="Alberto D'Agostino" w:date="2025-02-03T11:40:00Z">
            <w:rPr>
              <w:rFonts w:ascii="Times New Roman" w:eastAsia="Times New Roman" w:hAnsi="Times New Roman" w:cs="Times New Roman"/>
              <w:color w:val="000000"/>
              <w:sz w:val="24"/>
              <w:szCs w:val="24"/>
            </w:rPr>
          </w:rPrChange>
        </w:rPr>
        <w:t>, </w:t>
      </w:r>
      <w:r w:rsidRPr="009D5A73">
        <w:rPr>
          <w:rFonts w:ascii="Times New Roman" w:eastAsia="Times New Roman" w:hAnsi="Times New Roman" w:cs="Times New Roman"/>
          <w:i/>
          <w:color w:val="000000"/>
          <w:sz w:val="24"/>
          <w:szCs w:val="24"/>
          <w:lang w:val="en-US"/>
          <w:rPrChange w:id="1454" w:author="Alberto D'Agostino" w:date="2025-02-03T11:40:00Z">
            <w:rPr>
              <w:rFonts w:ascii="Times New Roman" w:eastAsia="Times New Roman" w:hAnsi="Times New Roman" w:cs="Times New Roman"/>
              <w:i/>
              <w:color w:val="000000"/>
              <w:sz w:val="24"/>
              <w:szCs w:val="24"/>
            </w:rPr>
          </w:rPrChange>
        </w:rPr>
        <w:t>10</w:t>
      </w:r>
      <w:r w:rsidRPr="009D5A73">
        <w:rPr>
          <w:rFonts w:ascii="Times New Roman" w:eastAsia="Times New Roman" w:hAnsi="Times New Roman" w:cs="Times New Roman"/>
          <w:color w:val="000000"/>
          <w:sz w:val="24"/>
          <w:szCs w:val="24"/>
          <w:lang w:val="en-US"/>
          <w:rPrChange w:id="1455" w:author="Alberto D'Agostino" w:date="2025-02-03T11:40:00Z">
            <w:rPr>
              <w:rFonts w:ascii="Times New Roman" w:eastAsia="Times New Roman" w:hAnsi="Times New Roman" w:cs="Times New Roman"/>
              <w:color w:val="000000"/>
              <w:sz w:val="24"/>
              <w:szCs w:val="24"/>
            </w:rPr>
          </w:rPrChange>
        </w:rPr>
        <w:t xml:space="preserve">(2), 50. </w:t>
      </w:r>
      <w:del w:id="1456" w:author="Alberto D'Agostino" w:date="2025-02-03T11:37:00Z">
        <w:r w:rsidRPr="009D5A73" w:rsidDel="009D5A73">
          <w:rPr>
            <w:rFonts w:ascii="Times New Roman" w:eastAsia="Times New Roman" w:hAnsi="Times New Roman" w:cs="Times New Roman"/>
            <w:color w:val="000000"/>
            <w:sz w:val="24"/>
            <w:szCs w:val="24"/>
            <w:lang w:val="en-US"/>
            <w:rPrChange w:id="1457" w:author="Alberto D'Agostino" w:date="2025-02-03T11:40:00Z">
              <w:rPr>
                <w:rFonts w:ascii="Times New Roman" w:eastAsia="Times New Roman" w:hAnsi="Times New Roman" w:cs="Times New Roman"/>
                <w:color w:val="000000"/>
                <w:sz w:val="24"/>
                <w:szCs w:val="24"/>
              </w:rPr>
            </w:rPrChange>
          </w:rPr>
          <w:delText xml:space="preserve">DOI: </w:delText>
        </w:r>
      </w:del>
      <w:ins w:id="1458" w:author="Alberto D'Agostino" w:date="2025-02-03T11:43: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1459" w:author="Alberto D'Agostino" w:date="2025-02-03T11:37:00Z">
        <w:r w:rsidR="009D5A73" w:rsidRPr="009D5A73">
          <w:rPr>
            <w:rFonts w:ascii="Times New Roman" w:eastAsia="Times New Roman" w:hAnsi="Times New Roman" w:cs="Times New Roman"/>
            <w:color w:val="000000"/>
            <w:sz w:val="24"/>
            <w:szCs w:val="24"/>
            <w:lang w:val="en-US"/>
            <w:rPrChange w:id="1460" w:author="Alberto D'Agostino" w:date="2025-02-03T11:40:00Z">
              <w:rPr>
                <w:rFonts w:ascii="Times New Roman" w:eastAsia="Times New Roman" w:hAnsi="Times New Roman" w:cs="Times New Roman"/>
                <w:color w:val="000000"/>
                <w:sz w:val="24"/>
                <w:szCs w:val="24"/>
                <w:lang w:val="en-US"/>
              </w:rPr>
            </w:rPrChange>
          </w:rPr>
          <w:instrText>https://doi.org/</w:instrText>
        </w:r>
      </w:ins>
      <w:r w:rsidR="009D5A73" w:rsidRPr="009D5A73">
        <w:rPr>
          <w:rFonts w:ascii="Times New Roman" w:eastAsia="Times New Roman" w:hAnsi="Times New Roman" w:cs="Times New Roman"/>
          <w:color w:val="000000"/>
          <w:sz w:val="24"/>
          <w:szCs w:val="24"/>
          <w:lang w:val="en-US"/>
          <w:rPrChange w:id="1461" w:author="Alberto D'Agostino" w:date="2025-02-03T11:40:00Z">
            <w:rPr>
              <w:rFonts w:ascii="Times New Roman" w:eastAsia="Times New Roman" w:hAnsi="Times New Roman" w:cs="Times New Roman"/>
              <w:color w:val="000000"/>
              <w:sz w:val="24"/>
              <w:szCs w:val="24"/>
            </w:rPr>
          </w:rPrChange>
        </w:rPr>
        <w:instrText>10.3390/ijgi10020050</w:instrText>
      </w:r>
      <w:ins w:id="1462" w:author="Alberto D'Agostino" w:date="2025-02-03T11:43: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fldChar w:fldCharType="separate"/>
        </w:r>
      </w:ins>
      <w:ins w:id="1463" w:author="Alberto D'Agostino" w:date="2025-02-03T11:37:00Z">
        <w:r w:rsidR="009D5A73" w:rsidRPr="00143D04">
          <w:rPr>
            <w:rStyle w:val="Collegamentoipertestuale"/>
            <w:rFonts w:ascii="Times New Roman" w:eastAsia="Times New Roman" w:hAnsi="Times New Roman" w:cs="Times New Roman"/>
            <w:sz w:val="24"/>
            <w:szCs w:val="24"/>
            <w:lang w:val="en-US"/>
            <w:rPrChange w:id="1464"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rFonts w:ascii="Times New Roman" w:eastAsia="Times New Roman" w:hAnsi="Times New Roman" w:cs="Times New Roman"/>
          <w:sz w:val="24"/>
          <w:szCs w:val="24"/>
          <w:lang w:val="en-US"/>
          <w:rPrChange w:id="1465" w:author="Alberto D'Agostino" w:date="2025-02-03T11:40:00Z">
            <w:rPr>
              <w:rFonts w:ascii="Times New Roman" w:eastAsia="Times New Roman" w:hAnsi="Times New Roman" w:cs="Times New Roman"/>
              <w:color w:val="000000"/>
              <w:sz w:val="24"/>
              <w:szCs w:val="24"/>
            </w:rPr>
          </w:rPrChange>
        </w:rPr>
        <w:t>10.3390/ijgi10020050</w:t>
      </w:r>
      <w:ins w:id="1466" w:author="Alberto D'Agostino" w:date="2025-02-03T11:43:00Z">
        <w:r w:rsidR="009D5A73">
          <w:rPr>
            <w:rFonts w:ascii="Times New Roman" w:eastAsia="Times New Roman" w:hAnsi="Times New Roman" w:cs="Times New Roman"/>
            <w:color w:val="000000"/>
            <w:sz w:val="24"/>
            <w:szCs w:val="24"/>
            <w:lang w:val="en-US"/>
          </w:rPr>
          <w:fldChar w:fldCharType="end"/>
        </w:r>
      </w:ins>
    </w:p>
    <w:p w14:paraId="3DE2C726" w14:textId="71982F7A" w:rsidR="004B2208" w:rsidRPr="009D5A73" w:rsidRDefault="004B2208">
      <w:pPr>
        <w:spacing w:line="480" w:lineRule="auto"/>
        <w:ind w:left="709" w:hanging="709"/>
        <w:jc w:val="both"/>
        <w:rPr>
          <w:rFonts w:ascii="Times New Roman" w:eastAsia="Times New Roman" w:hAnsi="Times New Roman" w:cs="Times New Roman"/>
          <w:color w:val="000000"/>
          <w:sz w:val="24"/>
          <w:szCs w:val="24"/>
          <w:lang w:val="en-US"/>
          <w:rPrChange w:id="1467" w:author="Alberto D'Agostino" w:date="2025-02-03T11:40:00Z">
            <w:rPr>
              <w:rFonts w:ascii="Times New Roman" w:eastAsia="Times New Roman" w:hAnsi="Times New Roman" w:cs="Times New Roman"/>
              <w:color w:val="000000"/>
              <w:sz w:val="24"/>
              <w:szCs w:val="24"/>
            </w:rPr>
          </w:rPrChange>
        </w:rPr>
      </w:pPr>
      <w:proofErr w:type="spellStart"/>
      <w:ins w:id="1468" w:author="Alberto D'Agostino" w:date="2025-02-03T11:26:00Z">
        <w:r w:rsidRPr="009D5A73">
          <w:rPr>
            <w:rFonts w:ascii="Times New Roman" w:eastAsia="Times New Roman" w:hAnsi="Times New Roman" w:cs="Times New Roman"/>
            <w:color w:val="000000"/>
            <w:sz w:val="24"/>
            <w:szCs w:val="24"/>
            <w:lang w:val="en-US"/>
            <w:rPrChange w:id="1469" w:author="Alberto D'Agostino" w:date="2025-02-03T11:40:00Z">
              <w:rPr>
                <w:rFonts w:ascii="Times New Roman" w:eastAsia="Times New Roman" w:hAnsi="Times New Roman" w:cs="Times New Roman"/>
                <w:color w:val="000000"/>
                <w:sz w:val="24"/>
                <w:szCs w:val="24"/>
              </w:rPr>
            </w:rPrChange>
          </w:rPr>
          <w:t>Ortolano</w:t>
        </w:r>
        <w:proofErr w:type="spellEnd"/>
        <w:r w:rsidRPr="009D5A73">
          <w:rPr>
            <w:rFonts w:ascii="Times New Roman" w:eastAsia="Times New Roman" w:hAnsi="Times New Roman" w:cs="Times New Roman"/>
            <w:color w:val="000000"/>
            <w:sz w:val="24"/>
            <w:szCs w:val="24"/>
            <w:lang w:val="en-US"/>
            <w:rPrChange w:id="1470" w:author="Alberto D'Agostino" w:date="2025-02-03T11:40:00Z">
              <w:rPr>
                <w:rFonts w:ascii="Times New Roman" w:eastAsia="Times New Roman" w:hAnsi="Times New Roman" w:cs="Times New Roman"/>
                <w:color w:val="000000"/>
                <w:sz w:val="24"/>
                <w:szCs w:val="24"/>
              </w:rPr>
            </w:rPrChange>
          </w:rPr>
          <w:t xml:space="preserve">, G., Pagano, M., </w:t>
        </w:r>
        <w:proofErr w:type="spellStart"/>
        <w:r w:rsidRPr="009D5A73">
          <w:rPr>
            <w:rFonts w:ascii="Times New Roman" w:eastAsia="Times New Roman" w:hAnsi="Times New Roman" w:cs="Times New Roman"/>
            <w:color w:val="000000"/>
            <w:sz w:val="24"/>
            <w:szCs w:val="24"/>
            <w:lang w:val="en-US"/>
            <w:rPrChange w:id="1471" w:author="Alberto D'Agostino" w:date="2025-02-03T11:40:00Z">
              <w:rPr>
                <w:rFonts w:ascii="Times New Roman" w:eastAsia="Times New Roman" w:hAnsi="Times New Roman" w:cs="Times New Roman"/>
                <w:color w:val="000000"/>
                <w:sz w:val="24"/>
                <w:szCs w:val="24"/>
              </w:rPr>
            </w:rPrChange>
          </w:rPr>
          <w:t>Visalli</w:t>
        </w:r>
        <w:proofErr w:type="spellEnd"/>
        <w:r w:rsidRPr="009D5A73">
          <w:rPr>
            <w:rFonts w:ascii="Times New Roman" w:eastAsia="Times New Roman" w:hAnsi="Times New Roman" w:cs="Times New Roman"/>
            <w:color w:val="000000"/>
            <w:sz w:val="24"/>
            <w:szCs w:val="24"/>
            <w:lang w:val="en-US"/>
            <w:rPrChange w:id="1472" w:author="Alberto D'Agostino" w:date="2025-02-03T11:40:00Z">
              <w:rPr>
                <w:rFonts w:ascii="Times New Roman" w:eastAsia="Times New Roman" w:hAnsi="Times New Roman" w:cs="Times New Roman"/>
                <w:color w:val="000000"/>
                <w:sz w:val="24"/>
                <w:szCs w:val="24"/>
              </w:rPr>
            </w:rPrChange>
          </w:rPr>
          <w:t xml:space="preserve">, R., </w:t>
        </w:r>
        <w:proofErr w:type="spellStart"/>
        <w:r w:rsidRPr="009D5A73">
          <w:rPr>
            <w:rFonts w:ascii="Times New Roman" w:eastAsia="Times New Roman" w:hAnsi="Times New Roman" w:cs="Times New Roman"/>
            <w:color w:val="000000"/>
            <w:sz w:val="24"/>
            <w:szCs w:val="24"/>
            <w:lang w:val="en-US"/>
            <w:rPrChange w:id="1473" w:author="Alberto D'Agostino" w:date="2025-02-03T11:40:00Z">
              <w:rPr>
                <w:rFonts w:ascii="Times New Roman" w:eastAsia="Times New Roman" w:hAnsi="Times New Roman" w:cs="Times New Roman"/>
                <w:color w:val="000000"/>
                <w:sz w:val="24"/>
                <w:szCs w:val="24"/>
              </w:rPr>
            </w:rPrChange>
          </w:rPr>
          <w:t>Angì</w:t>
        </w:r>
        <w:proofErr w:type="spellEnd"/>
        <w:r w:rsidRPr="009D5A73">
          <w:rPr>
            <w:rFonts w:ascii="Times New Roman" w:eastAsia="Times New Roman" w:hAnsi="Times New Roman" w:cs="Times New Roman"/>
            <w:color w:val="000000"/>
            <w:sz w:val="24"/>
            <w:szCs w:val="24"/>
            <w:lang w:val="en-US"/>
            <w:rPrChange w:id="1474" w:author="Alberto D'Agostino" w:date="2025-02-03T11:40:00Z">
              <w:rPr>
                <w:rFonts w:ascii="Times New Roman" w:eastAsia="Times New Roman" w:hAnsi="Times New Roman" w:cs="Times New Roman"/>
                <w:color w:val="000000"/>
                <w:sz w:val="24"/>
                <w:szCs w:val="24"/>
              </w:rPr>
            </w:rPrChange>
          </w:rPr>
          <w:t xml:space="preserve">, G., D’Agostino, A., Muto, F., </w:t>
        </w:r>
        <w:proofErr w:type="spellStart"/>
        <w:r w:rsidRPr="009D5A73">
          <w:rPr>
            <w:rFonts w:ascii="Times New Roman" w:eastAsia="Times New Roman" w:hAnsi="Times New Roman" w:cs="Times New Roman"/>
            <w:color w:val="000000"/>
            <w:sz w:val="24"/>
            <w:szCs w:val="24"/>
            <w:lang w:val="en-US"/>
            <w:rPrChange w:id="1475" w:author="Alberto D'Agostino" w:date="2025-02-03T11:40:00Z">
              <w:rPr>
                <w:rFonts w:ascii="Times New Roman" w:eastAsia="Times New Roman" w:hAnsi="Times New Roman" w:cs="Times New Roman"/>
                <w:color w:val="000000"/>
                <w:sz w:val="24"/>
                <w:szCs w:val="24"/>
              </w:rPr>
            </w:rPrChange>
          </w:rPr>
          <w:t>Tripodi</w:t>
        </w:r>
        <w:proofErr w:type="spellEnd"/>
        <w:r w:rsidRPr="009D5A73">
          <w:rPr>
            <w:rFonts w:ascii="Times New Roman" w:eastAsia="Times New Roman" w:hAnsi="Times New Roman" w:cs="Times New Roman"/>
            <w:color w:val="000000"/>
            <w:sz w:val="24"/>
            <w:szCs w:val="24"/>
            <w:lang w:val="en-US"/>
            <w:rPrChange w:id="1476" w:author="Alberto D'Agostino" w:date="2025-02-03T11:40:00Z">
              <w:rPr>
                <w:rFonts w:ascii="Times New Roman" w:eastAsia="Times New Roman" w:hAnsi="Times New Roman" w:cs="Times New Roman"/>
                <w:color w:val="000000"/>
                <w:sz w:val="24"/>
                <w:szCs w:val="24"/>
              </w:rPr>
            </w:rPrChange>
          </w:rPr>
          <w:t xml:space="preserve">, V., </w:t>
        </w:r>
        <w:proofErr w:type="spellStart"/>
        <w:r w:rsidRPr="009D5A73">
          <w:rPr>
            <w:rFonts w:ascii="Times New Roman" w:eastAsia="Times New Roman" w:hAnsi="Times New Roman" w:cs="Times New Roman"/>
            <w:color w:val="000000"/>
            <w:sz w:val="24"/>
            <w:szCs w:val="24"/>
            <w:lang w:val="en-US"/>
            <w:rPrChange w:id="1477" w:author="Alberto D'Agostino" w:date="2025-02-03T11:40:00Z">
              <w:rPr>
                <w:rFonts w:ascii="Times New Roman" w:eastAsia="Times New Roman" w:hAnsi="Times New Roman" w:cs="Times New Roman"/>
                <w:color w:val="000000"/>
                <w:sz w:val="24"/>
                <w:szCs w:val="24"/>
              </w:rPr>
            </w:rPrChange>
          </w:rPr>
          <w:t>Critelli</w:t>
        </w:r>
        <w:proofErr w:type="spellEnd"/>
        <w:r w:rsidRPr="009D5A73">
          <w:rPr>
            <w:rFonts w:ascii="Times New Roman" w:eastAsia="Times New Roman" w:hAnsi="Times New Roman" w:cs="Times New Roman"/>
            <w:color w:val="000000"/>
            <w:sz w:val="24"/>
            <w:szCs w:val="24"/>
            <w:lang w:val="en-US"/>
            <w:rPrChange w:id="1478" w:author="Alberto D'Agostino" w:date="2025-02-03T11:40:00Z">
              <w:rPr>
                <w:rFonts w:ascii="Times New Roman" w:eastAsia="Times New Roman" w:hAnsi="Times New Roman" w:cs="Times New Roman"/>
                <w:color w:val="000000"/>
                <w:sz w:val="24"/>
                <w:szCs w:val="24"/>
              </w:rPr>
            </w:rPrChange>
          </w:rPr>
          <w:t xml:space="preserve">, S., &amp; </w:t>
        </w:r>
        <w:proofErr w:type="spellStart"/>
        <w:r w:rsidRPr="009D5A73">
          <w:rPr>
            <w:rFonts w:ascii="Times New Roman" w:eastAsia="Times New Roman" w:hAnsi="Times New Roman" w:cs="Times New Roman"/>
            <w:color w:val="000000"/>
            <w:sz w:val="24"/>
            <w:szCs w:val="24"/>
            <w:lang w:val="en-US"/>
            <w:rPrChange w:id="1479" w:author="Alberto D'Agostino" w:date="2025-02-03T11:40:00Z">
              <w:rPr>
                <w:rFonts w:ascii="Times New Roman" w:eastAsia="Times New Roman" w:hAnsi="Times New Roman" w:cs="Times New Roman"/>
                <w:color w:val="000000"/>
                <w:sz w:val="24"/>
                <w:szCs w:val="24"/>
              </w:rPr>
            </w:rPrChange>
          </w:rPr>
          <w:t>Cirrincione</w:t>
        </w:r>
        <w:proofErr w:type="spellEnd"/>
        <w:r w:rsidRPr="009D5A73">
          <w:rPr>
            <w:rFonts w:ascii="Times New Roman" w:eastAsia="Times New Roman" w:hAnsi="Times New Roman" w:cs="Times New Roman"/>
            <w:color w:val="000000"/>
            <w:sz w:val="24"/>
            <w:szCs w:val="24"/>
            <w:lang w:val="en-US"/>
            <w:rPrChange w:id="1480" w:author="Alberto D'Agostino" w:date="2025-02-03T11:40:00Z">
              <w:rPr>
                <w:rFonts w:ascii="Times New Roman" w:eastAsia="Times New Roman" w:hAnsi="Times New Roman" w:cs="Times New Roman"/>
                <w:color w:val="000000"/>
                <w:sz w:val="24"/>
                <w:szCs w:val="24"/>
              </w:rPr>
            </w:rPrChange>
          </w:rPr>
          <w:t>, R. (2022). Geology and structure of the Serre Massif upper crust: a look in to the late-</w:t>
        </w:r>
        <w:proofErr w:type="spellStart"/>
        <w:r w:rsidRPr="009D5A73">
          <w:rPr>
            <w:rFonts w:ascii="Times New Roman" w:eastAsia="Times New Roman" w:hAnsi="Times New Roman" w:cs="Times New Roman"/>
            <w:color w:val="000000"/>
            <w:sz w:val="24"/>
            <w:szCs w:val="24"/>
            <w:lang w:val="en-US"/>
            <w:rPrChange w:id="1481" w:author="Alberto D'Agostino" w:date="2025-02-03T11:40:00Z">
              <w:rPr>
                <w:rFonts w:ascii="Times New Roman" w:eastAsia="Times New Roman" w:hAnsi="Times New Roman" w:cs="Times New Roman"/>
                <w:color w:val="000000"/>
                <w:sz w:val="24"/>
                <w:szCs w:val="24"/>
              </w:rPr>
            </w:rPrChange>
          </w:rPr>
          <w:t>Variscan</w:t>
        </w:r>
        <w:proofErr w:type="spellEnd"/>
        <w:r w:rsidRPr="009D5A73">
          <w:rPr>
            <w:rFonts w:ascii="Times New Roman" w:eastAsia="Times New Roman" w:hAnsi="Times New Roman" w:cs="Times New Roman"/>
            <w:color w:val="000000"/>
            <w:sz w:val="24"/>
            <w:szCs w:val="24"/>
            <w:lang w:val="en-US"/>
            <w:rPrChange w:id="1482" w:author="Alberto D'Agostino" w:date="2025-02-03T11:40:00Z">
              <w:rPr>
                <w:rFonts w:ascii="Times New Roman" w:eastAsia="Times New Roman" w:hAnsi="Times New Roman" w:cs="Times New Roman"/>
                <w:color w:val="000000"/>
                <w:sz w:val="24"/>
                <w:szCs w:val="24"/>
              </w:rPr>
            </w:rPrChange>
          </w:rPr>
          <w:t xml:space="preserve"> strike–slip kinematics of the Southern European </w:t>
        </w:r>
        <w:proofErr w:type="spellStart"/>
        <w:r w:rsidRPr="009D5A73">
          <w:rPr>
            <w:rFonts w:ascii="Times New Roman" w:eastAsia="Times New Roman" w:hAnsi="Times New Roman" w:cs="Times New Roman"/>
            <w:color w:val="000000"/>
            <w:sz w:val="24"/>
            <w:szCs w:val="24"/>
            <w:lang w:val="en-US"/>
            <w:rPrChange w:id="1483" w:author="Alberto D'Agostino" w:date="2025-02-03T11:40:00Z">
              <w:rPr>
                <w:rFonts w:ascii="Times New Roman" w:eastAsia="Times New Roman" w:hAnsi="Times New Roman" w:cs="Times New Roman"/>
                <w:color w:val="000000"/>
                <w:sz w:val="24"/>
                <w:szCs w:val="24"/>
              </w:rPr>
            </w:rPrChange>
          </w:rPr>
          <w:t>Variscan</w:t>
        </w:r>
        <w:proofErr w:type="spellEnd"/>
        <w:r w:rsidRPr="009D5A73">
          <w:rPr>
            <w:rFonts w:ascii="Times New Roman" w:eastAsia="Times New Roman" w:hAnsi="Times New Roman" w:cs="Times New Roman"/>
            <w:color w:val="000000"/>
            <w:sz w:val="24"/>
            <w:szCs w:val="24"/>
            <w:lang w:val="en-US"/>
            <w:rPrChange w:id="1484" w:author="Alberto D'Agostino" w:date="2025-02-03T11:40:00Z">
              <w:rPr>
                <w:rFonts w:ascii="Times New Roman" w:eastAsia="Times New Roman" w:hAnsi="Times New Roman" w:cs="Times New Roman"/>
                <w:color w:val="000000"/>
                <w:sz w:val="24"/>
                <w:szCs w:val="24"/>
              </w:rPr>
            </w:rPrChange>
          </w:rPr>
          <w:t xml:space="preserve"> chain. Journal of Maps, 18(2), 314-330. </w:t>
        </w:r>
        <w:r w:rsidRPr="009D5A73">
          <w:rPr>
            <w:rFonts w:ascii="Times New Roman" w:eastAsia="Times New Roman" w:hAnsi="Times New Roman" w:cs="Times New Roman"/>
            <w:color w:val="000000"/>
            <w:sz w:val="24"/>
            <w:szCs w:val="24"/>
            <w:lang w:val="en-US"/>
            <w:rPrChange w:id="1485" w:author="Alberto D'Agostino" w:date="2025-02-03T11:40:00Z">
              <w:rPr>
                <w:rFonts w:ascii="Times New Roman" w:eastAsia="Times New Roman" w:hAnsi="Times New Roman" w:cs="Times New Roman"/>
                <w:color w:val="000000"/>
                <w:sz w:val="24"/>
                <w:szCs w:val="24"/>
              </w:rPr>
            </w:rPrChange>
          </w:rPr>
          <w:fldChar w:fldCharType="begin"/>
        </w:r>
        <w:r w:rsidRPr="009D5A73">
          <w:rPr>
            <w:rFonts w:ascii="Times New Roman" w:eastAsia="Times New Roman" w:hAnsi="Times New Roman" w:cs="Times New Roman"/>
            <w:color w:val="000000"/>
            <w:sz w:val="24"/>
            <w:szCs w:val="24"/>
            <w:lang w:val="en-US"/>
            <w:rPrChange w:id="1486" w:author="Alberto D'Agostino" w:date="2025-02-03T11:40:00Z">
              <w:rPr>
                <w:rFonts w:ascii="Times New Roman" w:eastAsia="Times New Roman" w:hAnsi="Times New Roman" w:cs="Times New Roman"/>
                <w:color w:val="000000"/>
                <w:sz w:val="24"/>
                <w:szCs w:val="24"/>
              </w:rPr>
            </w:rPrChange>
          </w:rPr>
          <w:instrText xml:space="preserve"> HYPERLINK "</w:instrText>
        </w:r>
        <w:r w:rsidRPr="009D5A73">
          <w:rPr>
            <w:rFonts w:ascii="Times New Roman" w:eastAsia="Times New Roman" w:hAnsi="Times New Roman" w:cs="Times New Roman"/>
            <w:color w:val="000000"/>
            <w:sz w:val="24"/>
            <w:szCs w:val="24"/>
            <w:lang w:val="en-US"/>
            <w:rPrChange w:id="1487" w:author="Alberto D'Agostino" w:date="2025-02-03T11:40:00Z">
              <w:rPr>
                <w:rFonts w:ascii="Times New Roman" w:eastAsia="Times New Roman" w:hAnsi="Times New Roman" w:cs="Times New Roman"/>
                <w:color w:val="000000"/>
                <w:sz w:val="24"/>
                <w:szCs w:val="24"/>
              </w:rPr>
            </w:rPrChange>
          </w:rPr>
          <w:instrText>https://doi.org/10.1080/17445647.2022.2057876</w:instrText>
        </w:r>
        <w:r w:rsidRPr="009D5A73">
          <w:rPr>
            <w:rFonts w:ascii="Times New Roman" w:eastAsia="Times New Roman" w:hAnsi="Times New Roman" w:cs="Times New Roman"/>
            <w:color w:val="000000"/>
            <w:sz w:val="24"/>
            <w:szCs w:val="24"/>
            <w:lang w:val="en-US"/>
            <w:rPrChange w:id="1488" w:author="Alberto D'Agostino" w:date="2025-02-03T11:40:00Z">
              <w:rPr>
                <w:rFonts w:ascii="Times New Roman" w:eastAsia="Times New Roman" w:hAnsi="Times New Roman" w:cs="Times New Roman"/>
                <w:color w:val="000000"/>
                <w:sz w:val="24"/>
                <w:szCs w:val="24"/>
              </w:rPr>
            </w:rPrChange>
          </w:rPr>
          <w:instrText xml:space="preserve">" </w:instrText>
        </w:r>
        <w:r w:rsidRPr="009D5A73">
          <w:rPr>
            <w:rFonts w:ascii="Times New Roman" w:eastAsia="Times New Roman" w:hAnsi="Times New Roman" w:cs="Times New Roman"/>
            <w:color w:val="000000"/>
            <w:sz w:val="24"/>
            <w:szCs w:val="24"/>
            <w:lang w:val="en-US"/>
            <w:rPrChange w:id="1489" w:author="Alberto D'Agostino" w:date="2025-02-03T11:40:00Z">
              <w:rPr>
                <w:rFonts w:ascii="Times New Roman" w:eastAsia="Times New Roman" w:hAnsi="Times New Roman" w:cs="Times New Roman"/>
                <w:color w:val="000000"/>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1490" w:author="Alberto D'Agostino" w:date="2025-02-03T11:40:00Z">
              <w:rPr>
                <w:rStyle w:val="Collegamentoipertestuale"/>
                <w:rFonts w:ascii="Times New Roman" w:eastAsia="Times New Roman" w:hAnsi="Times New Roman" w:cs="Times New Roman"/>
                <w:sz w:val="24"/>
                <w:szCs w:val="24"/>
              </w:rPr>
            </w:rPrChange>
          </w:rPr>
          <w:t>https://doi.org/10.1080/17445647.2022.2057876</w:t>
        </w:r>
        <w:r w:rsidRPr="009D5A73">
          <w:rPr>
            <w:rFonts w:ascii="Times New Roman" w:eastAsia="Times New Roman" w:hAnsi="Times New Roman" w:cs="Times New Roman"/>
            <w:color w:val="000000"/>
            <w:sz w:val="24"/>
            <w:szCs w:val="24"/>
            <w:lang w:val="en-US"/>
            <w:rPrChange w:id="1491" w:author="Alberto D'Agostino" w:date="2025-02-03T11:40:00Z">
              <w:rPr>
                <w:rFonts w:ascii="Times New Roman" w:eastAsia="Times New Roman" w:hAnsi="Times New Roman" w:cs="Times New Roman"/>
                <w:color w:val="000000"/>
                <w:sz w:val="24"/>
                <w:szCs w:val="24"/>
              </w:rPr>
            </w:rPrChange>
          </w:rPr>
          <w:fldChar w:fldCharType="end"/>
        </w:r>
      </w:ins>
    </w:p>
    <w:p w14:paraId="5CDA928E" w14:textId="4AFDFE26" w:rsidR="004B2208" w:rsidRPr="009D5A73" w:rsidRDefault="004B2208">
      <w:pPr>
        <w:spacing w:line="480" w:lineRule="auto"/>
        <w:ind w:left="709" w:hanging="709"/>
        <w:jc w:val="both"/>
        <w:rPr>
          <w:ins w:id="1492" w:author="Alberto D'Agostino" w:date="2025-02-03T11:27:00Z"/>
          <w:rFonts w:ascii="Times New Roman" w:eastAsia="Times New Roman" w:hAnsi="Times New Roman" w:cs="Times New Roman"/>
          <w:color w:val="000000"/>
          <w:sz w:val="24"/>
          <w:szCs w:val="24"/>
          <w:lang w:val="en-US"/>
          <w:rPrChange w:id="1493" w:author="Alberto D'Agostino" w:date="2025-02-03T11:40:00Z">
            <w:rPr>
              <w:ins w:id="1494" w:author="Alberto D'Agostino" w:date="2025-02-03T11:27:00Z"/>
              <w:rFonts w:ascii="Times New Roman" w:eastAsia="Times New Roman" w:hAnsi="Times New Roman" w:cs="Times New Roman"/>
              <w:color w:val="000000"/>
              <w:sz w:val="24"/>
              <w:szCs w:val="24"/>
              <w:lang w:val="it-IT"/>
            </w:rPr>
          </w:rPrChange>
        </w:rPr>
      </w:pPr>
      <w:proofErr w:type="spellStart"/>
      <w:ins w:id="1495" w:author="Alberto D'Agostino" w:date="2025-02-03T11:27:00Z">
        <w:r w:rsidRPr="009D5A73">
          <w:rPr>
            <w:rFonts w:ascii="Times New Roman" w:eastAsia="Times New Roman" w:hAnsi="Times New Roman" w:cs="Times New Roman"/>
            <w:color w:val="000000"/>
            <w:sz w:val="24"/>
            <w:szCs w:val="24"/>
            <w:lang w:val="en-US"/>
            <w:rPrChange w:id="1496" w:author="Alberto D'Agostino" w:date="2025-02-03T11:40:00Z">
              <w:rPr>
                <w:rFonts w:ascii="Times New Roman" w:eastAsia="Times New Roman" w:hAnsi="Times New Roman" w:cs="Times New Roman"/>
                <w:color w:val="000000"/>
                <w:sz w:val="24"/>
                <w:szCs w:val="24"/>
                <w:lang w:val="it-IT"/>
              </w:rPr>
            </w:rPrChange>
          </w:rPr>
          <w:t>Passchier</w:t>
        </w:r>
        <w:proofErr w:type="spellEnd"/>
        <w:r w:rsidRPr="009D5A73">
          <w:rPr>
            <w:rFonts w:ascii="Times New Roman" w:eastAsia="Times New Roman" w:hAnsi="Times New Roman" w:cs="Times New Roman"/>
            <w:color w:val="000000"/>
            <w:sz w:val="24"/>
            <w:szCs w:val="24"/>
            <w:lang w:val="en-US"/>
            <w:rPrChange w:id="1497" w:author="Alberto D'Agostino" w:date="2025-02-03T11:40:00Z">
              <w:rPr>
                <w:rFonts w:ascii="Times New Roman" w:eastAsia="Times New Roman" w:hAnsi="Times New Roman" w:cs="Times New Roman"/>
                <w:color w:val="000000"/>
                <w:sz w:val="24"/>
                <w:szCs w:val="24"/>
                <w:lang w:val="it-IT"/>
              </w:rPr>
            </w:rPrChange>
          </w:rPr>
          <w:t xml:space="preserve">, C. W., &amp; </w:t>
        </w:r>
        <w:proofErr w:type="spellStart"/>
        <w:r w:rsidRPr="009D5A73">
          <w:rPr>
            <w:rFonts w:ascii="Times New Roman" w:eastAsia="Times New Roman" w:hAnsi="Times New Roman" w:cs="Times New Roman"/>
            <w:color w:val="000000"/>
            <w:sz w:val="24"/>
            <w:szCs w:val="24"/>
            <w:lang w:val="en-US"/>
            <w:rPrChange w:id="1498" w:author="Alberto D'Agostino" w:date="2025-02-03T11:40:00Z">
              <w:rPr>
                <w:rFonts w:ascii="Times New Roman" w:eastAsia="Times New Roman" w:hAnsi="Times New Roman" w:cs="Times New Roman"/>
                <w:color w:val="000000"/>
                <w:sz w:val="24"/>
                <w:szCs w:val="24"/>
                <w:lang w:val="it-IT"/>
              </w:rPr>
            </w:rPrChange>
          </w:rPr>
          <w:t>Trouw</w:t>
        </w:r>
        <w:proofErr w:type="spellEnd"/>
        <w:r w:rsidRPr="009D5A73">
          <w:rPr>
            <w:rFonts w:ascii="Times New Roman" w:eastAsia="Times New Roman" w:hAnsi="Times New Roman" w:cs="Times New Roman"/>
            <w:color w:val="000000"/>
            <w:sz w:val="24"/>
            <w:szCs w:val="24"/>
            <w:lang w:val="en-US"/>
            <w:rPrChange w:id="1499" w:author="Alberto D'Agostino" w:date="2025-02-03T11:40:00Z">
              <w:rPr>
                <w:rFonts w:ascii="Times New Roman" w:eastAsia="Times New Roman" w:hAnsi="Times New Roman" w:cs="Times New Roman"/>
                <w:color w:val="000000"/>
                <w:sz w:val="24"/>
                <w:szCs w:val="24"/>
                <w:lang w:val="it-IT"/>
              </w:rPr>
            </w:rPrChange>
          </w:rPr>
          <w:t xml:space="preserve">, R. A. (2005). </w:t>
        </w:r>
        <w:proofErr w:type="spellStart"/>
        <w:r w:rsidRPr="009D5A73">
          <w:rPr>
            <w:rFonts w:ascii="Times New Roman" w:eastAsia="Times New Roman" w:hAnsi="Times New Roman" w:cs="Times New Roman"/>
            <w:color w:val="000000"/>
            <w:sz w:val="24"/>
            <w:szCs w:val="24"/>
            <w:lang w:val="en-US"/>
            <w:rPrChange w:id="1500" w:author="Alberto D'Agostino" w:date="2025-02-03T11:40:00Z">
              <w:rPr>
                <w:rFonts w:ascii="Times New Roman" w:eastAsia="Times New Roman" w:hAnsi="Times New Roman" w:cs="Times New Roman"/>
                <w:color w:val="000000"/>
                <w:sz w:val="24"/>
                <w:szCs w:val="24"/>
                <w:lang w:val="it-IT"/>
              </w:rPr>
            </w:rPrChange>
          </w:rPr>
          <w:t>Microtectonics</w:t>
        </w:r>
        <w:proofErr w:type="spellEnd"/>
        <w:r w:rsidRPr="009D5A73">
          <w:rPr>
            <w:rFonts w:ascii="Times New Roman" w:eastAsia="Times New Roman" w:hAnsi="Times New Roman" w:cs="Times New Roman"/>
            <w:color w:val="000000"/>
            <w:sz w:val="24"/>
            <w:szCs w:val="24"/>
            <w:lang w:val="en-US"/>
            <w:rPrChange w:id="1501" w:author="Alberto D'Agostino" w:date="2025-02-03T11:40:00Z">
              <w:rPr>
                <w:rFonts w:ascii="Times New Roman" w:eastAsia="Times New Roman" w:hAnsi="Times New Roman" w:cs="Times New Roman"/>
                <w:color w:val="000000"/>
                <w:sz w:val="24"/>
                <w:szCs w:val="24"/>
                <w:lang w:val="it-IT"/>
              </w:rPr>
            </w:rPrChange>
          </w:rPr>
          <w:t>. Springer Science &amp; Business Media. ISBN: 978-3-540-29359-0.</w:t>
        </w:r>
      </w:ins>
    </w:p>
    <w:p w14:paraId="000001C8" w14:textId="3FA29FD5"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502" w:author="Alberto D'Agostino" w:date="2025-02-03T11:40:00Z">
            <w:rPr>
              <w:rFonts w:ascii="Times New Roman" w:eastAsia="Times New Roman" w:hAnsi="Times New Roman" w:cs="Times New Roman"/>
              <w:sz w:val="24"/>
              <w:szCs w:val="24"/>
              <w:lang w:val="it-IT"/>
            </w:rPr>
          </w:rPrChange>
        </w:rPr>
      </w:pPr>
      <w:del w:id="1503" w:author="Alberto D'Agostino" w:date="2025-02-03T11:25:00Z">
        <w:r w:rsidRPr="009D5A73" w:rsidDel="004B2208">
          <w:rPr>
            <w:rFonts w:ascii="Times New Roman" w:eastAsia="Times New Roman" w:hAnsi="Times New Roman" w:cs="Times New Roman"/>
            <w:color w:val="000000"/>
            <w:sz w:val="24"/>
            <w:szCs w:val="24"/>
            <w:lang w:val="en-US"/>
            <w:rPrChange w:id="1504" w:author="Alberto D'Agostino" w:date="2025-02-03T11:40:00Z">
              <w:rPr>
                <w:rFonts w:ascii="Times New Roman" w:eastAsia="Times New Roman" w:hAnsi="Times New Roman" w:cs="Times New Roman"/>
                <w:color w:val="000000"/>
                <w:sz w:val="24"/>
                <w:szCs w:val="24"/>
                <w:lang w:val="en-GB"/>
              </w:rPr>
            </w:rPrChange>
          </w:rPr>
          <w:lastRenderedPageBreak/>
          <w:delText xml:space="preserve">Ortolano, G., Visalli, R., Godard, G., &amp; Cirrincione, R. (2018). </w:delText>
        </w:r>
        <w:r w:rsidRPr="009D5A73" w:rsidDel="004B2208">
          <w:rPr>
            <w:rFonts w:ascii="Times New Roman" w:eastAsia="Times New Roman" w:hAnsi="Times New Roman" w:cs="Times New Roman"/>
            <w:color w:val="000000"/>
            <w:sz w:val="24"/>
            <w:szCs w:val="24"/>
            <w:lang w:val="en-US"/>
            <w:rPrChange w:id="1505" w:author="Alberto D'Agostino" w:date="2025-02-03T11:40:00Z">
              <w:rPr>
                <w:rFonts w:ascii="Times New Roman" w:eastAsia="Times New Roman" w:hAnsi="Times New Roman" w:cs="Times New Roman"/>
                <w:color w:val="000000"/>
                <w:sz w:val="24"/>
                <w:szCs w:val="24"/>
              </w:rPr>
            </w:rPrChange>
          </w:rPr>
          <w:delText>Quantitative X-ray Map Analyser (Q-XRMA): A new GIS-based statistical approach to Mineral Image Analysis. </w:delText>
        </w:r>
        <w:r w:rsidRPr="009D5A73" w:rsidDel="004B2208">
          <w:rPr>
            <w:rFonts w:ascii="Times New Roman" w:eastAsia="Times New Roman" w:hAnsi="Times New Roman" w:cs="Times New Roman"/>
            <w:i/>
            <w:color w:val="000000"/>
            <w:sz w:val="24"/>
            <w:szCs w:val="24"/>
            <w:lang w:val="en-US"/>
            <w:rPrChange w:id="1506" w:author="Alberto D'Agostino" w:date="2025-02-03T11:40:00Z">
              <w:rPr>
                <w:rFonts w:ascii="Times New Roman" w:eastAsia="Times New Roman" w:hAnsi="Times New Roman" w:cs="Times New Roman"/>
                <w:i/>
                <w:color w:val="000000"/>
                <w:sz w:val="24"/>
                <w:szCs w:val="24"/>
              </w:rPr>
            </w:rPrChange>
          </w:rPr>
          <w:delText>Computers &amp; Geosciences</w:delText>
        </w:r>
        <w:r w:rsidRPr="009D5A73" w:rsidDel="004B2208">
          <w:rPr>
            <w:rFonts w:ascii="Times New Roman" w:eastAsia="Times New Roman" w:hAnsi="Times New Roman" w:cs="Times New Roman"/>
            <w:color w:val="000000"/>
            <w:sz w:val="24"/>
            <w:szCs w:val="24"/>
            <w:lang w:val="en-US"/>
            <w:rPrChange w:id="1507" w:author="Alberto D'Agostino" w:date="2025-02-03T11:40:00Z">
              <w:rPr>
                <w:rFonts w:ascii="Times New Roman" w:eastAsia="Times New Roman" w:hAnsi="Times New Roman" w:cs="Times New Roman"/>
                <w:color w:val="000000"/>
                <w:sz w:val="24"/>
                <w:szCs w:val="24"/>
              </w:rPr>
            </w:rPrChange>
          </w:rPr>
          <w:delText>, </w:delText>
        </w:r>
        <w:r w:rsidRPr="009D5A73" w:rsidDel="004B2208">
          <w:rPr>
            <w:rFonts w:ascii="Times New Roman" w:eastAsia="Times New Roman" w:hAnsi="Times New Roman" w:cs="Times New Roman"/>
            <w:i/>
            <w:color w:val="000000"/>
            <w:sz w:val="24"/>
            <w:szCs w:val="24"/>
            <w:lang w:val="en-US"/>
            <w:rPrChange w:id="1508" w:author="Alberto D'Agostino" w:date="2025-02-03T11:40:00Z">
              <w:rPr>
                <w:rFonts w:ascii="Times New Roman" w:eastAsia="Times New Roman" w:hAnsi="Times New Roman" w:cs="Times New Roman"/>
                <w:i/>
                <w:color w:val="000000"/>
                <w:sz w:val="24"/>
                <w:szCs w:val="24"/>
              </w:rPr>
            </w:rPrChange>
          </w:rPr>
          <w:delText>115</w:delText>
        </w:r>
        <w:r w:rsidRPr="009D5A73" w:rsidDel="004B2208">
          <w:rPr>
            <w:rFonts w:ascii="Times New Roman" w:eastAsia="Times New Roman" w:hAnsi="Times New Roman" w:cs="Times New Roman"/>
            <w:color w:val="000000"/>
            <w:sz w:val="24"/>
            <w:szCs w:val="24"/>
            <w:lang w:val="en-US"/>
            <w:rPrChange w:id="1509" w:author="Alberto D'Agostino" w:date="2025-02-03T11:40:00Z">
              <w:rPr>
                <w:rFonts w:ascii="Times New Roman" w:eastAsia="Times New Roman" w:hAnsi="Times New Roman" w:cs="Times New Roman"/>
                <w:color w:val="000000"/>
                <w:sz w:val="24"/>
                <w:szCs w:val="24"/>
              </w:rPr>
            </w:rPrChange>
          </w:rPr>
          <w:delText>, 56-65. DOI: 10.1016/j.cageo.2018.03.001.</w:delText>
        </w:r>
      </w:del>
      <w:proofErr w:type="spellStart"/>
      <w:r w:rsidRPr="009D5A73">
        <w:rPr>
          <w:rFonts w:ascii="Times New Roman" w:eastAsia="Times New Roman" w:hAnsi="Times New Roman" w:cs="Times New Roman"/>
          <w:sz w:val="24"/>
          <w:szCs w:val="24"/>
          <w:lang w:val="en-US"/>
          <w:rPrChange w:id="1510" w:author="Alberto D'Agostino" w:date="2025-02-03T11:40:00Z">
            <w:rPr>
              <w:rFonts w:ascii="Times New Roman" w:eastAsia="Times New Roman" w:hAnsi="Times New Roman" w:cs="Times New Roman"/>
              <w:sz w:val="24"/>
              <w:szCs w:val="24"/>
            </w:rPr>
          </w:rPrChange>
        </w:rPr>
        <w:t>Preda</w:t>
      </w:r>
      <w:proofErr w:type="spellEnd"/>
      <w:r w:rsidRPr="009D5A73">
        <w:rPr>
          <w:rFonts w:ascii="Times New Roman" w:eastAsia="Times New Roman" w:hAnsi="Times New Roman" w:cs="Times New Roman"/>
          <w:sz w:val="24"/>
          <w:szCs w:val="24"/>
          <w:lang w:val="en-US"/>
          <w:rPrChange w:id="1511" w:author="Alberto D'Agostino" w:date="2025-02-03T11:40:00Z">
            <w:rPr>
              <w:rFonts w:ascii="Times New Roman" w:eastAsia="Times New Roman" w:hAnsi="Times New Roman" w:cs="Times New Roman"/>
              <w:sz w:val="24"/>
              <w:szCs w:val="24"/>
            </w:rPr>
          </w:rPrChange>
        </w:rPr>
        <w:t xml:space="preserve">, M., </w:t>
      </w:r>
      <w:proofErr w:type="spellStart"/>
      <w:r w:rsidRPr="009D5A73">
        <w:rPr>
          <w:rFonts w:ascii="Times New Roman" w:eastAsia="Times New Roman" w:hAnsi="Times New Roman" w:cs="Times New Roman"/>
          <w:sz w:val="24"/>
          <w:szCs w:val="24"/>
          <w:lang w:val="en-US"/>
          <w:rPrChange w:id="1512" w:author="Alberto D'Agostino" w:date="2025-02-03T11:40:00Z">
            <w:rPr>
              <w:rFonts w:ascii="Times New Roman" w:eastAsia="Times New Roman" w:hAnsi="Times New Roman" w:cs="Times New Roman"/>
              <w:sz w:val="24"/>
              <w:szCs w:val="24"/>
            </w:rPr>
          </w:rPrChange>
        </w:rPr>
        <w:t>Arsov</w:t>
      </w:r>
      <w:proofErr w:type="spellEnd"/>
      <w:r w:rsidRPr="009D5A73">
        <w:rPr>
          <w:rFonts w:ascii="Times New Roman" w:eastAsia="Times New Roman" w:hAnsi="Times New Roman" w:cs="Times New Roman"/>
          <w:sz w:val="24"/>
          <w:szCs w:val="24"/>
          <w:lang w:val="en-US"/>
          <w:rPrChange w:id="1513" w:author="Alberto D'Agostino" w:date="2025-02-03T11:40:00Z">
            <w:rPr>
              <w:rFonts w:ascii="Times New Roman" w:eastAsia="Times New Roman" w:hAnsi="Times New Roman" w:cs="Times New Roman"/>
              <w:sz w:val="24"/>
              <w:szCs w:val="24"/>
            </w:rPr>
          </w:rPrChange>
        </w:rPr>
        <w:t xml:space="preserve">, I., &amp; Moran, F. (2010). COLLADA + MPEG-4 OR X3D + MPEG-4. </w:t>
      </w:r>
      <w:r w:rsidRPr="009D5A73">
        <w:rPr>
          <w:rFonts w:ascii="Times New Roman" w:eastAsia="Times New Roman" w:hAnsi="Times New Roman" w:cs="Times New Roman"/>
          <w:i/>
          <w:sz w:val="24"/>
          <w:szCs w:val="24"/>
          <w:lang w:val="en-US"/>
          <w:rPrChange w:id="1514" w:author="Alberto D'Agostino" w:date="2025-02-03T11:40:00Z">
            <w:rPr>
              <w:rFonts w:ascii="Times New Roman" w:eastAsia="Times New Roman" w:hAnsi="Times New Roman" w:cs="Times New Roman"/>
              <w:i/>
              <w:sz w:val="24"/>
              <w:szCs w:val="24"/>
            </w:rPr>
          </w:rPrChange>
        </w:rPr>
        <w:t>IEEE Vehicular Technology Magazine</w:t>
      </w:r>
      <w:r w:rsidRPr="009D5A73">
        <w:rPr>
          <w:rFonts w:ascii="Times New Roman" w:eastAsia="Times New Roman" w:hAnsi="Times New Roman" w:cs="Times New Roman"/>
          <w:sz w:val="24"/>
          <w:szCs w:val="24"/>
          <w:lang w:val="en-US"/>
          <w:rPrChange w:id="1515"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516" w:author="Alberto D'Agostino" w:date="2025-02-03T11:40:00Z">
            <w:rPr>
              <w:rFonts w:ascii="Times New Roman" w:eastAsia="Times New Roman" w:hAnsi="Times New Roman" w:cs="Times New Roman"/>
              <w:i/>
              <w:sz w:val="24"/>
              <w:szCs w:val="24"/>
            </w:rPr>
          </w:rPrChange>
        </w:rPr>
        <w:t>5</w:t>
      </w:r>
      <w:r w:rsidRPr="009D5A73">
        <w:rPr>
          <w:rFonts w:ascii="Times New Roman" w:eastAsia="Times New Roman" w:hAnsi="Times New Roman" w:cs="Times New Roman"/>
          <w:sz w:val="24"/>
          <w:szCs w:val="24"/>
          <w:lang w:val="en-US"/>
          <w:rPrChange w:id="1517" w:author="Alberto D'Agostino" w:date="2025-02-03T11:40:00Z">
            <w:rPr>
              <w:rFonts w:ascii="Times New Roman" w:eastAsia="Times New Roman" w:hAnsi="Times New Roman" w:cs="Times New Roman"/>
              <w:sz w:val="24"/>
              <w:szCs w:val="24"/>
            </w:rPr>
          </w:rPrChange>
        </w:rPr>
        <w:t>(1), 39–47.</w:t>
      </w:r>
      <w:r w:rsidR="0067076A" w:rsidRPr="009D5A73">
        <w:rPr>
          <w:lang w:val="en-US"/>
          <w:rPrChange w:id="1518" w:author="Alberto D'Agostino" w:date="2025-02-03T11:40:00Z">
            <w:rPr/>
          </w:rPrChange>
        </w:rPr>
        <w:fldChar w:fldCharType="begin"/>
      </w:r>
      <w:r w:rsidR="0067076A" w:rsidRPr="009D5A73">
        <w:rPr>
          <w:lang w:val="en-US"/>
          <w:rPrChange w:id="1519" w:author="Alberto D'Agostino" w:date="2025-02-03T11:40:00Z">
            <w:rPr/>
          </w:rPrChange>
        </w:rPr>
        <w:instrText xml:space="preserve"> HYPERLINK "https://doi.org/10.1109/M</w:instrText>
      </w:r>
      <w:r w:rsidR="0067076A" w:rsidRPr="009D5A73">
        <w:rPr>
          <w:lang w:val="en-US"/>
          <w:rPrChange w:id="1520" w:author="Alberto D'Agostino" w:date="2025-02-03T11:40:00Z">
            <w:rPr/>
          </w:rPrChange>
        </w:rPr>
        <w:instrText xml:space="preserve">VT.2009.935544" \h </w:instrText>
      </w:r>
      <w:r w:rsidR="0067076A" w:rsidRPr="009D5A73">
        <w:rPr>
          <w:lang w:val="en-US"/>
          <w:rPrChange w:id="1521" w:author="Alberto D'Agostino" w:date="2025-02-03T11:40:00Z">
            <w:rPr/>
          </w:rPrChange>
        </w:rPr>
        <w:fldChar w:fldCharType="separate"/>
      </w:r>
      <w:r w:rsidRPr="009D5A73">
        <w:rPr>
          <w:rFonts w:ascii="Times New Roman" w:eastAsia="Times New Roman" w:hAnsi="Times New Roman" w:cs="Times New Roman"/>
          <w:sz w:val="24"/>
          <w:szCs w:val="24"/>
          <w:lang w:val="en-US"/>
          <w:rPrChange w:id="1522"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523"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524" w:author="Alberto D'Agostino" w:date="2025-02-03T11:40:00Z">
            <w:rPr/>
          </w:rPrChange>
        </w:rPr>
        <w:fldChar w:fldCharType="begin"/>
      </w:r>
      <w:r w:rsidR="0067076A" w:rsidRPr="009D5A73">
        <w:rPr>
          <w:lang w:val="en-US"/>
          <w:rPrChange w:id="1525" w:author="Alberto D'Agostino" w:date="2025-02-03T11:40:00Z">
            <w:rPr/>
          </w:rPrChange>
        </w:rPr>
        <w:instrText xml:space="preserve"> HYPERLINK "https://doi.org/10.1109/MVT.2009.935544" \h </w:instrText>
      </w:r>
      <w:r w:rsidR="0067076A" w:rsidRPr="009D5A73">
        <w:rPr>
          <w:lang w:val="en-US"/>
          <w:rPrChange w:id="1526"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527" w:author="Alberto D'Agostino" w:date="2025-02-03T11:40:00Z">
            <w:rPr>
              <w:rFonts w:ascii="Times New Roman" w:eastAsia="Times New Roman" w:hAnsi="Times New Roman" w:cs="Times New Roman"/>
              <w:color w:val="1155CC"/>
              <w:sz w:val="24"/>
              <w:szCs w:val="24"/>
              <w:u w:val="single"/>
              <w:lang w:val="it-IT"/>
            </w:rPr>
          </w:rPrChange>
        </w:rPr>
        <w:t>https://doi.org/10.1109/MVT.2009.935544</w:t>
      </w:r>
      <w:r w:rsidR="0067076A" w:rsidRPr="009D5A73">
        <w:rPr>
          <w:rFonts w:ascii="Times New Roman" w:eastAsia="Times New Roman" w:hAnsi="Times New Roman" w:cs="Times New Roman"/>
          <w:color w:val="1155CC"/>
          <w:sz w:val="24"/>
          <w:szCs w:val="24"/>
          <w:u w:val="single"/>
          <w:lang w:val="en-US"/>
          <w:rPrChange w:id="1528" w:author="Alberto D'Agostino" w:date="2025-02-03T11:40:00Z">
            <w:rPr>
              <w:rFonts w:ascii="Times New Roman" w:eastAsia="Times New Roman" w:hAnsi="Times New Roman" w:cs="Times New Roman"/>
              <w:color w:val="1155CC"/>
              <w:sz w:val="24"/>
              <w:szCs w:val="24"/>
              <w:u w:val="single"/>
              <w:lang w:val="it-IT"/>
            </w:rPr>
          </w:rPrChange>
        </w:rPr>
        <w:fldChar w:fldCharType="end"/>
      </w:r>
    </w:p>
    <w:p w14:paraId="1925C650" w14:textId="59032ECA" w:rsidR="00897689" w:rsidRPr="009D5A73" w:rsidRDefault="00734CE6" w:rsidP="004B2208">
      <w:pPr>
        <w:spacing w:line="480" w:lineRule="auto"/>
        <w:ind w:left="709" w:hanging="709"/>
        <w:jc w:val="both"/>
        <w:rPr>
          <w:rFonts w:ascii="Times New Roman" w:eastAsia="Times New Roman" w:hAnsi="Times New Roman" w:cs="Times New Roman"/>
          <w:color w:val="000000"/>
          <w:sz w:val="24"/>
          <w:szCs w:val="24"/>
          <w:lang w:val="en-US"/>
          <w:rPrChange w:id="1529" w:author="Alberto D'Agostino" w:date="2025-02-03T11:40:00Z">
            <w:rPr>
              <w:rFonts w:ascii="Times New Roman" w:eastAsia="Times New Roman" w:hAnsi="Times New Roman" w:cs="Times New Roman"/>
              <w:sz w:val="24"/>
              <w:szCs w:val="24"/>
            </w:rPr>
          </w:rPrChange>
        </w:rPr>
        <w:pPrChange w:id="1530" w:author="Alberto D'Agostino" w:date="2025-02-03T11:27:00Z">
          <w:pPr>
            <w:shd w:val="clear" w:color="auto" w:fill="FFFFFF"/>
            <w:spacing w:before="280" w:after="280" w:line="480" w:lineRule="auto"/>
            <w:ind w:left="709" w:hanging="709"/>
            <w:jc w:val="both"/>
          </w:pPr>
        </w:pPrChange>
      </w:pPr>
      <w:r w:rsidRPr="009D5A73">
        <w:rPr>
          <w:rFonts w:ascii="Times New Roman" w:eastAsia="Times New Roman" w:hAnsi="Times New Roman" w:cs="Times New Roman"/>
          <w:color w:val="000000"/>
          <w:sz w:val="24"/>
          <w:szCs w:val="24"/>
          <w:lang w:val="en-US"/>
          <w:rPrChange w:id="1531" w:author="Alberto D'Agostino" w:date="2025-02-03T11:40:00Z">
            <w:rPr>
              <w:rFonts w:ascii="Times New Roman" w:eastAsia="Times New Roman" w:hAnsi="Times New Roman" w:cs="Times New Roman"/>
              <w:sz w:val="24"/>
              <w:szCs w:val="24"/>
              <w:lang w:val="it-IT"/>
            </w:rPr>
          </w:rPrChange>
        </w:rPr>
        <w:t xml:space="preserve">Prosser, G., </w:t>
      </w:r>
      <w:proofErr w:type="spellStart"/>
      <w:r w:rsidRPr="009D5A73">
        <w:rPr>
          <w:rFonts w:ascii="Times New Roman" w:eastAsia="Times New Roman" w:hAnsi="Times New Roman" w:cs="Times New Roman"/>
          <w:color w:val="000000"/>
          <w:sz w:val="24"/>
          <w:szCs w:val="24"/>
          <w:lang w:val="en-US"/>
          <w:rPrChange w:id="1532" w:author="Alberto D'Agostino" w:date="2025-02-03T11:40:00Z">
            <w:rPr>
              <w:rFonts w:ascii="Times New Roman" w:eastAsia="Times New Roman" w:hAnsi="Times New Roman" w:cs="Times New Roman"/>
              <w:sz w:val="24"/>
              <w:szCs w:val="24"/>
              <w:lang w:val="it-IT"/>
            </w:rPr>
          </w:rPrChange>
        </w:rPr>
        <w:t>Caggianelli</w:t>
      </w:r>
      <w:proofErr w:type="spellEnd"/>
      <w:r w:rsidRPr="009D5A73">
        <w:rPr>
          <w:rFonts w:ascii="Times New Roman" w:eastAsia="Times New Roman" w:hAnsi="Times New Roman" w:cs="Times New Roman"/>
          <w:color w:val="000000"/>
          <w:sz w:val="24"/>
          <w:szCs w:val="24"/>
          <w:lang w:val="en-US"/>
          <w:rPrChange w:id="1533" w:author="Alberto D'Agostino" w:date="2025-02-03T11:40:00Z">
            <w:rPr>
              <w:rFonts w:ascii="Times New Roman" w:eastAsia="Times New Roman" w:hAnsi="Times New Roman" w:cs="Times New Roman"/>
              <w:sz w:val="24"/>
              <w:szCs w:val="24"/>
              <w:lang w:val="it-IT"/>
            </w:rPr>
          </w:rPrChange>
        </w:rPr>
        <w:t xml:space="preserve">, A., </w:t>
      </w:r>
      <w:proofErr w:type="spellStart"/>
      <w:r w:rsidRPr="009D5A73">
        <w:rPr>
          <w:rFonts w:ascii="Times New Roman" w:eastAsia="Times New Roman" w:hAnsi="Times New Roman" w:cs="Times New Roman"/>
          <w:color w:val="000000"/>
          <w:sz w:val="24"/>
          <w:szCs w:val="24"/>
          <w:lang w:val="en-US"/>
          <w:rPrChange w:id="1534" w:author="Alberto D'Agostino" w:date="2025-02-03T11:40:00Z">
            <w:rPr>
              <w:rFonts w:ascii="Times New Roman" w:eastAsia="Times New Roman" w:hAnsi="Times New Roman" w:cs="Times New Roman"/>
              <w:sz w:val="24"/>
              <w:szCs w:val="24"/>
              <w:lang w:val="it-IT"/>
            </w:rPr>
          </w:rPrChange>
        </w:rPr>
        <w:t>Rottura</w:t>
      </w:r>
      <w:proofErr w:type="spellEnd"/>
      <w:r w:rsidRPr="009D5A73">
        <w:rPr>
          <w:rFonts w:ascii="Times New Roman" w:eastAsia="Times New Roman" w:hAnsi="Times New Roman" w:cs="Times New Roman"/>
          <w:color w:val="000000"/>
          <w:sz w:val="24"/>
          <w:szCs w:val="24"/>
          <w:lang w:val="en-US"/>
          <w:rPrChange w:id="1535" w:author="Alberto D'Agostino" w:date="2025-02-03T11:40:00Z">
            <w:rPr>
              <w:rFonts w:ascii="Times New Roman" w:eastAsia="Times New Roman" w:hAnsi="Times New Roman" w:cs="Times New Roman"/>
              <w:sz w:val="24"/>
              <w:szCs w:val="24"/>
              <w:lang w:val="it-IT"/>
            </w:rPr>
          </w:rPrChange>
        </w:rPr>
        <w:t xml:space="preserve">, A., &amp; Del Moro, A. (2003). </w:t>
      </w:r>
      <w:r w:rsidRPr="009D5A73">
        <w:rPr>
          <w:rFonts w:ascii="Times New Roman" w:eastAsia="Times New Roman" w:hAnsi="Times New Roman" w:cs="Times New Roman"/>
          <w:color w:val="000000"/>
          <w:sz w:val="24"/>
          <w:szCs w:val="24"/>
          <w:lang w:val="en-US"/>
          <w:rPrChange w:id="1536" w:author="Alberto D'Agostino" w:date="2025-02-03T11:40:00Z">
            <w:rPr>
              <w:rFonts w:ascii="Times New Roman" w:eastAsia="Times New Roman" w:hAnsi="Times New Roman" w:cs="Times New Roman"/>
              <w:sz w:val="24"/>
              <w:szCs w:val="24"/>
            </w:rPr>
          </w:rPrChange>
        </w:rPr>
        <w:t xml:space="preserve">Strain </w:t>
      </w:r>
      <w:proofErr w:type="spellStart"/>
      <w:r w:rsidRPr="009D5A73">
        <w:rPr>
          <w:rFonts w:ascii="Times New Roman" w:eastAsia="Times New Roman" w:hAnsi="Times New Roman" w:cs="Times New Roman"/>
          <w:color w:val="000000"/>
          <w:sz w:val="24"/>
          <w:szCs w:val="24"/>
          <w:lang w:val="en-US"/>
          <w:rPrChange w:id="1537" w:author="Alberto D'Agostino" w:date="2025-02-03T11:40:00Z">
            <w:rPr>
              <w:rFonts w:ascii="Times New Roman" w:eastAsia="Times New Roman" w:hAnsi="Times New Roman" w:cs="Times New Roman"/>
              <w:sz w:val="24"/>
              <w:szCs w:val="24"/>
            </w:rPr>
          </w:rPrChange>
        </w:rPr>
        <w:t>localisation</w:t>
      </w:r>
      <w:proofErr w:type="spellEnd"/>
      <w:r w:rsidRPr="009D5A73">
        <w:rPr>
          <w:rFonts w:ascii="Times New Roman" w:eastAsia="Times New Roman" w:hAnsi="Times New Roman" w:cs="Times New Roman"/>
          <w:color w:val="000000"/>
          <w:sz w:val="24"/>
          <w:szCs w:val="24"/>
          <w:lang w:val="en-US"/>
          <w:rPrChange w:id="1538" w:author="Alberto D'Agostino" w:date="2025-02-03T11:40:00Z">
            <w:rPr>
              <w:rFonts w:ascii="Times New Roman" w:eastAsia="Times New Roman" w:hAnsi="Times New Roman" w:cs="Times New Roman"/>
              <w:sz w:val="24"/>
              <w:szCs w:val="24"/>
            </w:rPr>
          </w:rPrChange>
        </w:rPr>
        <w:t xml:space="preserve"> driven by marble layers: The </w:t>
      </w:r>
      <w:proofErr w:type="spellStart"/>
      <w:r w:rsidRPr="009D5A73">
        <w:rPr>
          <w:rFonts w:ascii="Times New Roman" w:eastAsia="Times New Roman" w:hAnsi="Times New Roman" w:cs="Times New Roman"/>
          <w:color w:val="000000"/>
          <w:sz w:val="24"/>
          <w:szCs w:val="24"/>
          <w:lang w:val="en-US"/>
          <w:rPrChange w:id="1539" w:author="Alberto D'Agostino" w:date="2025-02-03T11:40:00Z">
            <w:rPr>
              <w:rFonts w:ascii="Times New Roman" w:eastAsia="Times New Roman" w:hAnsi="Times New Roman" w:cs="Times New Roman"/>
              <w:sz w:val="24"/>
              <w:szCs w:val="24"/>
            </w:rPr>
          </w:rPrChange>
        </w:rPr>
        <w:t>Palmi</w:t>
      </w:r>
      <w:proofErr w:type="spellEnd"/>
      <w:r w:rsidRPr="009D5A73">
        <w:rPr>
          <w:rFonts w:ascii="Times New Roman" w:eastAsia="Times New Roman" w:hAnsi="Times New Roman" w:cs="Times New Roman"/>
          <w:color w:val="000000"/>
          <w:sz w:val="24"/>
          <w:szCs w:val="24"/>
          <w:lang w:val="en-US"/>
          <w:rPrChange w:id="1540" w:author="Alberto D'Agostino" w:date="2025-02-03T11:40:00Z">
            <w:rPr>
              <w:rFonts w:ascii="Times New Roman" w:eastAsia="Times New Roman" w:hAnsi="Times New Roman" w:cs="Times New Roman"/>
              <w:sz w:val="24"/>
              <w:szCs w:val="24"/>
            </w:rPr>
          </w:rPrChange>
        </w:rPr>
        <w:t xml:space="preserve"> shear zone (Calabria-Peloritani terrane, Southern Italy). </w:t>
      </w:r>
      <w:proofErr w:type="spellStart"/>
      <w:r w:rsidRPr="009D5A73">
        <w:rPr>
          <w:rFonts w:ascii="Times New Roman" w:eastAsia="Times New Roman" w:hAnsi="Times New Roman" w:cs="Times New Roman"/>
          <w:color w:val="000000"/>
          <w:sz w:val="24"/>
          <w:szCs w:val="24"/>
          <w:lang w:val="en-US"/>
          <w:rPrChange w:id="1541" w:author="Alberto D'Agostino" w:date="2025-02-03T11:40:00Z">
            <w:rPr>
              <w:rFonts w:ascii="Times New Roman" w:eastAsia="Times New Roman" w:hAnsi="Times New Roman" w:cs="Times New Roman"/>
              <w:sz w:val="24"/>
              <w:szCs w:val="24"/>
            </w:rPr>
          </w:rPrChange>
        </w:rPr>
        <w:t>GeoActa</w:t>
      </w:r>
      <w:proofErr w:type="spellEnd"/>
      <w:r w:rsidRPr="009D5A73">
        <w:rPr>
          <w:rFonts w:ascii="Times New Roman" w:eastAsia="Times New Roman" w:hAnsi="Times New Roman" w:cs="Times New Roman"/>
          <w:color w:val="000000"/>
          <w:sz w:val="24"/>
          <w:szCs w:val="24"/>
          <w:lang w:val="en-US"/>
          <w:rPrChange w:id="1542" w:author="Alberto D'Agostino" w:date="2025-02-03T11:40:00Z">
            <w:rPr>
              <w:rFonts w:ascii="Times New Roman" w:eastAsia="Times New Roman" w:hAnsi="Times New Roman" w:cs="Times New Roman"/>
              <w:sz w:val="24"/>
              <w:szCs w:val="24"/>
            </w:rPr>
          </w:rPrChange>
        </w:rPr>
        <w:t>, 2, 155-166.</w:t>
      </w:r>
    </w:p>
    <w:p w14:paraId="000001CA" w14:textId="5830AB85" w:rsidR="00696B80" w:rsidRPr="009D5A73" w:rsidRDefault="00734CE6" w:rsidP="004B2208">
      <w:pPr>
        <w:spacing w:line="480" w:lineRule="auto"/>
        <w:ind w:left="709" w:hanging="709"/>
        <w:jc w:val="both"/>
        <w:rPr>
          <w:rFonts w:ascii="Times New Roman" w:eastAsia="Times New Roman" w:hAnsi="Times New Roman" w:cs="Times New Roman"/>
          <w:color w:val="000000"/>
          <w:sz w:val="24"/>
          <w:szCs w:val="24"/>
          <w:lang w:val="en-US"/>
          <w:rPrChange w:id="1543" w:author="Alberto D'Agostino" w:date="2025-02-03T11:40:00Z">
            <w:rPr>
              <w:rFonts w:ascii="Times New Roman" w:eastAsia="Times New Roman" w:hAnsi="Times New Roman" w:cs="Times New Roman"/>
              <w:sz w:val="24"/>
              <w:szCs w:val="24"/>
              <w:lang w:val="pt-BR"/>
            </w:rPr>
          </w:rPrChange>
        </w:rPr>
        <w:pPrChange w:id="1544" w:author="Alberto D'Agostino" w:date="2025-02-03T11:27:00Z">
          <w:pPr>
            <w:shd w:val="clear" w:color="auto" w:fill="FFFFFF"/>
            <w:spacing w:before="280" w:after="280" w:line="480" w:lineRule="auto"/>
            <w:ind w:left="709" w:hanging="709"/>
            <w:jc w:val="both"/>
          </w:pPr>
        </w:pPrChange>
      </w:pPr>
      <w:r w:rsidRPr="009D5A73">
        <w:rPr>
          <w:rFonts w:ascii="Times New Roman" w:eastAsia="Times New Roman" w:hAnsi="Times New Roman" w:cs="Times New Roman"/>
          <w:color w:val="000000"/>
          <w:sz w:val="24"/>
          <w:szCs w:val="24"/>
          <w:lang w:val="en-US"/>
          <w:rPrChange w:id="1545" w:author="Alberto D'Agostino" w:date="2025-02-03T11:40:00Z">
            <w:rPr>
              <w:rFonts w:ascii="Times New Roman" w:eastAsia="Times New Roman" w:hAnsi="Times New Roman" w:cs="Times New Roman"/>
              <w:sz w:val="24"/>
              <w:szCs w:val="24"/>
            </w:rPr>
          </w:rPrChange>
        </w:rPr>
        <w:t xml:space="preserve">Rahman, A. D. M., &amp; </w:t>
      </w:r>
      <w:proofErr w:type="spellStart"/>
      <w:r w:rsidRPr="009D5A73">
        <w:rPr>
          <w:rFonts w:ascii="Times New Roman" w:eastAsia="Times New Roman" w:hAnsi="Times New Roman" w:cs="Times New Roman"/>
          <w:color w:val="000000"/>
          <w:sz w:val="24"/>
          <w:szCs w:val="24"/>
          <w:lang w:val="en-US"/>
          <w:rPrChange w:id="1546" w:author="Alberto D'Agostino" w:date="2025-02-03T11:40:00Z">
            <w:rPr>
              <w:rFonts w:ascii="Times New Roman" w:eastAsia="Times New Roman" w:hAnsi="Times New Roman" w:cs="Times New Roman"/>
              <w:sz w:val="24"/>
              <w:szCs w:val="24"/>
            </w:rPr>
          </w:rPrChange>
        </w:rPr>
        <w:t>Cahyono</w:t>
      </w:r>
      <w:proofErr w:type="spellEnd"/>
      <w:r w:rsidRPr="009D5A73">
        <w:rPr>
          <w:rFonts w:ascii="Times New Roman" w:eastAsia="Times New Roman" w:hAnsi="Times New Roman" w:cs="Times New Roman"/>
          <w:color w:val="000000"/>
          <w:sz w:val="24"/>
          <w:szCs w:val="24"/>
          <w:lang w:val="en-US"/>
          <w:rPrChange w:id="1547" w:author="Alberto D'Agostino" w:date="2025-02-03T11:40:00Z">
            <w:rPr>
              <w:rFonts w:ascii="Times New Roman" w:eastAsia="Times New Roman" w:hAnsi="Times New Roman" w:cs="Times New Roman"/>
              <w:sz w:val="24"/>
              <w:szCs w:val="24"/>
            </w:rPr>
          </w:rPrChange>
        </w:rPr>
        <w:t xml:space="preserve">, A. B. (2023). Analysis Of 3-D Building Modeling Using Photogrammetric Software: </w:t>
      </w:r>
      <w:proofErr w:type="spellStart"/>
      <w:r w:rsidRPr="009D5A73">
        <w:rPr>
          <w:rFonts w:ascii="Times New Roman" w:eastAsia="Times New Roman" w:hAnsi="Times New Roman" w:cs="Times New Roman"/>
          <w:color w:val="000000"/>
          <w:sz w:val="24"/>
          <w:szCs w:val="24"/>
          <w:lang w:val="en-US"/>
          <w:rPrChange w:id="1548" w:author="Alberto D'Agostino" w:date="2025-02-03T11:40:00Z">
            <w:rPr>
              <w:rFonts w:ascii="Times New Roman" w:eastAsia="Times New Roman" w:hAnsi="Times New Roman" w:cs="Times New Roman"/>
              <w:sz w:val="24"/>
              <w:szCs w:val="24"/>
            </w:rPr>
          </w:rPrChange>
        </w:rPr>
        <w:t>Agisoft</w:t>
      </w:r>
      <w:proofErr w:type="spellEnd"/>
      <w:r w:rsidRPr="009D5A73">
        <w:rPr>
          <w:rFonts w:ascii="Times New Roman" w:eastAsia="Times New Roman" w:hAnsi="Times New Roman" w:cs="Times New Roman"/>
          <w:color w:val="000000"/>
          <w:sz w:val="24"/>
          <w:szCs w:val="24"/>
          <w:lang w:val="en-US"/>
          <w:rPrChange w:id="1549" w:author="Alberto D'Agostino" w:date="2025-02-03T11:40:00Z">
            <w:rPr>
              <w:rFonts w:ascii="Times New Roman" w:eastAsia="Times New Roman" w:hAnsi="Times New Roman" w:cs="Times New Roman"/>
              <w:sz w:val="24"/>
              <w:szCs w:val="24"/>
            </w:rPr>
          </w:rPrChange>
        </w:rPr>
        <w:t xml:space="preserve"> </w:t>
      </w:r>
      <w:proofErr w:type="spellStart"/>
      <w:r w:rsidRPr="009D5A73">
        <w:rPr>
          <w:rFonts w:ascii="Times New Roman" w:eastAsia="Times New Roman" w:hAnsi="Times New Roman" w:cs="Times New Roman"/>
          <w:color w:val="000000"/>
          <w:sz w:val="24"/>
          <w:szCs w:val="24"/>
          <w:lang w:val="en-US"/>
          <w:rPrChange w:id="1550" w:author="Alberto D'Agostino" w:date="2025-02-03T11:40:00Z">
            <w:rPr>
              <w:rFonts w:ascii="Times New Roman" w:eastAsia="Times New Roman" w:hAnsi="Times New Roman" w:cs="Times New Roman"/>
              <w:sz w:val="24"/>
              <w:szCs w:val="24"/>
            </w:rPr>
          </w:rPrChange>
        </w:rPr>
        <w:t>Metashape</w:t>
      </w:r>
      <w:proofErr w:type="spellEnd"/>
      <w:r w:rsidRPr="009D5A73">
        <w:rPr>
          <w:rFonts w:ascii="Times New Roman" w:eastAsia="Times New Roman" w:hAnsi="Times New Roman" w:cs="Times New Roman"/>
          <w:color w:val="000000"/>
          <w:sz w:val="24"/>
          <w:szCs w:val="24"/>
          <w:lang w:val="en-US"/>
          <w:rPrChange w:id="1551" w:author="Alberto D'Agostino" w:date="2025-02-03T11:40:00Z">
            <w:rPr>
              <w:rFonts w:ascii="Times New Roman" w:eastAsia="Times New Roman" w:hAnsi="Times New Roman" w:cs="Times New Roman"/>
              <w:sz w:val="24"/>
              <w:szCs w:val="24"/>
            </w:rPr>
          </w:rPrChange>
        </w:rPr>
        <w:t xml:space="preserve"> </w:t>
      </w:r>
      <w:proofErr w:type="gramStart"/>
      <w:r w:rsidRPr="009D5A73">
        <w:rPr>
          <w:rFonts w:ascii="Times New Roman" w:eastAsia="Times New Roman" w:hAnsi="Times New Roman" w:cs="Times New Roman"/>
          <w:color w:val="000000"/>
          <w:sz w:val="24"/>
          <w:szCs w:val="24"/>
          <w:lang w:val="en-US"/>
          <w:rPrChange w:id="1552" w:author="Alberto D'Agostino" w:date="2025-02-03T11:40:00Z">
            <w:rPr>
              <w:rFonts w:ascii="Times New Roman" w:eastAsia="Times New Roman" w:hAnsi="Times New Roman" w:cs="Times New Roman"/>
              <w:sz w:val="24"/>
              <w:szCs w:val="24"/>
            </w:rPr>
          </w:rPrChange>
        </w:rPr>
        <w:t>And</w:t>
      </w:r>
      <w:proofErr w:type="gramEnd"/>
      <w:r w:rsidRPr="009D5A73">
        <w:rPr>
          <w:rFonts w:ascii="Times New Roman" w:eastAsia="Times New Roman" w:hAnsi="Times New Roman" w:cs="Times New Roman"/>
          <w:color w:val="000000"/>
          <w:sz w:val="24"/>
          <w:szCs w:val="24"/>
          <w:lang w:val="en-US"/>
          <w:rPrChange w:id="1553" w:author="Alberto D'Agostino" w:date="2025-02-03T11:40:00Z">
            <w:rPr>
              <w:rFonts w:ascii="Times New Roman" w:eastAsia="Times New Roman" w:hAnsi="Times New Roman" w:cs="Times New Roman"/>
              <w:sz w:val="24"/>
              <w:szCs w:val="24"/>
            </w:rPr>
          </w:rPrChange>
        </w:rPr>
        <w:t xml:space="preserve"> Micmac. In </w:t>
      </w:r>
      <w:r w:rsidRPr="009D5A73">
        <w:rPr>
          <w:rFonts w:ascii="Times New Roman" w:eastAsia="Times New Roman" w:hAnsi="Times New Roman" w:cs="Times New Roman"/>
          <w:color w:val="000000"/>
          <w:sz w:val="24"/>
          <w:szCs w:val="24"/>
          <w:lang w:val="en-US"/>
          <w:rPrChange w:id="1554" w:author="Alberto D'Agostino" w:date="2025-02-03T11:40:00Z">
            <w:rPr>
              <w:rFonts w:ascii="Times New Roman" w:eastAsia="Times New Roman" w:hAnsi="Times New Roman" w:cs="Times New Roman"/>
              <w:i/>
              <w:sz w:val="24"/>
              <w:szCs w:val="24"/>
            </w:rPr>
          </w:rPrChange>
        </w:rPr>
        <w:t>IOP Conference Series: Earth and Environmental Science</w:t>
      </w:r>
      <w:r w:rsidRPr="009D5A73">
        <w:rPr>
          <w:rFonts w:ascii="Times New Roman" w:eastAsia="Times New Roman" w:hAnsi="Times New Roman" w:cs="Times New Roman"/>
          <w:color w:val="000000"/>
          <w:sz w:val="24"/>
          <w:szCs w:val="24"/>
          <w:lang w:val="en-US"/>
          <w:rPrChange w:id="1555" w:author="Alberto D'Agostino" w:date="2025-02-03T11:40:00Z">
            <w:rPr>
              <w:rFonts w:ascii="Times New Roman" w:eastAsia="Times New Roman" w:hAnsi="Times New Roman" w:cs="Times New Roman"/>
              <w:sz w:val="24"/>
              <w:szCs w:val="24"/>
            </w:rPr>
          </w:rPrChange>
        </w:rPr>
        <w:t xml:space="preserve"> (Vol. 1276, No. 1, p. 012044). </w:t>
      </w:r>
      <w:r w:rsidRPr="009D5A73">
        <w:rPr>
          <w:rFonts w:ascii="Times New Roman" w:eastAsia="Times New Roman" w:hAnsi="Times New Roman" w:cs="Times New Roman"/>
          <w:color w:val="000000"/>
          <w:sz w:val="24"/>
          <w:szCs w:val="24"/>
          <w:lang w:val="en-US"/>
          <w:rPrChange w:id="1556" w:author="Alberto D'Agostino" w:date="2025-02-03T11:40:00Z">
            <w:rPr>
              <w:rFonts w:ascii="Times New Roman" w:eastAsia="Times New Roman" w:hAnsi="Times New Roman" w:cs="Times New Roman"/>
              <w:sz w:val="24"/>
              <w:szCs w:val="24"/>
              <w:lang w:val="pt-BR"/>
            </w:rPr>
          </w:rPrChange>
        </w:rPr>
        <w:t xml:space="preserve">IOP Publishing. </w:t>
      </w:r>
      <w:del w:id="1557" w:author="Alberto D'Agostino" w:date="2025-02-03T11:37:00Z">
        <w:r w:rsidRPr="009D5A73" w:rsidDel="009D5A73">
          <w:rPr>
            <w:rFonts w:ascii="Times New Roman" w:eastAsia="Times New Roman" w:hAnsi="Times New Roman" w:cs="Times New Roman"/>
            <w:color w:val="000000"/>
            <w:sz w:val="24"/>
            <w:szCs w:val="24"/>
            <w:lang w:val="en-US"/>
            <w:rPrChange w:id="1558" w:author="Alberto D'Agostino" w:date="2025-02-03T11:40:00Z">
              <w:rPr>
                <w:rFonts w:ascii="Times New Roman" w:eastAsia="Times New Roman" w:hAnsi="Times New Roman" w:cs="Times New Roman"/>
                <w:sz w:val="24"/>
                <w:szCs w:val="24"/>
                <w:lang w:val="pt-BR"/>
              </w:rPr>
            </w:rPrChange>
          </w:rPr>
          <w:delText xml:space="preserve">DOI: </w:delText>
        </w:r>
      </w:del>
      <w:ins w:id="1559" w:author="Alberto D'Agostino" w:date="2025-02-03T11:44: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1560" w:author="Alberto D'Agostino" w:date="2025-02-03T11:37:00Z">
        <w:r w:rsidR="009D5A73" w:rsidRPr="009D5A73">
          <w:rPr>
            <w:rFonts w:ascii="Times New Roman" w:eastAsia="Times New Roman" w:hAnsi="Times New Roman" w:cs="Times New Roman"/>
            <w:color w:val="000000"/>
            <w:sz w:val="24"/>
            <w:szCs w:val="24"/>
            <w:lang w:val="en-US"/>
            <w:rPrChange w:id="1561" w:author="Alberto D'Agostino" w:date="2025-02-03T11:40:00Z">
              <w:rPr>
                <w:rFonts w:ascii="Times New Roman" w:eastAsia="Times New Roman" w:hAnsi="Times New Roman" w:cs="Times New Roman"/>
                <w:color w:val="000000"/>
                <w:sz w:val="24"/>
                <w:szCs w:val="24"/>
                <w:lang w:val="en-US"/>
              </w:rPr>
            </w:rPrChange>
          </w:rPr>
          <w:instrText>https://doi.org/</w:instrText>
        </w:r>
      </w:ins>
      <w:r w:rsidR="009D5A73" w:rsidRPr="009D5A73">
        <w:rPr>
          <w:rFonts w:ascii="Times New Roman" w:eastAsia="Times New Roman" w:hAnsi="Times New Roman" w:cs="Times New Roman"/>
          <w:color w:val="000000"/>
          <w:sz w:val="24"/>
          <w:szCs w:val="24"/>
          <w:lang w:val="en-US"/>
          <w:rPrChange w:id="1562" w:author="Alberto D'Agostino" w:date="2025-02-03T11:40:00Z">
            <w:rPr>
              <w:rFonts w:ascii="Times New Roman" w:eastAsia="Times New Roman" w:hAnsi="Times New Roman" w:cs="Times New Roman"/>
              <w:sz w:val="24"/>
              <w:szCs w:val="24"/>
              <w:lang w:val="pt-BR"/>
            </w:rPr>
          </w:rPrChange>
        </w:rPr>
        <w:instrText>10.1088/1755-1315/1276/1/012044</w:instrText>
      </w:r>
      <w:ins w:id="1563" w:author="Alberto D'Agostino" w:date="2025-02-03T11:44: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fldChar w:fldCharType="separate"/>
        </w:r>
      </w:ins>
      <w:ins w:id="1564" w:author="Alberto D'Agostino" w:date="2025-02-03T11:37:00Z">
        <w:r w:rsidR="009D5A73" w:rsidRPr="00143D04">
          <w:rPr>
            <w:rStyle w:val="Collegamentoipertestuale"/>
            <w:rFonts w:ascii="Times New Roman" w:eastAsia="Times New Roman" w:hAnsi="Times New Roman" w:cs="Times New Roman"/>
            <w:sz w:val="24"/>
            <w:szCs w:val="24"/>
            <w:lang w:val="en-US"/>
            <w:rPrChange w:id="1565"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rFonts w:ascii="Times New Roman" w:eastAsia="Times New Roman" w:hAnsi="Times New Roman" w:cs="Times New Roman"/>
          <w:sz w:val="24"/>
          <w:szCs w:val="24"/>
          <w:lang w:val="en-US"/>
          <w:rPrChange w:id="1566" w:author="Alberto D'Agostino" w:date="2025-02-03T11:40:00Z">
            <w:rPr>
              <w:rFonts w:ascii="Times New Roman" w:eastAsia="Times New Roman" w:hAnsi="Times New Roman" w:cs="Times New Roman"/>
              <w:sz w:val="24"/>
              <w:szCs w:val="24"/>
              <w:lang w:val="pt-BR"/>
            </w:rPr>
          </w:rPrChange>
        </w:rPr>
        <w:t>10.1088/1755-1315/1276/1/012044</w:t>
      </w:r>
      <w:ins w:id="1567" w:author="Alberto D'Agostino" w:date="2025-02-03T11:44:00Z">
        <w:r w:rsidR="009D5A73">
          <w:rPr>
            <w:rFonts w:ascii="Times New Roman" w:eastAsia="Times New Roman" w:hAnsi="Times New Roman" w:cs="Times New Roman"/>
            <w:color w:val="000000"/>
            <w:sz w:val="24"/>
            <w:szCs w:val="24"/>
            <w:lang w:val="en-US"/>
          </w:rPr>
          <w:fldChar w:fldCharType="end"/>
        </w:r>
      </w:ins>
    </w:p>
    <w:p w14:paraId="000001CB"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568"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569" w:author="Alberto D'Agostino" w:date="2025-02-03T11:40:00Z">
            <w:rPr>
              <w:rFonts w:ascii="Times New Roman" w:eastAsia="Times New Roman" w:hAnsi="Times New Roman" w:cs="Times New Roman"/>
              <w:sz w:val="24"/>
              <w:szCs w:val="24"/>
              <w:lang w:val="pt-BR"/>
            </w:rPr>
          </w:rPrChange>
        </w:rPr>
        <w:t>Romero-</w:t>
      </w:r>
      <w:proofErr w:type="spellStart"/>
      <w:r w:rsidRPr="009D5A73">
        <w:rPr>
          <w:rFonts w:ascii="Times New Roman" w:eastAsia="Times New Roman" w:hAnsi="Times New Roman" w:cs="Times New Roman"/>
          <w:sz w:val="24"/>
          <w:szCs w:val="24"/>
          <w:lang w:val="en-US"/>
          <w:rPrChange w:id="1570" w:author="Alberto D'Agostino" w:date="2025-02-03T11:40:00Z">
            <w:rPr>
              <w:rFonts w:ascii="Times New Roman" w:eastAsia="Times New Roman" w:hAnsi="Times New Roman" w:cs="Times New Roman"/>
              <w:sz w:val="24"/>
              <w:szCs w:val="24"/>
              <w:lang w:val="pt-BR"/>
            </w:rPr>
          </w:rPrChange>
        </w:rPr>
        <w:t>Organvidez</w:t>
      </w:r>
      <w:proofErr w:type="spellEnd"/>
      <w:r w:rsidRPr="009D5A73">
        <w:rPr>
          <w:rFonts w:ascii="Times New Roman" w:eastAsia="Times New Roman" w:hAnsi="Times New Roman" w:cs="Times New Roman"/>
          <w:sz w:val="24"/>
          <w:szCs w:val="24"/>
          <w:lang w:val="en-US"/>
          <w:rPrChange w:id="1571" w:author="Alberto D'Agostino" w:date="2025-02-03T11:40:00Z">
            <w:rPr>
              <w:rFonts w:ascii="Times New Roman" w:eastAsia="Times New Roman" w:hAnsi="Times New Roman" w:cs="Times New Roman"/>
              <w:sz w:val="24"/>
              <w:szCs w:val="24"/>
              <w:lang w:val="pt-BR"/>
            </w:rPr>
          </w:rPrChange>
        </w:rPr>
        <w:t xml:space="preserve">, D., </w:t>
      </w:r>
      <w:proofErr w:type="spellStart"/>
      <w:r w:rsidRPr="009D5A73">
        <w:rPr>
          <w:rFonts w:ascii="Times New Roman" w:eastAsia="Times New Roman" w:hAnsi="Times New Roman" w:cs="Times New Roman"/>
          <w:sz w:val="24"/>
          <w:szCs w:val="24"/>
          <w:lang w:val="en-US"/>
          <w:rPrChange w:id="1572" w:author="Alberto D'Agostino" w:date="2025-02-03T11:40:00Z">
            <w:rPr>
              <w:rFonts w:ascii="Times New Roman" w:eastAsia="Times New Roman" w:hAnsi="Times New Roman" w:cs="Times New Roman"/>
              <w:sz w:val="24"/>
              <w:szCs w:val="24"/>
              <w:lang w:val="pt-BR"/>
            </w:rPr>
          </w:rPrChange>
        </w:rPr>
        <w:t>Horcas</w:t>
      </w:r>
      <w:proofErr w:type="spellEnd"/>
      <w:r w:rsidRPr="009D5A73">
        <w:rPr>
          <w:rFonts w:ascii="Times New Roman" w:eastAsia="Times New Roman" w:hAnsi="Times New Roman" w:cs="Times New Roman"/>
          <w:sz w:val="24"/>
          <w:szCs w:val="24"/>
          <w:lang w:val="en-US"/>
          <w:rPrChange w:id="1573" w:author="Alberto D'Agostino" w:date="2025-02-03T11:40:00Z">
            <w:rPr>
              <w:rFonts w:ascii="Times New Roman" w:eastAsia="Times New Roman" w:hAnsi="Times New Roman" w:cs="Times New Roman"/>
              <w:sz w:val="24"/>
              <w:szCs w:val="24"/>
              <w:lang w:val="pt-BR"/>
            </w:rPr>
          </w:rPrChange>
        </w:rPr>
        <w:t xml:space="preserve">, J.-M., Galindo, J. A., &amp; Benavides, D. (2024). </w:t>
      </w:r>
      <w:r w:rsidRPr="009D5A73">
        <w:rPr>
          <w:rFonts w:ascii="Times New Roman" w:eastAsia="Times New Roman" w:hAnsi="Times New Roman" w:cs="Times New Roman"/>
          <w:sz w:val="24"/>
          <w:szCs w:val="24"/>
          <w:lang w:val="en-US"/>
          <w:rPrChange w:id="1574" w:author="Alberto D'Agostino" w:date="2025-02-03T11:40:00Z">
            <w:rPr>
              <w:rFonts w:ascii="Times New Roman" w:eastAsia="Times New Roman" w:hAnsi="Times New Roman" w:cs="Times New Roman"/>
              <w:sz w:val="24"/>
              <w:szCs w:val="24"/>
            </w:rPr>
          </w:rPrChange>
        </w:rPr>
        <w:t xml:space="preserve">Data visualization guidance using a software product line approach. </w:t>
      </w:r>
      <w:r w:rsidRPr="009D5A73">
        <w:rPr>
          <w:rFonts w:ascii="Times New Roman" w:eastAsia="Times New Roman" w:hAnsi="Times New Roman" w:cs="Times New Roman"/>
          <w:i/>
          <w:sz w:val="24"/>
          <w:szCs w:val="24"/>
          <w:lang w:val="en-US"/>
          <w:rPrChange w:id="1575" w:author="Alberto D'Agostino" w:date="2025-02-03T11:40:00Z">
            <w:rPr>
              <w:rFonts w:ascii="Times New Roman" w:eastAsia="Times New Roman" w:hAnsi="Times New Roman" w:cs="Times New Roman"/>
              <w:i/>
              <w:sz w:val="24"/>
              <w:szCs w:val="24"/>
            </w:rPr>
          </w:rPrChange>
        </w:rPr>
        <w:t>Journal of Systems and Software</w:t>
      </w:r>
      <w:r w:rsidRPr="009D5A73">
        <w:rPr>
          <w:rFonts w:ascii="Times New Roman" w:eastAsia="Times New Roman" w:hAnsi="Times New Roman" w:cs="Times New Roman"/>
          <w:sz w:val="24"/>
          <w:szCs w:val="24"/>
          <w:lang w:val="en-US"/>
          <w:rPrChange w:id="1576"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577" w:author="Alberto D'Agostino" w:date="2025-02-03T11:40:00Z">
            <w:rPr>
              <w:rFonts w:ascii="Times New Roman" w:eastAsia="Times New Roman" w:hAnsi="Times New Roman" w:cs="Times New Roman"/>
              <w:i/>
              <w:sz w:val="24"/>
              <w:szCs w:val="24"/>
            </w:rPr>
          </w:rPrChange>
        </w:rPr>
        <w:t>213</w:t>
      </w:r>
      <w:r w:rsidRPr="009D5A73">
        <w:rPr>
          <w:rFonts w:ascii="Times New Roman" w:eastAsia="Times New Roman" w:hAnsi="Times New Roman" w:cs="Times New Roman"/>
          <w:sz w:val="24"/>
          <w:szCs w:val="24"/>
          <w:lang w:val="en-US"/>
          <w:rPrChange w:id="1578" w:author="Alberto D'Agostino" w:date="2025-02-03T11:40:00Z">
            <w:rPr>
              <w:rFonts w:ascii="Times New Roman" w:eastAsia="Times New Roman" w:hAnsi="Times New Roman" w:cs="Times New Roman"/>
              <w:sz w:val="24"/>
              <w:szCs w:val="24"/>
            </w:rPr>
          </w:rPrChange>
        </w:rPr>
        <w:t>, 112029.</w:t>
      </w:r>
      <w:r w:rsidR="0067076A" w:rsidRPr="009D5A73">
        <w:rPr>
          <w:lang w:val="en-US"/>
          <w:rPrChange w:id="1579" w:author="Alberto D'Agostino" w:date="2025-02-03T11:40:00Z">
            <w:rPr/>
          </w:rPrChange>
        </w:rPr>
        <w:fldChar w:fldCharType="begin"/>
      </w:r>
      <w:r w:rsidR="0067076A" w:rsidRPr="009D5A73">
        <w:rPr>
          <w:lang w:val="en-US"/>
          <w:rPrChange w:id="1580" w:author="Alberto D'Agostino" w:date="2025-02-03T11:40:00Z">
            <w:rPr/>
          </w:rPrChange>
        </w:rPr>
        <w:instrText xml:space="preserve"> HYPERLINK "https://doi.org/10.1016/j.jss.2024.112029" \h </w:instrText>
      </w:r>
      <w:r w:rsidR="0067076A" w:rsidRPr="009D5A73">
        <w:rPr>
          <w:lang w:val="en-US"/>
          <w:rPrChange w:id="1581" w:author="Alberto D'Agostino" w:date="2025-02-03T11:40:00Z">
            <w:rPr/>
          </w:rPrChange>
        </w:rPr>
        <w:fldChar w:fldCharType="separate"/>
      </w:r>
      <w:r w:rsidRPr="009D5A73">
        <w:rPr>
          <w:rFonts w:ascii="Times New Roman" w:eastAsia="Times New Roman" w:hAnsi="Times New Roman" w:cs="Times New Roman"/>
          <w:sz w:val="24"/>
          <w:szCs w:val="24"/>
          <w:lang w:val="en-US"/>
          <w:rPrChange w:id="1582"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583"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584" w:author="Alberto D'Agostino" w:date="2025-02-03T11:40:00Z">
            <w:rPr/>
          </w:rPrChange>
        </w:rPr>
        <w:fldChar w:fldCharType="begin"/>
      </w:r>
      <w:r w:rsidR="0067076A" w:rsidRPr="009D5A73">
        <w:rPr>
          <w:lang w:val="en-US"/>
          <w:rPrChange w:id="1585" w:author="Alberto D'Agostino" w:date="2025-02-03T11:40:00Z">
            <w:rPr/>
          </w:rPrChange>
        </w:rPr>
        <w:instrText xml:space="preserve"> HYPERLINK "https://doi.org/10.1016/j.jss.2024.112029" \h </w:instrText>
      </w:r>
      <w:r w:rsidR="0067076A" w:rsidRPr="009D5A73">
        <w:rPr>
          <w:lang w:val="en-US"/>
          <w:rPrChange w:id="1586"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587" w:author="Alberto D'Agostino" w:date="2025-02-03T11:40:00Z">
            <w:rPr>
              <w:rFonts w:ascii="Times New Roman" w:eastAsia="Times New Roman" w:hAnsi="Times New Roman" w:cs="Times New Roman"/>
              <w:color w:val="1155CC"/>
              <w:sz w:val="24"/>
              <w:szCs w:val="24"/>
              <w:u w:val="single"/>
            </w:rPr>
          </w:rPrChange>
        </w:rPr>
        <w:t>https://doi.org/10.1016/j.jss.2024.112029</w:t>
      </w:r>
      <w:r w:rsidR="0067076A" w:rsidRPr="009D5A73">
        <w:rPr>
          <w:rFonts w:ascii="Times New Roman" w:eastAsia="Times New Roman" w:hAnsi="Times New Roman" w:cs="Times New Roman"/>
          <w:color w:val="1155CC"/>
          <w:sz w:val="24"/>
          <w:szCs w:val="24"/>
          <w:u w:val="single"/>
          <w:lang w:val="en-US"/>
          <w:rPrChange w:id="1588" w:author="Alberto D'Agostino" w:date="2025-02-03T11:40:00Z">
            <w:rPr>
              <w:rFonts w:ascii="Times New Roman" w:eastAsia="Times New Roman" w:hAnsi="Times New Roman" w:cs="Times New Roman"/>
              <w:color w:val="1155CC"/>
              <w:sz w:val="24"/>
              <w:szCs w:val="24"/>
              <w:u w:val="single"/>
            </w:rPr>
          </w:rPrChange>
        </w:rPr>
        <w:fldChar w:fldCharType="end"/>
      </w:r>
    </w:p>
    <w:p w14:paraId="000001CC" w14:textId="11CB0A7D"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589"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590" w:author="Alberto D'Agostino" w:date="2025-02-03T11:40:00Z">
            <w:rPr>
              <w:rFonts w:ascii="Times New Roman" w:eastAsia="Times New Roman" w:hAnsi="Times New Roman" w:cs="Times New Roman"/>
              <w:sz w:val="24"/>
              <w:szCs w:val="24"/>
            </w:rPr>
          </w:rPrChange>
        </w:rPr>
        <w:t xml:space="preserve">Simon, M. (2023). Manipulating HTML Elements. In: JavaScript for Web Developers. </w:t>
      </w:r>
      <w:proofErr w:type="spellStart"/>
      <w:r w:rsidRPr="009D5A73">
        <w:rPr>
          <w:rFonts w:ascii="Times New Roman" w:eastAsia="Times New Roman" w:hAnsi="Times New Roman" w:cs="Times New Roman"/>
          <w:sz w:val="24"/>
          <w:szCs w:val="24"/>
          <w:lang w:val="en-US"/>
          <w:rPrChange w:id="1591" w:author="Alberto D'Agostino" w:date="2025-02-03T11:40:00Z">
            <w:rPr>
              <w:rFonts w:ascii="Times New Roman" w:eastAsia="Times New Roman" w:hAnsi="Times New Roman" w:cs="Times New Roman"/>
              <w:sz w:val="24"/>
              <w:szCs w:val="24"/>
            </w:rPr>
          </w:rPrChange>
        </w:rPr>
        <w:t>Apress</w:t>
      </w:r>
      <w:proofErr w:type="spellEnd"/>
      <w:r w:rsidRPr="009D5A73">
        <w:rPr>
          <w:rFonts w:ascii="Times New Roman" w:eastAsia="Times New Roman" w:hAnsi="Times New Roman" w:cs="Times New Roman"/>
          <w:sz w:val="24"/>
          <w:szCs w:val="24"/>
          <w:lang w:val="en-US"/>
          <w:rPrChange w:id="1592" w:author="Alberto D'Agostino" w:date="2025-02-03T11:40:00Z">
            <w:rPr>
              <w:rFonts w:ascii="Times New Roman" w:eastAsia="Times New Roman" w:hAnsi="Times New Roman" w:cs="Times New Roman"/>
              <w:sz w:val="24"/>
              <w:szCs w:val="24"/>
            </w:rPr>
          </w:rPrChange>
        </w:rPr>
        <w:t xml:space="preserve">, Berkeley, CA. </w:t>
      </w:r>
      <w:del w:id="1593" w:author="Alberto D'Agostino" w:date="2025-02-03T11:37:00Z">
        <w:r w:rsidRPr="009D5A73" w:rsidDel="009D5A73">
          <w:rPr>
            <w:rFonts w:ascii="Times New Roman" w:eastAsia="Times New Roman" w:hAnsi="Times New Roman" w:cs="Times New Roman"/>
            <w:sz w:val="24"/>
            <w:szCs w:val="24"/>
            <w:lang w:val="en-US"/>
            <w:rPrChange w:id="1594" w:author="Alberto D'Agostino" w:date="2025-02-03T11:40:00Z">
              <w:rPr>
                <w:rFonts w:ascii="Times New Roman" w:eastAsia="Times New Roman" w:hAnsi="Times New Roman" w:cs="Times New Roman"/>
                <w:sz w:val="24"/>
                <w:szCs w:val="24"/>
              </w:rPr>
            </w:rPrChange>
          </w:rPr>
          <w:delText xml:space="preserve">DOI: </w:delText>
        </w:r>
      </w:del>
      <w:ins w:id="1595" w:author="Alberto D'Agostino" w:date="2025-02-03T11:44: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1596" w:author="Alberto D'Agostino" w:date="2025-02-03T11:37:00Z">
        <w:r w:rsidR="009D5A73" w:rsidRPr="009D5A73">
          <w:rPr>
            <w:rFonts w:ascii="Times New Roman" w:eastAsia="Times New Roman" w:hAnsi="Times New Roman" w:cs="Times New Roman"/>
            <w:sz w:val="24"/>
            <w:szCs w:val="24"/>
            <w:lang w:val="en-US"/>
            <w:rPrChange w:id="1597" w:author="Alberto D'Agostino" w:date="2025-02-03T11:40:00Z">
              <w:rPr>
                <w:rFonts w:ascii="Times New Roman" w:eastAsia="Times New Roman" w:hAnsi="Times New Roman" w:cs="Times New Roman"/>
                <w:sz w:val="24"/>
                <w:szCs w:val="24"/>
                <w:lang w:val="en-US"/>
              </w:rPr>
            </w:rPrChange>
          </w:rPr>
          <w:instrText>https://doi.org/</w:instrText>
        </w:r>
      </w:ins>
      <w:r w:rsidR="009D5A73" w:rsidRPr="009D5A73">
        <w:rPr>
          <w:rFonts w:ascii="Times New Roman" w:eastAsia="Times New Roman" w:hAnsi="Times New Roman" w:cs="Times New Roman"/>
          <w:sz w:val="24"/>
          <w:szCs w:val="24"/>
          <w:lang w:val="en-US"/>
          <w:rPrChange w:id="1598" w:author="Alberto D'Agostino" w:date="2025-02-03T11:40:00Z">
            <w:rPr>
              <w:rFonts w:ascii="Times New Roman" w:eastAsia="Times New Roman" w:hAnsi="Times New Roman" w:cs="Times New Roman"/>
              <w:sz w:val="24"/>
              <w:szCs w:val="24"/>
              <w:lang w:val="en-US"/>
            </w:rPr>
          </w:rPrChange>
        </w:rPr>
        <w:instrText>10.1007/978-1-4842-9774-2_3</w:instrText>
      </w:r>
      <w:ins w:id="1599" w:author="Alberto D'Agostino" w:date="2025-02-03T11:44: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fldChar w:fldCharType="separate"/>
        </w:r>
      </w:ins>
      <w:ins w:id="1600" w:author="Alberto D'Agostino" w:date="2025-02-03T11:37:00Z">
        <w:r w:rsidR="009D5A73" w:rsidRPr="00143D04">
          <w:rPr>
            <w:rStyle w:val="Collegamentoipertestuale"/>
            <w:rFonts w:ascii="Times New Roman" w:eastAsia="Times New Roman" w:hAnsi="Times New Roman" w:cs="Times New Roman"/>
            <w:sz w:val="24"/>
            <w:szCs w:val="24"/>
            <w:lang w:val="en-US"/>
            <w:rPrChange w:id="1601" w:author="Alberto D'Agostino" w:date="2025-02-03T11:40:00Z">
              <w:rPr>
                <w:rFonts w:ascii="Times New Roman" w:eastAsia="Times New Roman" w:hAnsi="Times New Roman" w:cs="Times New Roman"/>
                <w:sz w:val="24"/>
                <w:szCs w:val="24"/>
                <w:lang w:val="en-US"/>
              </w:rPr>
            </w:rPrChange>
          </w:rPr>
          <w:t>https://doi.org/</w:t>
        </w:r>
      </w:ins>
      <w:r w:rsidR="009D5A73" w:rsidRPr="00143D04">
        <w:rPr>
          <w:rStyle w:val="Collegamentoipertestuale"/>
          <w:rFonts w:ascii="Times New Roman" w:eastAsia="Times New Roman" w:hAnsi="Times New Roman" w:cs="Times New Roman"/>
          <w:sz w:val="24"/>
          <w:szCs w:val="24"/>
          <w:lang w:val="en-US"/>
          <w:rPrChange w:id="1602" w:author="Alberto D'Agostino" w:date="2025-02-03T11:40:00Z">
            <w:rPr>
              <w:rFonts w:ascii="Times New Roman" w:eastAsia="Times New Roman" w:hAnsi="Times New Roman" w:cs="Times New Roman"/>
              <w:sz w:val="24"/>
              <w:szCs w:val="24"/>
              <w:lang w:val="en-US"/>
            </w:rPr>
          </w:rPrChange>
        </w:rPr>
        <w:t>10.1007/978-1-4842-9774-2_3</w:t>
      </w:r>
      <w:ins w:id="1603" w:author="Alberto D'Agostino" w:date="2025-02-03T11:44:00Z">
        <w:r w:rsidR="009D5A73">
          <w:rPr>
            <w:rFonts w:ascii="Times New Roman" w:eastAsia="Times New Roman" w:hAnsi="Times New Roman" w:cs="Times New Roman"/>
            <w:sz w:val="24"/>
            <w:szCs w:val="24"/>
            <w:lang w:val="en-US"/>
          </w:rPr>
          <w:fldChar w:fldCharType="end"/>
        </w:r>
      </w:ins>
    </w:p>
    <w:p w14:paraId="000001CD"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604"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605" w:author="Alberto D'Agostino" w:date="2025-02-03T11:40:00Z">
            <w:rPr>
              <w:rFonts w:ascii="Times New Roman" w:eastAsia="Times New Roman" w:hAnsi="Times New Roman" w:cs="Times New Roman"/>
              <w:sz w:val="24"/>
              <w:szCs w:val="24"/>
            </w:rPr>
          </w:rPrChange>
        </w:rPr>
        <w:t xml:space="preserve">Steiniger, S., &amp; Hunter, A. J. S. (2013). The 2012 free and </w:t>
      </w:r>
      <w:proofErr w:type="gramStart"/>
      <w:r w:rsidRPr="009D5A73">
        <w:rPr>
          <w:rFonts w:ascii="Times New Roman" w:eastAsia="Times New Roman" w:hAnsi="Times New Roman" w:cs="Times New Roman"/>
          <w:sz w:val="24"/>
          <w:szCs w:val="24"/>
          <w:lang w:val="en-US"/>
          <w:rPrChange w:id="1606" w:author="Alberto D'Agostino" w:date="2025-02-03T11:40:00Z">
            <w:rPr>
              <w:rFonts w:ascii="Times New Roman" w:eastAsia="Times New Roman" w:hAnsi="Times New Roman" w:cs="Times New Roman"/>
              <w:sz w:val="24"/>
              <w:szCs w:val="24"/>
            </w:rPr>
          </w:rPrChange>
        </w:rPr>
        <w:t>open source</w:t>
      </w:r>
      <w:proofErr w:type="gramEnd"/>
      <w:r w:rsidRPr="009D5A73">
        <w:rPr>
          <w:rFonts w:ascii="Times New Roman" w:eastAsia="Times New Roman" w:hAnsi="Times New Roman" w:cs="Times New Roman"/>
          <w:sz w:val="24"/>
          <w:szCs w:val="24"/>
          <w:lang w:val="en-US"/>
          <w:rPrChange w:id="1607" w:author="Alberto D'Agostino" w:date="2025-02-03T11:40:00Z">
            <w:rPr>
              <w:rFonts w:ascii="Times New Roman" w:eastAsia="Times New Roman" w:hAnsi="Times New Roman" w:cs="Times New Roman"/>
              <w:sz w:val="24"/>
              <w:szCs w:val="24"/>
            </w:rPr>
          </w:rPrChange>
        </w:rPr>
        <w:t xml:space="preserve"> GIS software map – A guide to facilitate research, development, and adoption. </w:t>
      </w:r>
      <w:r w:rsidRPr="009D5A73">
        <w:rPr>
          <w:rFonts w:ascii="Times New Roman" w:eastAsia="Times New Roman" w:hAnsi="Times New Roman" w:cs="Times New Roman"/>
          <w:i/>
          <w:sz w:val="24"/>
          <w:szCs w:val="24"/>
          <w:lang w:val="en-US"/>
          <w:rPrChange w:id="1608" w:author="Alberto D'Agostino" w:date="2025-02-03T11:40:00Z">
            <w:rPr>
              <w:rFonts w:ascii="Times New Roman" w:eastAsia="Times New Roman" w:hAnsi="Times New Roman" w:cs="Times New Roman"/>
              <w:i/>
              <w:sz w:val="24"/>
              <w:szCs w:val="24"/>
            </w:rPr>
          </w:rPrChange>
        </w:rPr>
        <w:t>Computers, Environment and Urban Systems</w:t>
      </w:r>
      <w:r w:rsidRPr="009D5A73">
        <w:rPr>
          <w:rFonts w:ascii="Times New Roman" w:eastAsia="Times New Roman" w:hAnsi="Times New Roman" w:cs="Times New Roman"/>
          <w:sz w:val="24"/>
          <w:szCs w:val="24"/>
          <w:lang w:val="en-US"/>
          <w:rPrChange w:id="160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610" w:author="Alberto D'Agostino" w:date="2025-02-03T11:40:00Z">
            <w:rPr>
              <w:rFonts w:ascii="Times New Roman" w:eastAsia="Times New Roman" w:hAnsi="Times New Roman" w:cs="Times New Roman"/>
              <w:i/>
              <w:sz w:val="24"/>
              <w:szCs w:val="24"/>
            </w:rPr>
          </w:rPrChange>
        </w:rPr>
        <w:t>39</w:t>
      </w:r>
      <w:r w:rsidRPr="009D5A73">
        <w:rPr>
          <w:rFonts w:ascii="Times New Roman" w:eastAsia="Times New Roman" w:hAnsi="Times New Roman" w:cs="Times New Roman"/>
          <w:sz w:val="24"/>
          <w:szCs w:val="24"/>
          <w:lang w:val="en-US"/>
          <w:rPrChange w:id="1611" w:author="Alberto D'Agostino" w:date="2025-02-03T11:40:00Z">
            <w:rPr>
              <w:rFonts w:ascii="Times New Roman" w:eastAsia="Times New Roman" w:hAnsi="Times New Roman" w:cs="Times New Roman"/>
              <w:sz w:val="24"/>
              <w:szCs w:val="24"/>
            </w:rPr>
          </w:rPrChange>
        </w:rPr>
        <w:t>, 136–150.</w:t>
      </w:r>
      <w:r w:rsidR="0067076A" w:rsidRPr="009D5A73">
        <w:rPr>
          <w:lang w:val="en-US"/>
          <w:rPrChange w:id="1612" w:author="Alberto D'Agostino" w:date="2025-02-03T11:40:00Z">
            <w:rPr/>
          </w:rPrChange>
        </w:rPr>
        <w:fldChar w:fldCharType="begin"/>
      </w:r>
      <w:r w:rsidR="0067076A" w:rsidRPr="009D5A73">
        <w:rPr>
          <w:lang w:val="en-US"/>
          <w:rPrChange w:id="1613" w:author="Alberto D'Agostino" w:date="2025-02-03T11:40:00Z">
            <w:rPr/>
          </w:rPrChange>
        </w:rPr>
        <w:instrText xml:space="preserve"> HYPERLINK "https://doi.org/10.1016/j.compenvurbsy</w:instrText>
      </w:r>
      <w:r w:rsidR="0067076A" w:rsidRPr="009D5A73">
        <w:rPr>
          <w:lang w:val="en-US"/>
          <w:rPrChange w:id="1614" w:author="Alberto D'Agostino" w:date="2025-02-03T11:40:00Z">
            <w:rPr/>
          </w:rPrChange>
        </w:rPr>
        <w:instrText xml:space="preserve">s.2012.10.003" \h </w:instrText>
      </w:r>
      <w:r w:rsidR="0067076A" w:rsidRPr="009D5A73">
        <w:rPr>
          <w:lang w:val="en-US"/>
          <w:rPrChange w:id="1615" w:author="Alberto D'Agostino" w:date="2025-02-03T11:40:00Z">
            <w:rPr/>
          </w:rPrChange>
        </w:rPr>
        <w:fldChar w:fldCharType="separate"/>
      </w:r>
      <w:r w:rsidRPr="009D5A73">
        <w:rPr>
          <w:rFonts w:ascii="Times New Roman" w:eastAsia="Times New Roman" w:hAnsi="Times New Roman" w:cs="Times New Roman"/>
          <w:sz w:val="24"/>
          <w:szCs w:val="24"/>
          <w:lang w:val="en-US"/>
          <w:rPrChange w:id="1616"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617"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618" w:author="Alberto D'Agostino" w:date="2025-02-03T11:40:00Z">
            <w:rPr/>
          </w:rPrChange>
        </w:rPr>
        <w:fldChar w:fldCharType="begin"/>
      </w:r>
      <w:r w:rsidR="0067076A" w:rsidRPr="009D5A73">
        <w:rPr>
          <w:lang w:val="en-US"/>
          <w:rPrChange w:id="1619" w:author="Alberto D'Agostino" w:date="2025-02-03T11:40:00Z">
            <w:rPr/>
          </w:rPrChange>
        </w:rPr>
        <w:instrText xml:space="preserve"> HYPERLINK "https://doi.org/10.1016/j.compenvurbsys.2012.10.003" \h </w:instrText>
      </w:r>
      <w:r w:rsidR="0067076A" w:rsidRPr="009D5A73">
        <w:rPr>
          <w:lang w:val="en-US"/>
          <w:rPrChange w:id="1620"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621" w:author="Alberto D'Agostino" w:date="2025-02-03T11:40:00Z">
            <w:rPr>
              <w:rFonts w:ascii="Times New Roman" w:eastAsia="Times New Roman" w:hAnsi="Times New Roman" w:cs="Times New Roman"/>
              <w:color w:val="1155CC"/>
              <w:sz w:val="24"/>
              <w:szCs w:val="24"/>
              <w:u w:val="single"/>
            </w:rPr>
          </w:rPrChange>
        </w:rPr>
        <w:t>https://doi.org/10.1016/j.compenvurbsys.2012.10.003</w:t>
      </w:r>
      <w:r w:rsidR="0067076A" w:rsidRPr="009D5A73">
        <w:rPr>
          <w:rFonts w:ascii="Times New Roman" w:eastAsia="Times New Roman" w:hAnsi="Times New Roman" w:cs="Times New Roman"/>
          <w:color w:val="1155CC"/>
          <w:sz w:val="24"/>
          <w:szCs w:val="24"/>
          <w:u w:val="single"/>
          <w:lang w:val="en-US"/>
          <w:rPrChange w:id="1622" w:author="Alberto D'Agostino" w:date="2025-02-03T11:40:00Z">
            <w:rPr>
              <w:rFonts w:ascii="Times New Roman" w:eastAsia="Times New Roman" w:hAnsi="Times New Roman" w:cs="Times New Roman"/>
              <w:color w:val="1155CC"/>
              <w:sz w:val="24"/>
              <w:szCs w:val="24"/>
              <w:u w:val="single"/>
            </w:rPr>
          </w:rPrChange>
        </w:rPr>
        <w:fldChar w:fldCharType="end"/>
      </w:r>
    </w:p>
    <w:p w14:paraId="000001CE" w14:textId="3051276C" w:rsidR="00696B80" w:rsidRPr="009D5A73" w:rsidRDefault="00734CE6">
      <w:pPr>
        <w:spacing w:line="480" w:lineRule="auto"/>
        <w:ind w:left="709" w:hanging="709"/>
        <w:jc w:val="both"/>
        <w:rPr>
          <w:ins w:id="1623" w:author="Alberto D'Agostino" w:date="2025-02-03T11:28:00Z"/>
          <w:rFonts w:ascii="Times New Roman" w:eastAsia="Times New Roman" w:hAnsi="Times New Roman" w:cs="Times New Roman"/>
          <w:sz w:val="24"/>
          <w:szCs w:val="24"/>
          <w:lang w:val="en-US"/>
          <w:rPrChange w:id="1624" w:author="Alberto D'Agostino" w:date="2025-02-03T11:40:00Z">
            <w:rPr>
              <w:ins w:id="1625" w:author="Alberto D'Agostino" w:date="2025-02-03T11:28:00Z"/>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626" w:author="Alberto D'Agostino" w:date="2025-02-03T11:40:00Z">
            <w:rPr>
              <w:rFonts w:ascii="Times New Roman" w:eastAsia="Times New Roman" w:hAnsi="Times New Roman" w:cs="Times New Roman"/>
              <w:sz w:val="24"/>
              <w:szCs w:val="24"/>
            </w:rPr>
          </w:rPrChange>
        </w:rPr>
        <w:t>Snyder, J. P. (1997). Flattening the earth: two thousand years of map projections. University of Chicago Press.</w:t>
      </w:r>
    </w:p>
    <w:p w14:paraId="38D48879" w14:textId="77777777" w:rsidR="004B2208" w:rsidRPr="009D5A73" w:rsidDel="004B2208" w:rsidRDefault="004B2208" w:rsidP="004B2208">
      <w:pPr>
        <w:spacing w:line="480" w:lineRule="auto"/>
        <w:ind w:left="709" w:hanging="709"/>
        <w:jc w:val="both"/>
        <w:rPr>
          <w:del w:id="1627" w:author="Alberto D'Agostino" w:date="2025-02-03T11:28:00Z"/>
          <w:moveTo w:id="1628" w:author="Alberto D'Agostino" w:date="2025-02-03T11:28:00Z"/>
          <w:rFonts w:ascii="Times New Roman" w:eastAsia="Times New Roman" w:hAnsi="Times New Roman" w:cs="Times New Roman"/>
          <w:sz w:val="24"/>
          <w:szCs w:val="24"/>
          <w:lang w:val="en-US"/>
          <w:rPrChange w:id="1629" w:author="Alberto D'Agostino" w:date="2025-02-03T11:40:00Z">
            <w:rPr>
              <w:del w:id="1630" w:author="Alberto D'Agostino" w:date="2025-02-03T11:28:00Z"/>
              <w:moveTo w:id="1631" w:author="Alberto D'Agostino" w:date="2025-02-03T11:28:00Z"/>
              <w:rFonts w:ascii="Times New Roman" w:eastAsia="Times New Roman" w:hAnsi="Times New Roman" w:cs="Times New Roman"/>
              <w:sz w:val="24"/>
              <w:szCs w:val="24"/>
            </w:rPr>
          </w:rPrChange>
        </w:rPr>
      </w:pPr>
      <w:moveToRangeStart w:id="1632" w:author="Alberto D'Agostino" w:date="2025-02-03T11:28:00Z" w:name="move189474507"/>
      <w:proofErr w:type="spellStart"/>
      <w:moveTo w:id="1633" w:author="Alberto D'Agostino" w:date="2025-02-03T11:28:00Z">
        <w:r w:rsidRPr="009D5A73">
          <w:rPr>
            <w:rFonts w:ascii="Times New Roman" w:eastAsia="Times New Roman" w:hAnsi="Times New Roman" w:cs="Times New Roman"/>
            <w:sz w:val="24"/>
            <w:szCs w:val="24"/>
            <w:lang w:val="en-US"/>
            <w:rPrChange w:id="1634" w:author="Alberto D'Agostino" w:date="2025-02-03T11:40:00Z">
              <w:rPr>
                <w:rFonts w:ascii="Times New Roman" w:eastAsia="Times New Roman" w:hAnsi="Times New Roman" w:cs="Times New Roman"/>
                <w:sz w:val="24"/>
                <w:szCs w:val="24"/>
              </w:rPr>
            </w:rPrChange>
          </w:rPr>
          <w:t>Tarquini</w:t>
        </w:r>
        <w:proofErr w:type="spellEnd"/>
        <w:r w:rsidRPr="009D5A73">
          <w:rPr>
            <w:rFonts w:ascii="Times New Roman" w:eastAsia="Times New Roman" w:hAnsi="Times New Roman" w:cs="Times New Roman"/>
            <w:sz w:val="24"/>
            <w:szCs w:val="24"/>
            <w:lang w:val="en-US"/>
            <w:rPrChange w:id="1635" w:author="Alberto D'Agostino" w:date="2025-02-03T11:40:00Z">
              <w:rPr>
                <w:rFonts w:ascii="Times New Roman" w:eastAsia="Times New Roman" w:hAnsi="Times New Roman" w:cs="Times New Roman"/>
                <w:sz w:val="24"/>
                <w:szCs w:val="24"/>
              </w:rPr>
            </w:rPrChange>
          </w:rPr>
          <w:t xml:space="preserve">, S., &amp; </w:t>
        </w:r>
        <w:proofErr w:type="spellStart"/>
        <w:r w:rsidRPr="009D5A73">
          <w:rPr>
            <w:rFonts w:ascii="Times New Roman" w:eastAsia="Times New Roman" w:hAnsi="Times New Roman" w:cs="Times New Roman"/>
            <w:sz w:val="24"/>
            <w:szCs w:val="24"/>
            <w:lang w:val="en-US"/>
            <w:rPrChange w:id="1636" w:author="Alberto D'Agostino" w:date="2025-02-03T11:40:00Z">
              <w:rPr>
                <w:rFonts w:ascii="Times New Roman" w:eastAsia="Times New Roman" w:hAnsi="Times New Roman" w:cs="Times New Roman"/>
                <w:sz w:val="24"/>
                <w:szCs w:val="24"/>
              </w:rPr>
            </w:rPrChange>
          </w:rPr>
          <w:t>Favalli</w:t>
        </w:r>
        <w:proofErr w:type="spellEnd"/>
        <w:r w:rsidRPr="009D5A73">
          <w:rPr>
            <w:rFonts w:ascii="Times New Roman" w:eastAsia="Times New Roman" w:hAnsi="Times New Roman" w:cs="Times New Roman"/>
            <w:sz w:val="24"/>
            <w:szCs w:val="24"/>
            <w:lang w:val="en-US"/>
            <w:rPrChange w:id="1637" w:author="Alberto D'Agostino" w:date="2025-02-03T11:40:00Z">
              <w:rPr>
                <w:rFonts w:ascii="Times New Roman" w:eastAsia="Times New Roman" w:hAnsi="Times New Roman" w:cs="Times New Roman"/>
                <w:sz w:val="24"/>
                <w:szCs w:val="24"/>
              </w:rPr>
            </w:rPrChange>
          </w:rPr>
          <w:t xml:space="preserve">, M. (2010). A microscopic information system (MIS) for petrographic analysis. </w:t>
        </w:r>
        <w:r w:rsidRPr="009D5A73">
          <w:rPr>
            <w:rFonts w:ascii="Times New Roman" w:eastAsia="Times New Roman" w:hAnsi="Times New Roman" w:cs="Times New Roman"/>
            <w:i/>
            <w:sz w:val="24"/>
            <w:szCs w:val="24"/>
            <w:lang w:val="en-US"/>
            <w:rPrChange w:id="1638" w:author="Alberto D'Agostino" w:date="2025-02-03T11:40:00Z">
              <w:rPr>
                <w:rFonts w:ascii="Times New Roman" w:eastAsia="Times New Roman" w:hAnsi="Times New Roman" w:cs="Times New Roman"/>
                <w:i/>
                <w:sz w:val="24"/>
                <w:szCs w:val="24"/>
              </w:rPr>
            </w:rPrChange>
          </w:rPr>
          <w:t>Computers &amp; Geosciences</w:t>
        </w:r>
        <w:r w:rsidRPr="009D5A73">
          <w:rPr>
            <w:rFonts w:ascii="Times New Roman" w:eastAsia="Times New Roman" w:hAnsi="Times New Roman" w:cs="Times New Roman"/>
            <w:sz w:val="24"/>
            <w:szCs w:val="24"/>
            <w:lang w:val="en-US"/>
            <w:rPrChange w:id="163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640" w:author="Alberto D'Agostino" w:date="2025-02-03T11:40:00Z">
              <w:rPr>
                <w:rFonts w:ascii="Times New Roman" w:eastAsia="Times New Roman" w:hAnsi="Times New Roman" w:cs="Times New Roman"/>
                <w:i/>
                <w:sz w:val="24"/>
                <w:szCs w:val="24"/>
              </w:rPr>
            </w:rPrChange>
          </w:rPr>
          <w:t>36</w:t>
        </w:r>
        <w:r w:rsidRPr="009D5A73">
          <w:rPr>
            <w:rFonts w:ascii="Times New Roman" w:eastAsia="Times New Roman" w:hAnsi="Times New Roman" w:cs="Times New Roman"/>
            <w:sz w:val="24"/>
            <w:szCs w:val="24"/>
            <w:lang w:val="en-US"/>
            <w:rPrChange w:id="1641" w:author="Alberto D'Agostino" w:date="2025-02-03T11:40:00Z">
              <w:rPr>
                <w:rFonts w:ascii="Times New Roman" w:eastAsia="Times New Roman" w:hAnsi="Times New Roman" w:cs="Times New Roman"/>
                <w:sz w:val="24"/>
                <w:szCs w:val="24"/>
              </w:rPr>
            </w:rPrChange>
          </w:rPr>
          <w:t>(5), 665–674.</w:t>
        </w:r>
        <w:r w:rsidRPr="009D5A73">
          <w:rPr>
            <w:lang w:val="en-US"/>
            <w:rPrChange w:id="1642" w:author="Alberto D'Agostino" w:date="2025-02-03T11:40:00Z">
              <w:rPr/>
            </w:rPrChange>
          </w:rPr>
          <w:fldChar w:fldCharType="begin"/>
        </w:r>
        <w:r w:rsidRPr="009D5A73">
          <w:rPr>
            <w:lang w:val="en-US"/>
            <w:rPrChange w:id="1643" w:author="Alberto D'Agostino" w:date="2025-02-03T11:40:00Z">
              <w:rPr/>
            </w:rPrChange>
          </w:rPr>
          <w:instrText xml:space="preserve"> HYPERLINK "https://doi.org/10.1016/j.cageo.2009.09.017" \h </w:instrText>
        </w:r>
        <w:r w:rsidRPr="009D5A73">
          <w:rPr>
            <w:lang w:val="en-US"/>
            <w:rPrChange w:id="1644" w:author="Alberto D'Agostino" w:date="2025-02-03T11:40:00Z">
              <w:rPr/>
            </w:rPrChange>
          </w:rPr>
          <w:fldChar w:fldCharType="separate"/>
        </w:r>
        <w:r w:rsidRPr="009D5A73">
          <w:rPr>
            <w:rFonts w:ascii="Times New Roman" w:eastAsia="Times New Roman" w:hAnsi="Times New Roman" w:cs="Times New Roman"/>
            <w:sz w:val="24"/>
            <w:szCs w:val="24"/>
            <w:lang w:val="en-US"/>
            <w:rPrChange w:id="1645"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sz w:val="24"/>
            <w:szCs w:val="24"/>
            <w:lang w:val="en-US"/>
            <w:rPrChange w:id="1646" w:author="Alberto D'Agostino" w:date="2025-02-03T11:40:00Z">
              <w:rPr>
                <w:rFonts w:ascii="Times New Roman" w:eastAsia="Times New Roman" w:hAnsi="Times New Roman" w:cs="Times New Roman"/>
                <w:sz w:val="24"/>
                <w:szCs w:val="24"/>
              </w:rPr>
            </w:rPrChange>
          </w:rPr>
          <w:fldChar w:fldCharType="end"/>
        </w:r>
        <w:r w:rsidRPr="009D5A73">
          <w:rPr>
            <w:lang w:val="en-US"/>
            <w:rPrChange w:id="1647" w:author="Alberto D'Agostino" w:date="2025-02-03T11:40:00Z">
              <w:rPr/>
            </w:rPrChange>
          </w:rPr>
          <w:fldChar w:fldCharType="begin"/>
        </w:r>
        <w:r w:rsidRPr="009D5A73">
          <w:rPr>
            <w:lang w:val="en-US"/>
            <w:rPrChange w:id="1648" w:author="Alberto D'Agostino" w:date="2025-02-03T11:40:00Z">
              <w:rPr/>
            </w:rPrChange>
          </w:rPr>
          <w:instrText xml:space="preserve"> HYPERLINK "https://doi.org/10.1016/j.cageo.2009.09.017" \h </w:instrText>
        </w:r>
        <w:r w:rsidRPr="009D5A73">
          <w:rPr>
            <w:lang w:val="en-US"/>
            <w:rPrChange w:id="1649"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650" w:author="Alberto D'Agostino" w:date="2025-02-03T11:40:00Z">
              <w:rPr>
                <w:rFonts w:ascii="Times New Roman" w:eastAsia="Times New Roman" w:hAnsi="Times New Roman" w:cs="Times New Roman"/>
                <w:color w:val="1155CC"/>
                <w:sz w:val="24"/>
                <w:szCs w:val="24"/>
                <w:u w:val="single"/>
              </w:rPr>
            </w:rPrChange>
          </w:rPr>
          <w:t>https://doi.org/10.1016/j.cageo.2009.09.017</w:t>
        </w:r>
        <w:r w:rsidRPr="009D5A73">
          <w:rPr>
            <w:rFonts w:ascii="Times New Roman" w:eastAsia="Times New Roman" w:hAnsi="Times New Roman" w:cs="Times New Roman"/>
            <w:color w:val="1155CC"/>
            <w:sz w:val="24"/>
            <w:szCs w:val="24"/>
            <w:u w:val="single"/>
            <w:lang w:val="en-US"/>
            <w:rPrChange w:id="1651" w:author="Alberto D'Agostino" w:date="2025-02-03T11:40:00Z">
              <w:rPr>
                <w:rFonts w:ascii="Times New Roman" w:eastAsia="Times New Roman" w:hAnsi="Times New Roman" w:cs="Times New Roman"/>
                <w:color w:val="1155CC"/>
                <w:sz w:val="24"/>
                <w:szCs w:val="24"/>
                <w:u w:val="single"/>
              </w:rPr>
            </w:rPrChange>
          </w:rPr>
          <w:fldChar w:fldCharType="end"/>
        </w:r>
      </w:moveTo>
    </w:p>
    <w:moveToRangeEnd w:id="1632"/>
    <w:p w14:paraId="346239FE" w14:textId="77777777" w:rsidR="004B2208" w:rsidRPr="009D5A73" w:rsidRDefault="004B2208" w:rsidP="009D5A73">
      <w:pPr>
        <w:spacing w:line="480" w:lineRule="auto"/>
        <w:ind w:left="709" w:hanging="709"/>
        <w:jc w:val="both"/>
        <w:rPr>
          <w:rFonts w:ascii="Times New Roman" w:eastAsia="Times New Roman" w:hAnsi="Times New Roman" w:cs="Times New Roman"/>
          <w:sz w:val="24"/>
          <w:szCs w:val="24"/>
          <w:lang w:val="en-US"/>
          <w:rPrChange w:id="1652" w:author="Alberto D'Agostino" w:date="2025-02-03T11:40:00Z">
            <w:rPr>
              <w:rFonts w:ascii="Times New Roman" w:eastAsia="Times New Roman" w:hAnsi="Times New Roman" w:cs="Times New Roman"/>
              <w:sz w:val="24"/>
              <w:szCs w:val="24"/>
            </w:rPr>
          </w:rPrChange>
        </w:rPr>
      </w:pPr>
    </w:p>
    <w:p w14:paraId="000001CF" w14:textId="0FF20EE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653"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1654" w:author="Alberto D'Agostino" w:date="2025-02-03T11:40:00Z">
            <w:rPr>
              <w:rFonts w:ascii="Times New Roman" w:eastAsia="Times New Roman" w:hAnsi="Times New Roman" w:cs="Times New Roman"/>
              <w:sz w:val="24"/>
              <w:szCs w:val="24"/>
            </w:rPr>
          </w:rPrChange>
        </w:rPr>
        <w:t>Tarquini</w:t>
      </w:r>
      <w:proofErr w:type="spellEnd"/>
      <w:r w:rsidRPr="009D5A73">
        <w:rPr>
          <w:rFonts w:ascii="Times New Roman" w:eastAsia="Times New Roman" w:hAnsi="Times New Roman" w:cs="Times New Roman"/>
          <w:sz w:val="24"/>
          <w:szCs w:val="24"/>
          <w:lang w:val="en-US"/>
          <w:rPrChange w:id="1655" w:author="Alberto D'Agostino" w:date="2025-02-03T11:40:00Z">
            <w:rPr>
              <w:rFonts w:ascii="Times New Roman" w:eastAsia="Times New Roman" w:hAnsi="Times New Roman" w:cs="Times New Roman"/>
              <w:sz w:val="24"/>
              <w:szCs w:val="24"/>
            </w:rPr>
          </w:rPrChange>
        </w:rPr>
        <w:t xml:space="preserve">, S., &amp; </w:t>
      </w:r>
      <w:proofErr w:type="spellStart"/>
      <w:r w:rsidRPr="009D5A73">
        <w:rPr>
          <w:rFonts w:ascii="Times New Roman" w:eastAsia="Times New Roman" w:hAnsi="Times New Roman" w:cs="Times New Roman"/>
          <w:sz w:val="24"/>
          <w:szCs w:val="24"/>
          <w:lang w:val="en-US"/>
          <w:rPrChange w:id="1656" w:author="Alberto D'Agostino" w:date="2025-02-03T11:40:00Z">
            <w:rPr>
              <w:rFonts w:ascii="Times New Roman" w:eastAsia="Times New Roman" w:hAnsi="Times New Roman" w:cs="Times New Roman"/>
              <w:sz w:val="24"/>
              <w:szCs w:val="24"/>
            </w:rPr>
          </w:rPrChange>
        </w:rPr>
        <w:t>Armienti</w:t>
      </w:r>
      <w:proofErr w:type="spellEnd"/>
      <w:r w:rsidRPr="009D5A73">
        <w:rPr>
          <w:rFonts w:ascii="Times New Roman" w:eastAsia="Times New Roman" w:hAnsi="Times New Roman" w:cs="Times New Roman"/>
          <w:sz w:val="24"/>
          <w:szCs w:val="24"/>
          <w:lang w:val="en-US"/>
          <w:rPrChange w:id="1657" w:author="Alberto D'Agostino" w:date="2025-02-03T11:40:00Z">
            <w:rPr>
              <w:rFonts w:ascii="Times New Roman" w:eastAsia="Times New Roman" w:hAnsi="Times New Roman" w:cs="Times New Roman"/>
              <w:sz w:val="24"/>
              <w:szCs w:val="24"/>
            </w:rPr>
          </w:rPrChange>
        </w:rPr>
        <w:t xml:space="preserve">, P. (2011). </w:t>
      </w:r>
      <w:r w:rsidR="004B2208" w:rsidRPr="009D5A73">
        <w:rPr>
          <w:rFonts w:ascii="Times New Roman" w:eastAsia="Times New Roman" w:hAnsi="Times New Roman" w:cs="Times New Roman"/>
          <w:sz w:val="24"/>
          <w:szCs w:val="24"/>
          <w:lang w:val="en-US"/>
          <w:rPrChange w:id="1658" w:author="Alberto D'Agostino" w:date="2025-02-03T11:40:00Z">
            <w:rPr>
              <w:rFonts w:ascii="Times New Roman" w:eastAsia="Times New Roman" w:hAnsi="Times New Roman" w:cs="Times New Roman"/>
              <w:sz w:val="24"/>
              <w:szCs w:val="24"/>
            </w:rPr>
          </w:rPrChange>
        </w:rPr>
        <w:t>Quick determination of crystal size distributions of rocks by means of a color scanner</w:t>
      </w:r>
      <w:r w:rsidRPr="009D5A73">
        <w:rPr>
          <w:rFonts w:ascii="Times New Roman" w:eastAsia="Times New Roman" w:hAnsi="Times New Roman" w:cs="Times New Roman"/>
          <w:sz w:val="24"/>
          <w:szCs w:val="24"/>
          <w:lang w:val="en-US"/>
          <w:rPrChange w:id="165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660" w:author="Alberto D'Agostino" w:date="2025-02-03T11:40:00Z">
            <w:rPr>
              <w:rFonts w:ascii="Times New Roman" w:eastAsia="Times New Roman" w:hAnsi="Times New Roman" w:cs="Times New Roman"/>
              <w:i/>
              <w:sz w:val="24"/>
              <w:szCs w:val="24"/>
            </w:rPr>
          </w:rPrChange>
        </w:rPr>
        <w:t>Image Analysis &amp; Stereology</w:t>
      </w:r>
      <w:r w:rsidRPr="009D5A73">
        <w:rPr>
          <w:rFonts w:ascii="Times New Roman" w:eastAsia="Times New Roman" w:hAnsi="Times New Roman" w:cs="Times New Roman"/>
          <w:sz w:val="24"/>
          <w:szCs w:val="24"/>
          <w:lang w:val="en-US"/>
          <w:rPrChange w:id="1661"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662" w:author="Alberto D'Agostino" w:date="2025-02-03T11:40:00Z">
            <w:rPr>
              <w:rFonts w:ascii="Times New Roman" w:eastAsia="Times New Roman" w:hAnsi="Times New Roman" w:cs="Times New Roman"/>
              <w:i/>
              <w:sz w:val="24"/>
              <w:szCs w:val="24"/>
            </w:rPr>
          </w:rPrChange>
        </w:rPr>
        <w:t>22</w:t>
      </w:r>
      <w:r w:rsidRPr="009D5A73">
        <w:rPr>
          <w:rFonts w:ascii="Times New Roman" w:eastAsia="Times New Roman" w:hAnsi="Times New Roman" w:cs="Times New Roman"/>
          <w:sz w:val="24"/>
          <w:szCs w:val="24"/>
          <w:lang w:val="en-US"/>
          <w:rPrChange w:id="1663" w:author="Alberto D'Agostino" w:date="2025-02-03T11:40:00Z">
            <w:rPr>
              <w:rFonts w:ascii="Times New Roman" w:eastAsia="Times New Roman" w:hAnsi="Times New Roman" w:cs="Times New Roman"/>
              <w:sz w:val="24"/>
              <w:szCs w:val="24"/>
            </w:rPr>
          </w:rPrChange>
        </w:rPr>
        <w:t>(1), 27.</w:t>
      </w:r>
      <w:r w:rsidR="0067076A" w:rsidRPr="009D5A73">
        <w:rPr>
          <w:lang w:val="en-US"/>
          <w:rPrChange w:id="1664" w:author="Alberto D'Agostino" w:date="2025-02-03T11:40:00Z">
            <w:rPr/>
          </w:rPrChange>
        </w:rPr>
        <w:fldChar w:fldCharType="begin"/>
      </w:r>
      <w:r w:rsidR="0067076A" w:rsidRPr="009D5A73">
        <w:rPr>
          <w:lang w:val="en-US"/>
          <w:rPrChange w:id="1665" w:author="Alberto D'Agostino" w:date="2025-02-03T11:40:00Z">
            <w:rPr/>
          </w:rPrChange>
        </w:rPr>
        <w:instrText xml:space="preserve"> HYPERLINK "https://doi.org/10.5566/ias.v22.p27-34" \h </w:instrText>
      </w:r>
      <w:r w:rsidR="0067076A" w:rsidRPr="009D5A73">
        <w:rPr>
          <w:lang w:val="en-US"/>
          <w:rPrChange w:id="1666" w:author="Alberto D'Agostino" w:date="2025-02-03T11:40:00Z">
            <w:rPr/>
          </w:rPrChange>
        </w:rPr>
        <w:fldChar w:fldCharType="separate"/>
      </w:r>
      <w:r w:rsidRPr="009D5A73">
        <w:rPr>
          <w:rFonts w:ascii="Times New Roman" w:eastAsia="Times New Roman" w:hAnsi="Times New Roman" w:cs="Times New Roman"/>
          <w:sz w:val="24"/>
          <w:szCs w:val="24"/>
          <w:lang w:val="en-US"/>
          <w:rPrChange w:id="1667"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668"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669" w:author="Alberto D'Agostino" w:date="2025-02-03T11:40:00Z">
            <w:rPr/>
          </w:rPrChange>
        </w:rPr>
        <w:fldChar w:fldCharType="begin"/>
      </w:r>
      <w:r w:rsidR="0067076A" w:rsidRPr="009D5A73">
        <w:rPr>
          <w:lang w:val="en-US"/>
          <w:rPrChange w:id="1670" w:author="Alberto D'Agostino" w:date="2025-02-03T11:40:00Z">
            <w:rPr/>
          </w:rPrChange>
        </w:rPr>
        <w:instrText xml:space="preserve"> HYPERLINK "https://doi.</w:instrText>
      </w:r>
      <w:r w:rsidR="0067076A" w:rsidRPr="009D5A73">
        <w:rPr>
          <w:lang w:val="en-US"/>
          <w:rPrChange w:id="1671" w:author="Alberto D'Agostino" w:date="2025-02-03T11:40:00Z">
            <w:rPr/>
          </w:rPrChange>
        </w:rPr>
        <w:instrText xml:space="preserve">org/10.5566/ias.v22.p27-34" \h </w:instrText>
      </w:r>
      <w:r w:rsidR="0067076A" w:rsidRPr="009D5A73">
        <w:rPr>
          <w:lang w:val="en-US"/>
          <w:rPrChange w:id="1672"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673" w:author="Alberto D'Agostino" w:date="2025-02-03T11:40:00Z">
            <w:rPr>
              <w:rFonts w:ascii="Times New Roman" w:eastAsia="Times New Roman" w:hAnsi="Times New Roman" w:cs="Times New Roman"/>
              <w:color w:val="1155CC"/>
              <w:sz w:val="24"/>
              <w:szCs w:val="24"/>
              <w:u w:val="single"/>
            </w:rPr>
          </w:rPrChange>
        </w:rPr>
        <w:t>https://doi.org/10.5566/ias.v22.p27-34</w:t>
      </w:r>
      <w:r w:rsidR="0067076A" w:rsidRPr="009D5A73">
        <w:rPr>
          <w:rFonts w:ascii="Times New Roman" w:eastAsia="Times New Roman" w:hAnsi="Times New Roman" w:cs="Times New Roman"/>
          <w:color w:val="1155CC"/>
          <w:sz w:val="24"/>
          <w:szCs w:val="24"/>
          <w:u w:val="single"/>
          <w:lang w:val="en-US"/>
          <w:rPrChange w:id="1674" w:author="Alberto D'Agostino" w:date="2025-02-03T11:40:00Z">
            <w:rPr>
              <w:rFonts w:ascii="Times New Roman" w:eastAsia="Times New Roman" w:hAnsi="Times New Roman" w:cs="Times New Roman"/>
              <w:color w:val="1155CC"/>
              <w:sz w:val="24"/>
              <w:szCs w:val="24"/>
              <w:u w:val="single"/>
            </w:rPr>
          </w:rPrChange>
        </w:rPr>
        <w:fldChar w:fldCharType="end"/>
      </w:r>
    </w:p>
    <w:p w14:paraId="000001D0" w14:textId="4C8936C8" w:rsidR="00696B80" w:rsidRPr="009D5A73" w:rsidDel="004B2208" w:rsidRDefault="00734CE6">
      <w:pPr>
        <w:spacing w:line="480" w:lineRule="auto"/>
        <w:ind w:left="709" w:hanging="709"/>
        <w:jc w:val="both"/>
        <w:rPr>
          <w:moveFrom w:id="1675" w:author="Alberto D'Agostino" w:date="2025-02-03T11:28:00Z"/>
          <w:rFonts w:ascii="Times New Roman" w:eastAsia="Times New Roman" w:hAnsi="Times New Roman" w:cs="Times New Roman"/>
          <w:sz w:val="24"/>
          <w:szCs w:val="24"/>
          <w:lang w:val="en-US"/>
          <w:rPrChange w:id="1676" w:author="Alberto D'Agostino" w:date="2025-02-03T11:40:00Z">
            <w:rPr>
              <w:moveFrom w:id="1677" w:author="Alberto D'Agostino" w:date="2025-02-03T11:28:00Z"/>
              <w:rFonts w:ascii="Times New Roman" w:eastAsia="Times New Roman" w:hAnsi="Times New Roman" w:cs="Times New Roman"/>
              <w:sz w:val="24"/>
              <w:szCs w:val="24"/>
            </w:rPr>
          </w:rPrChange>
        </w:rPr>
      </w:pPr>
      <w:moveFromRangeStart w:id="1678" w:author="Alberto D'Agostino" w:date="2025-02-03T11:28:00Z" w:name="move189474507"/>
      <w:moveFrom w:id="1679" w:author="Alberto D'Agostino" w:date="2025-02-03T11:28:00Z">
        <w:r w:rsidRPr="009D5A73" w:rsidDel="004B2208">
          <w:rPr>
            <w:rFonts w:ascii="Times New Roman" w:eastAsia="Times New Roman" w:hAnsi="Times New Roman" w:cs="Times New Roman"/>
            <w:sz w:val="24"/>
            <w:szCs w:val="24"/>
            <w:lang w:val="en-US"/>
            <w:rPrChange w:id="1680" w:author="Alberto D'Agostino" w:date="2025-02-03T11:40:00Z">
              <w:rPr>
                <w:rFonts w:ascii="Times New Roman" w:eastAsia="Times New Roman" w:hAnsi="Times New Roman" w:cs="Times New Roman"/>
                <w:sz w:val="24"/>
                <w:szCs w:val="24"/>
              </w:rPr>
            </w:rPrChange>
          </w:rPr>
          <w:lastRenderedPageBreak/>
          <w:t xml:space="preserve">Tarquini, S., &amp; Favalli, M. (2010). A microscopic information system (MIS) for petrographic analysis. </w:t>
        </w:r>
        <w:r w:rsidRPr="009D5A73" w:rsidDel="004B2208">
          <w:rPr>
            <w:rFonts w:ascii="Times New Roman" w:eastAsia="Times New Roman" w:hAnsi="Times New Roman" w:cs="Times New Roman"/>
            <w:i/>
            <w:sz w:val="24"/>
            <w:szCs w:val="24"/>
            <w:lang w:val="en-US"/>
            <w:rPrChange w:id="1681" w:author="Alberto D'Agostino" w:date="2025-02-03T11:40:00Z">
              <w:rPr>
                <w:rFonts w:ascii="Times New Roman" w:eastAsia="Times New Roman" w:hAnsi="Times New Roman" w:cs="Times New Roman"/>
                <w:i/>
                <w:sz w:val="24"/>
                <w:szCs w:val="24"/>
              </w:rPr>
            </w:rPrChange>
          </w:rPr>
          <w:t>Computers &amp; Geosciences</w:t>
        </w:r>
        <w:r w:rsidRPr="009D5A73" w:rsidDel="004B2208">
          <w:rPr>
            <w:rFonts w:ascii="Times New Roman" w:eastAsia="Times New Roman" w:hAnsi="Times New Roman" w:cs="Times New Roman"/>
            <w:sz w:val="24"/>
            <w:szCs w:val="24"/>
            <w:lang w:val="en-US"/>
            <w:rPrChange w:id="1682" w:author="Alberto D'Agostino" w:date="2025-02-03T11:40:00Z">
              <w:rPr>
                <w:rFonts w:ascii="Times New Roman" w:eastAsia="Times New Roman" w:hAnsi="Times New Roman" w:cs="Times New Roman"/>
                <w:sz w:val="24"/>
                <w:szCs w:val="24"/>
              </w:rPr>
            </w:rPrChange>
          </w:rPr>
          <w:t xml:space="preserve">, </w:t>
        </w:r>
        <w:r w:rsidRPr="009D5A73" w:rsidDel="004B2208">
          <w:rPr>
            <w:rFonts w:ascii="Times New Roman" w:eastAsia="Times New Roman" w:hAnsi="Times New Roman" w:cs="Times New Roman"/>
            <w:i/>
            <w:sz w:val="24"/>
            <w:szCs w:val="24"/>
            <w:lang w:val="en-US"/>
            <w:rPrChange w:id="1683" w:author="Alberto D'Agostino" w:date="2025-02-03T11:40:00Z">
              <w:rPr>
                <w:rFonts w:ascii="Times New Roman" w:eastAsia="Times New Roman" w:hAnsi="Times New Roman" w:cs="Times New Roman"/>
                <w:i/>
                <w:sz w:val="24"/>
                <w:szCs w:val="24"/>
              </w:rPr>
            </w:rPrChange>
          </w:rPr>
          <w:t>36</w:t>
        </w:r>
        <w:r w:rsidRPr="009D5A73" w:rsidDel="004B2208">
          <w:rPr>
            <w:rFonts w:ascii="Times New Roman" w:eastAsia="Times New Roman" w:hAnsi="Times New Roman" w:cs="Times New Roman"/>
            <w:sz w:val="24"/>
            <w:szCs w:val="24"/>
            <w:lang w:val="en-US"/>
            <w:rPrChange w:id="1684" w:author="Alberto D'Agostino" w:date="2025-02-03T11:40:00Z">
              <w:rPr>
                <w:rFonts w:ascii="Times New Roman" w:eastAsia="Times New Roman" w:hAnsi="Times New Roman" w:cs="Times New Roman"/>
                <w:sz w:val="24"/>
                <w:szCs w:val="24"/>
              </w:rPr>
            </w:rPrChange>
          </w:rPr>
          <w:t>(5), 665–674.</w:t>
        </w:r>
        <w:r w:rsidR="0067076A" w:rsidRPr="009D5A73" w:rsidDel="004B2208">
          <w:rPr>
            <w:lang w:val="en-US"/>
            <w:rPrChange w:id="1685" w:author="Alberto D'Agostino" w:date="2025-02-03T11:40:00Z">
              <w:rPr/>
            </w:rPrChange>
          </w:rPr>
          <w:fldChar w:fldCharType="begin"/>
        </w:r>
        <w:r w:rsidR="0067076A" w:rsidRPr="009D5A73" w:rsidDel="004B2208">
          <w:rPr>
            <w:lang w:val="en-US"/>
            <w:rPrChange w:id="1686" w:author="Alberto D'Agostino" w:date="2025-02-03T11:40:00Z">
              <w:rPr/>
            </w:rPrChange>
          </w:rPr>
          <w:instrText xml:space="preserve"> HYPERLINK "https://doi.org/10.1016/j.cag</w:instrText>
        </w:r>
        <w:r w:rsidR="0067076A" w:rsidRPr="009D5A73" w:rsidDel="004B2208">
          <w:rPr>
            <w:lang w:val="en-US"/>
            <w:rPrChange w:id="1687" w:author="Alberto D'Agostino" w:date="2025-02-03T11:40:00Z">
              <w:rPr/>
            </w:rPrChange>
          </w:rPr>
          <w:instrText xml:space="preserve">eo.2009.09.017" \h </w:instrText>
        </w:r>
        <w:r w:rsidR="0067076A" w:rsidRPr="009D5A73" w:rsidDel="004B2208">
          <w:rPr>
            <w:lang w:val="en-US"/>
            <w:rPrChange w:id="1688" w:author="Alberto D'Agostino" w:date="2025-02-03T11:40:00Z">
              <w:rPr/>
            </w:rPrChange>
          </w:rPr>
          <w:fldChar w:fldCharType="separate"/>
        </w:r>
        <w:r w:rsidRPr="009D5A73" w:rsidDel="004B2208">
          <w:rPr>
            <w:rFonts w:ascii="Times New Roman" w:eastAsia="Times New Roman" w:hAnsi="Times New Roman" w:cs="Times New Roman"/>
            <w:sz w:val="24"/>
            <w:szCs w:val="24"/>
            <w:lang w:val="en-US"/>
            <w:rPrChange w:id="1689" w:author="Alberto D'Agostino" w:date="2025-02-03T11:40:00Z">
              <w:rPr>
                <w:rFonts w:ascii="Times New Roman" w:eastAsia="Times New Roman" w:hAnsi="Times New Roman" w:cs="Times New Roman"/>
                <w:sz w:val="24"/>
                <w:szCs w:val="24"/>
              </w:rPr>
            </w:rPrChange>
          </w:rPr>
          <w:t xml:space="preserve"> </w:t>
        </w:r>
        <w:r w:rsidR="0067076A" w:rsidRPr="009D5A73" w:rsidDel="004B2208">
          <w:rPr>
            <w:rFonts w:ascii="Times New Roman" w:eastAsia="Times New Roman" w:hAnsi="Times New Roman" w:cs="Times New Roman"/>
            <w:sz w:val="24"/>
            <w:szCs w:val="24"/>
            <w:lang w:val="en-US"/>
            <w:rPrChange w:id="1690" w:author="Alberto D'Agostino" w:date="2025-02-03T11:40:00Z">
              <w:rPr>
                <w:rFonts w:ascii="Times New Roman" w:eastAsia="Times New Roman" w:hAnsi="Times New Roman" w:cs="Times New Roman"/>
                <w:sz w:val="24"/>
                <w:szCs w:val="24"/>
              </w:rPr>
            </w:rPrChange>
          </w:rPr>
          <w:fldChar w:fldCharType="end"/>
        </w:r>
        <w:r w:rsidR="0067076A" w:rsidRPr="009D5A73" w:rsidDel="004B2208">
          <w:rPr>
            <w:lang w:val="en-US"/>
            <w:rPrChange w:id="1691" w:author="Alberto D'Agostino" w:date="2025-02-03T11:40:00Z">
              <w:rPr/>
            </w:rPrChange>
          </w:rPr>
          <w:fldChar w:fldCharType="begin"/>
        </w:r>
        <w:r w:rsidR="0067076A" w:rsidRPr="009D5A73" w:rsidDel="004B2208">
          <w:rPr>
            <w:lang w:val="en-US"/>
            <w:rPrChange w:id="1692" w:author="Alberto D'Agostino" w:date="2025-02-03T11:40:00Z">
              <w:rPr/>
            </w:rPrChange>
          </w:rPr>
          <w:instrText xml:space="preserve"> HYPERLINK "https://doi.org/10.1016/j.cageo.2009.09.017" \h </w:instrText>
        </w:r>
        <w:r w:rsidR="0067076A" w:rsidRPr="009D5A73" w:rsidDel="004B2208">
          <w:rPr>
            <w:lang w:val="en-US"/>
            <w:rPrChange w:id="1693" w:author="Alberto D'Agostino" w:date="2025-02-03T11:40:00Z">
              <w:rPr/>
            </w:rPrChange>
          </w:rPr>
          <w:fldChar w:fldCharType="separate"/>
        </w:r>
        <w:r w:rsidRPr="009D5A73" w:rsidDel="004B2208">
          <w:rPr>
            <w:rFonts w:ascii="Times New Roman" w:eastAsia="Times New Roman" w:hAnsi="Times New Roman" w:cs="Times New Roman"/>
            <w:color w:val="1155CC"/>
            <w:sz w:val="24"/>
            <w:szCs w:val="24"/>
            <w:u w:val="single"/>
            <w:lang w:val="en-US"/>
            <w:rPrChange w:id="1694" w:author="Alberto D'Agostino" w:date="2025-02-03T11:40:00Z">
              <w:rPr>
                <w:rFonts w:ascii="Times New Roman" w:eastAsia="Times New Roman" w:hAnsi="Times New Roman" w:cs="Times New Roman"/>
                <w:color w:val="1155CC"/>
                <w:sz w:val="24"/>
                <w:szCs w:val="24"/>
                <w:u w:val="single"/>
              </w:rPr>
            </w:rPrChange>
          </w:rPr>
          <w:t>https://doi.org/10.1016/j.cageo.2009.09.017</w:t>
        </w:r>
        <w:r w:rsidR="0067076A" w:rsidRPr="009D5A73" w:rsidDel="004B2208">
          <w:rPr>
            <w:rFonts w:ascii="Times New Roman" w:eastAsia="Times New Roman" w:hAnsi="Times New Roman" w:cs="Times New Roman"/>
            <w:color w:val="1155CC"/>
            <w:sz w:val="24"/>
            <w:szCs w:val="24"/>
            <w:u w:val="single"/>
            <w:lang w:val="en-US"/>
            <w:rPrChange w:id="1695" w:author="Alberto D'Agostino" w:date="2025-02-03T11:40:00Z">
              <w:rPr>
                <w:rFonts w:ascii="Times New Roman" w:eastAsia="Times New Roman" w:hAnsi="Times New Roman" w:cs="Times New Roman"/>
                <w:color w:val="1155CC"/>
                <w:sz w:val="24"/>
                <w:szCs w:val="24"/>
                <w:u w:val="single"/>
              </w:rPr>
            </w:rPrChange>
          </w:rPr>
          <w:fldChar w:fldCharType="end"/>
        </w:r>
      </w:moveFrom>
    </w:p>
    <w:moveFromRangeEnd w:id="1678"/>
    <w:p w14:paraId="000001D1" w14:textId="77777777" w:rsidR="00696B80" w:rsidRPr="009D5A73" w:rsidRDefault="00734CE6" w:rsidP="00897689">
      <w:pPr>
        <w:spacing w:line="480" w:lineRule="auto"/>
        <w:ind w:left="709" w:hanging="709"/>
        <w:jc w:val="both"/>
        <w:rPr>
          <w:rFonts w:ascii="Times New Roman" w:eastAsia="Times New Roman" w:hAnsi="Times New Roman" w:cs="Times New Roman"/>
          <w:color w:val="1155CC"/>
          <w:sz w:val="24"/>
          <w:szCs w:val="24"/>
          <w:u w:val="single"/>
          <w:lang w:val="en-US"/>
          <w:rPrChange w:id="1696" w:author="Alberto D'Agostino" w:date="2025-02-03T11:40:00Z">
            <w:rPr>
              <w:rFonts w:ascii="Times New Roman" w:eastAsia="Times New Roman" w:hAnsi="Times New Roman" w:cs="Times New Roman"/>
              <w:color w:val="1155CC"/>
              <w:sz w:val="24"/>
              <w:szCs w:val="24"/>
              <w:u w:val="single"/>
            </w:rPr>
          </w:rPrChange>
        </w:rPr>
      </w:pPr>
      <w:proofErr w:type="spellStart"/>
      <w:r w:rsidRPr="009D5A73">
        <w:rPr>
          <w:rFonts w:ascii="Times New Roman" w:eastAsia="Times New Roman" w:hAnsi="Times New Roman" w:cs="Times New Roman"/>
          <w:sz w:val="24"/>
          <w:szCs w:val="24"/>
          <w:lang w:val="en-US"/>
          <w:rPrChange w:id="1697" w:author="Alberto D'Agostino" w:date="2025-02-03T11:40:00Z">
            <w:rPr>
              <w:rFonts w:ascii="Times New Roman" w:eastAsia="Times New Roman" w:hAnsi="Times New Roman" w:cs="Times New Roman"/>
              <w:sz w:val="24"/>
              <w:szCs w:val="24"/>
            </w:rPr>
          </w:rPrChange>
        </w:rPr>
        <w:t>Teodorovici</w:t>
      </w:r>
      <w:proofErr w:type="spellEnd"/>
      <w:r w:rsidRPr="009D5A73">
        <w:rPr>
          <w:rFonts w:ascii="Times New Roman" w:eastAsia="Times New Roman" w:hAnsi="Times New Roman" w:cs="Times New Roman"/>
          <w:sz w:val="24"/>
          <w:szCs w:val="24"/>
          <w:lang w:val="en-US"/>
          <w:rPrChange w:id="1698" w:author="Alberto D'Agostino" w:date="2025-02-03T11:40:00Z">
            <w:rPr>
              <w:rFonts w:ascii="Times New Roman" w:eastAsia="Times New Roman" w:hAnsi="Times New Roman" w:cs="Times New Roman"/>
              <w:sz w:val="24"/>
              <w:szCs w:val="24"/>
            </w:rPr>
          </w:rPrChange>
        </w:rPr>
        <w:t xml:space="preserve">, V. G. (2013). jQuery, jQuery UI and jQuery Mobile: Recipes and examples by </w:t>
      </w:r>
      <w:proofErr w:type="spellStart"/>
      <w:r w:rsidRPr="009D5A73">
        <w:rPr>
          <w:rFonts w:ascii="Times New Roman" w:eastAsia="Times New Roman" w:hAnsi="Times New Roman" w:cs="Times New Roman"/>
          <w:sz w:val="24"/>
          <w:szCs w:val="24"/>
          <w:lang w:val="en-US"/>
          <w:rPrChange w:id="1699" w:author="Alberto D'Agostino" w:date="2025-02-03T11:40:00Z">
            <w:rPr>
              <w:rFonts w:ascii="Times New Roman" w:eastAsia="Times New Roman" w:hAnsi="Times New Roman" w:cs="Times New Roman"/>
              <w:sz w:val="24"/>
              <w:szCs w:val="24"/>
            </w:rPr>
          </w:rPrChange>
        </w:rPr>
        <w:t>Adriaan</w:t>
      </w:r>
      <w:proofErr w:type="spellEnd"/>
      <w:r w:rsidRPr="009D5A73">
        <w:rPr>
          <w:rFonts w:ascii="Times New Roman" w:eastAsia="Times New Roman" w:hAnsi="Times New Roman" w:cs="Times New Roman"/>
          <w:sz w:val="24"/>
          <w:szCs w:val="24"/>
          <w:lang w:val="en-US"/>
          <w:rPrChange w:id="1700" w:author="Alberto D'Agostino" w:date="2025-02-03T11:40:00Z">
            <w:rPr>
              <w:rFonts w:ascii="Times New Roman" w:eastAsia="Times New Roman" w:hAnsi="Times New Roman" w:cs="Times New Roman"/>
              <w:sz w:val="24"/>
              <w:szCs w:val="24"/>
            </w:rPr>
          </w:rPrChange>
        </w:rPr>
        <w:t xml:space="preserve"> de </w:t>
      </w:r>
      <w:proofErr w:type="spellStart"/>
      <w:r w:rsidRPr="009D5A73">
        <w:rPr>
          <w:rFonts w:ascii="Times New Roman" w:eastAsia="Times New Roman" w:hAnsi="Times New Roman" w:cs="Times New Roman"/>
          <w:sz w:val="24"/>
          <w:szCs w:val="24"/>
          <w:lang w:val="en-US"/>
          <w:rPrChange w:id="1701" w:author="Alberto D'Agostino" w:date="2025-02-03T11:40:00Z">
            <w:rPr>
              <w:rFonts w:ascii="Times New Roman" w:eastAsia="Times New Roman" w:hAnsi="Times New Roman" w:cs="Times New Roman"/>
              <w:sz w:val="24"/>
              <w:szCs w:val="24"/>
            </w:rPr>
          </w:rPrChange>
        </w:rPr>
        <w:t>Jonge</w:t>
      </w:r>
      <w:proofErr w:type="spellEnd"/>
      <w:r w:rsidRPr="009D5A73">
        <w:rPr>
          <w:rFonts w:ascii="Times New Roman" w:eastAsia="Times New Roman" w:hAnsi="Times New Roman" w:cs="Times New Roman"/>
          <w:sz w:val="24"/>
          <w:szCs w:val="24"/>
          <w:lang w:val="en-US"/>
          <w:rPrChange w:id="1702" w:author="Alberto D'Agostino" w:date="2025-02-03T11:40:00Z">
            <w:rPr>
              <w:rFonts w:ascii="Times New Roman" w:eastAsia="Times New Roman" w:hAnsi="Times New Roman" w:cs="Times New Roman"/>
              <w:sz w:val="24"/>
              <w:szCs w:val="24"/>
            </w:rPr>
          </w:rPrChange>
        </w:rPr>
        <w:t xml:space="preserve"> and Phil </w:t>
      </w:r>
      <w:proofErr w:type="spellStart"/>
      <w:r w:rsidRPr="009D5A73">
        <w:rPr>
          <w:rFonts w:ascii="Times New Roman" w:eastAsia="Times New Roman" w:hAnsi="Times New Roman" w:cs="Times New Roman"/>
          <w:sz w:val="24"/>
          <w:szCs w:val="24"/>
          <w:lang w:val="en-US"/>
          <w:rPrChange w:id="1703" w:author="Alberto D'Agostino" w:date="2025-02-03T11:40:00Z">
            <w:rPr>
              <w:rFonts w:ascii="Times New Roman" w:eastAsia="Times New Roman" w:hAnsi="Times New Roman" w:cs="Times New Roman"/>
              <w:sz w:val="24"/>
              <w:szCs w:val="24"/>
            </w:rPr>
          </w:rPrChange>
        </w:rPr>
        <w:t>Dutson</w:t>
      </w:r>
      <w:proofErr w:type="spellEnd"/>
      <w:r w:rsidRPr="009D5A73">
        <w:rPr>
          <w:rFonts w:ascii="Times New Roman" w:eastAsia="Times New Roman" w:hAnsi="Times New Roman" w:cs="Times New Roman"/>
          <w:sz w:val="24"/>
          <w:szCs w:val="24"/>
          <w:lang w:val="en-US"/>
          <w:rPrChange w:id="1704" w:author="Alberto D'Agostino" w:date="2025-02-03T11:40:00Z">
            <w:rPr>
              <w:rFonts w:ascii="Times New Roman" w:eastAsia="Times New Roman" w:hAnsi="Times New Roman" w:cs="Times New Roman"/>
              <w:sz w:val="24"/>
              <w:szCs w:val="24"/>
            </w:rPr>
          </w:rPrChange>
        </w:rPr>
        <w:t xml:space="preserve">. ACM SIGSOFT Software Engineering Notes, 38(5), 68–69. </w:t>
      </w:r>
      <w:r w:rsidR="0067076A" w:rsidRPr="009D5A73">
        <w:rPr>
          <w:lang w:val="en-US"/>
          <w:rPrChange w:id="1705" w:author="Alberto D'Agostino" w:date="2025-02-03T11:40:00Z">
            <w:rPr/>
          </w:rPrChange>
        </w:rPr>
        <w:fldChar w:fldCharType="begin"/>
      </w:r>
      <w:r w:rsidR="0067076A" w:rsidRPr="009D5A73">
        <w:rPr>
          <w:lang w:val="en-US"/>
          <w:rPrChange w:id="1706" w:author="Alberto D'Agostino" w:date="2025-02-03T11:40:00Z">
            <w:rPr/>
          </w:rPrChange>
        </w:rPr>
        <w:instrText xml:space="preserve"> HYPERLINK "https://doi.org/10.1145/2507288.2507294" \h </w:instrText>
      </w:r>
      <w:r w:rsidR="0067076A" w:rsidRPr="009D5A73">
        <w:rPr>
          <w:lang w:val="en-US"/>
          <w:rPrChange w:id="1707"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708" w:author="Alberto D'Agostino" w:date="2025-02-03T11:40:00Z">
            <w:rPr>
              <w:rFonts w:ascii="Times New Roman" w:eastAsia="Times New Roman" w:hAnsi="Times New Roman" w:cs="Times New Roman"/>
              <w:color w:val="1155CC"/>
              <w:sz w:val="24"/>
              <w:szCs w:val="24"/>
              <w:u w:val="single"/>
            </w:rPr>
          </w:rPrChange>
        </w:rPr>
        <w:t>https://doi.org/10.1145/2507288.2507294</w:t>
      </w:r>
      <w:r w:rsidR="0067076A" w:rsidRPr="009D5A73">
        <w:rPr>
          <w:rFonts w:ascii="Times New Roman" w:eastAsia="Times New Roman" w:hAnsi="Times New Roman" w:cs="Times New Roman"/>
          <w:color w:val="1155CC"/>
          <w:sz w:val="24"/>
          <w:szCs w:val="24"/>
          <w:u w:val="single"/>
          <w:lang w:val="en-US"/>
          <w:rPrChange w:id="1709" w:author="Alberto D'Agostino" w:date="2025-02-03T11:40:00Z">
            <w:rPr>
              <w:rFonts w:ascii="Times New Roman" w:eastAsia="Times New Roman" w:hAnsi="Times New Roman" w:cs="Times New Roman"/>
              <w:color w:val="1155CC"/>
              <w:sz w:val="24"/>
              <w:szCs w:val="24"/>
              <w:u w:val="single"/>
            </w:rPr>
          </w:rPrChange>
        </w:rPr>
        <w:fldChar w:fldCharType="end"/>
      </w:r>
    </w:p>
    <w:p w14:paraId="000001D3" w14:textId="6A26CFC0" w:rsidR="00696B80" w:rsidRPr="009D5A73" w:rsidRDefault="00734CE6" w:rsidP="00F6028E">
      <w:pPr>
        <w:spacing w:line="480" w:lineRule="auto"/>
        <w:ind w:left="709" w:hanging="709"/>
        <w:jc w:val="both"/>
        <w:rPr>
          <w:rFonts w:ascii="Times New Roman" w:eastAsia="Times New Roman" w:hAnsi="Times New Roman" w:cs="Times New Roman"/>
          <w:sz w:val="24"/>
          <w:szCs w:val="24"/>
          <w:lang w:val="en-US"/>
          <w:rPrChange w:id="1710"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1711" w:author="Alberto D'Agostino" w:date="2025-02-03T11:40:00Z">
            <w:rPr>
              <w:rFonts w:ascii="Times New Roman" w:eastAsia="Times New Roman" w:hAnsi="Times New Roman" w:cs="Times New Roman"/>
              <w:sz w:val="24"/>
              <w:szCs w:val="24"/>
            </w:rPr>
          </w:rPrChange>
        </w:rPr>
        <w:t>Vakali</w:t>
      </w:r>
      <w:proofErr w:type="spellEnd"/>
      <w:r w:rsidRPr="009D5A73">
        <w:rPr>
          <w:rFonts w:ascii="Times New Roman" w:eastAsia="Times New Roman" w:hAnsi="Times New Roman" w:cs="Times New Roman"/>
          <w:sz w:val="24"/>
          <w:szCs w:val="24"/>
          <w:lang w:val="en-US"/>
          <w:rPrChange w:id="1712" w:author="Alberto D'Agostino" w:date="2025-02-03T11:40:00Z">
            <w:rPr>
              <w:rFonts w:ascii="Times New Roman" w:eastAsia="Times New Roman" w:hAnsi="Times New Roman" w:cs="Times New Roman"/>
              <w:sz w:val="24"/>
              <w:szCs w:val="24"/>
            </w:rPr>
          </w:rPrChange>
        </w:rPr>
        <w:t xml:space="preserve">, A., &amp; </w:t>
      </w:r>
      <w:proofErr w:type="spellStart"/>
      <w:r w:rsidRPr="009D5A73">
        <w:rPr>
          <w:rFonts w:ascii="Times New Roman" w:eastAsia="Times New Roman" w:hAnsi="Times New Roman" w:cs="Times New Roman"/>
          <w:sz w:val="24"/>
          <w:szCs w:val="24"/>
          <w:lang w:val="en-US"/>
          <w:rPrChange w:id="1713" w:author="Alberto D'Agostino" w:date="2025-02-03T11:40:00Z">
            <w:rPr>
              <w:rFonts w:ascii="Times New Roman" w:eastAsia="Times New Roman" w:hAnsi="Times New Roman" w:cs="Times New Roman"/>
              <w:sz w:val="24"/>
              <w:szCs w:val="24"/>
            </w:rPr>
          </w:rPrChange>
        </w:rPr>
        <w:t>Pallis</w:t>
      </w:r>
      <w:proofErr w:type="spellEnd"/>
      <w:r w:rsidRPr="009D5A73">
        <w:rPr>
          <w:rFonts w:ascii="Times New Roman" w:eastAsia="Times New Roman" w:hAnsi="Times New Roman" w:cs="Times New Roman"/>
          <w:sz w:val="24"/>
          <w:szCs w:val="24"/>
          <w:lang w:val="en-US"/>
          <w:rPrChange w:id="1714" w:author="Alberto D'Agostino" w:date="2025-02-03T11:40:00Z">
            <w:rPr>
              <w:rFonts w:ascii="Times New Roman" w:eastAsia="Times New Roman" w:hAnsi="Times New Roman" w:cs="Times New Roman"/>
              <w:sz w:val="24"/>
              <w:szCs w:val="24"/>
            </w:rPr>
          </w:rPrChange>
        </w:rPr>
        <w:t xml:space="preserve">, G. (2003). Content delivery networks: Status and trends. </w:t>
      </w:r>
      <w:r w:rsidRPr="009D5A73">
        <w:rPr>
          <w:rFonts w:ascii="Times New Roman" w:eastAsia="Times New Roman" w:hAnsi="Times New Roman" w:cs="Times New Roman"/>
          <w:i/>
          <w:sz w:val="24"/>
          <w:szCs w:val="24"/>
          <w:lang w:val="en-US"/>
          <w:rPrChange w:id="1715" w:author="Alberto D'Agostino" w:date="2025-02-03T11:40:00Z">
            <w:rPr>
              <w:rFonts w:ascii="Times New Roman" w:eastAsia="Times New Roman" w:hAnsi="Times New Roman" w:cs="Times New Roman"/>
              <w:i/>
              <w:sz w:val="24"/>
              <w:szCs w:val="24"/>
            </w:rPr>
          </w:rPrChange>
        </w:rPr>
        <w:t>IEEE Internet Computing</w:t>
      </w:r>
      <w:r w:rsidRPr="009D5A73">
        <w:rPr>
          <w:rFonts w:ascii="Times New Roman" w:eastAsia="Times New Roman" w:hAnsi="Times New Roman" w:cs="Times New Roman"/>
          <w:sz w:val="24"/>
          <w:szCs w:val="24"/>
          <w:lang w:val="en-US"/>
          <w:rPrChange w:id="1716"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717" w:author="Alberto D'Agostino" w:date="2025-02-03T11:40:00Z">
            <w:rPr>
              <w:rFonts w:ascii="Times New Roman" w:eastAsia="Times New Roman" w:hAnsi="Times New Roman" w:cs="Times New Roman"/>
              <w:i/>
              <w:sz w:val="24"/>
              <w:szCs w:val="24"/>
            </w:rPr>
          </w:rPrChange>
        </w:rPr>
        <w:t>7</w:t>
      </w:r>
      <w:r w:rsidRPr="009D5A73">
        <w:rPr>
          <w:rFonts w:ascii="Times New Roman" w:eastAsia="Times New Roman" w:hAnsi="Times New Roman" w:cs="Times New Roman"/>
          <w:sz w:val="24"/>
          <w:szCs w:val="24"/>
          <w:lang w:val="en-US"/>
          <w:rPrChange w:id="1718" w:author="Alberto D'Agostino" w:date="2025-02-03T11:40:00Z">
            <w:rPr>
              <w:rFonts w:ascii="Times New Roman" w:eastAsia="Times New Roman" w:hAnsi="Times New Roman" w:cs="Times New Roman"/>
              <w:sz w:val="24"/>
              <w:szCs w:val="24"/>
            </w:rPr>
          </w:rPrChange>
        </w:rPr>
        <w:t>(6), 68–74.</w:t>
      </w:r>
      <w:r w:rsidR="0067076A" w:rsidRPr="009D5A73">
        <w:rPr>
          <w:lang w:val="en-US"/>
          <w:rPrChange w:id="1719" w:author="Alberto D'Agostino" w:date="2025-02-03T11:40:00Z">
            <w:rPr/>
          </w:rPrChange>
        </w:rPr>
        <w:fldChar w:fldCharType="begin"/>
      </w:r>
      <w:r w:rsidR="0067076A" w:rsidRPr="009D5A73">
        <w:rPr>
          <w:lang w:val="en-US"/>
          <w:rPrChange w:id="1720" w:author="Alberto D'Agostino" w:date="2025-02-03T11:40:00Z">
            <w:rPr/>
          </w:rPrChange>
        </w:rPr>
        <w:instrText xml:space="preserve"> HYPERLINK "https://doi.org/10.1109/MIC.2003.1250586" \h </w:instrText>
      </w:r>
      <w:r w:rsidR="0067076A" w:rsidRPr="009D5A73">
        <w:rPr>
          <w:lang w:val="en-US"/>
          <w:rPrChange w:id="1721" w:author="Alberto D'Agostino" w:date="2025-02-03T11:40:00Z">
            <w:rPr/>
          </w:rPrChange>
        </w:rPr>
        <w:fldChar w:fldCharType="separate"/>
      </w:r>
      <w:r w:rsidRPr="009D5A73">
        <w:rPr>
          <w:rFonts w:ascii="Times New Roman" w:eastAsia="Times New Roman" w:hAnsi="Times New Roman" w:cs="Times New Roman"/>
          <w:sz w:val="24"/>
          <w:szCs w:val="24"/>
          <w:lang w:val="en-US"/>
          <w:rPrChange w:id="1722"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723"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724" w:author="Alberto D'Agostino" w:date="2025-02-03T11:40:00Z">
            <w:rPr/>
          </w:rPrChange>
        </w:rPr>
        <w:fldChar w:fldCharType="begin"/>
      </w:r>
      <w:r w:rsidR="0067076A" w:rsidRPr="009D5A73">
        <w:rPr>
          <w:lang w:val="en-US"/>
          <w:rPrChange w:id="1725" w:author="Alberto D'Agostino" w:date="2025-02-03T11:40:00Z">
            <w:rPr/>
          </w:rPrChange>
        </w:rPr>
        <w:instrText xml:space="preserve"> HYPERLINK "https://doi.org/10.1109/MIC.2003.1250586" \h </w:instrText>
      </w:r>
      <w:r w:rsidR="0067076A" w:rsidRPr="009D5A73">
        <w:rPr>
          <w:lang w:val="en-US"/>
          <w:rPrChange w:id="1726"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727" w:author="Alberto D'Agostino" w:date="2025-02-03T11:40:00Z">
            <w:rPr>
              <w:rFonts w:ascii="Times New Roman" w:eastAsia="Times New Roman" w:hAnsi="Times New Roman" w:cs="Times New Roman"/>
              <w:color w:val="1155CC"/>
              <w:sz w:val="24"/>
              <w:szCs w:val="24"/>
              <w:u w:val="single"/>
            </w:rPr>
          </w:rPrChange>
        </w:rPr>
        <w:t>https://doi.org/10.1109/MIC.2003.1250586</w:t>
      </w:r>
      <w:r w:rsidR="0067076A" w:rsidRPr="009D5A73">
        <w:rPr>
          <w:rFonts w:ascii="Times New Roman" w:eastAsia="Times New Roman" w:hAnsi="Times New Roman" w:cs="Times New Roman"/>
          <w:color w:val="1155CC"/>
          <w:sz w:val="24"/>
          <w:szCs w:val="24"/>
          <w:u w:val="single"/>
          <w:lang w:val="en-US"/>
          <w:rPrChange w:id="1728" w:author="Alberto D'Agostino" w:date="2025-02-03T11:40:00Z">
            <w:rPr>
              <w:rFonts w:ascii="Times New Roman" w:eastAsia="Times New Roman" w:hAnsi="Times New Roman" w:cs="Times New Roman"/>
              <w:color w:val="1155CC"/>
              <w:sz w:val="24"/>
              <w:szCs w:val="24"/>
              <w:u w:val="single"/>
            </w:rPr>
          </w:rPrChange>
        </w:rPr>
        <w:fldChar w:fldCharType="end"/>
      </w:r>
    </w:p>
    <w:p w14:paraId="000001D5" w14:textId="054E3A31" w:rsidR="00696B80" w:rsidRPr="009D5A73" w:rsidRDefault="00734CE6" w:rsidP="00F6028E">
      <w:pPr>
        <w:spacing w:line="480" w:lineRule="auto"/>
        <w:ind w:left="709" w:hanging="709"/>
        <w:jc w:val="both"/>
        <w:rPr>
          <w:rFonts w:ascii="Times New Roman" w:eastAsia="Times New Roman" w:hAnsi="Times New Roman" w:cs="Times New Roman"/>
          <w:sz w:val="24"/>
          <w:szCs w:val="24"/>
          <w:lang w:val="en-US"/>
          <w:rPrChange w:id="1729"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1730" w:author="Alberto D'Agostino" w:date="2025-02-03T11:40:00Z">
            <w:rPr>
              <w:rFonts w:ascii="Times New Roman" w:eastAsia="Times New Roman" w:hAnsi="Times New Roman" w:cs="Times New Roman"/>
              <w:sz w:val="24"/>
              <w:szCs w:val="24"/>
            </w:rPr>
          </w:rPrChange>
        </w:rPr>
        <w:t>Viglino</w:t>
      </w:r>
      <w:proofErr w:type="spellEnd"/>
      <w:r w:rsidRPr="009D5A73">
        <w:rPr>
          <w:rFonts w:ascii="Times New Roman" w:eastAsia="Times New Roman" w:hAnsi="Times New Roman" w:cs="Times New Roman"/>
          <w:sz w:val="24"/>
          <w:szCs w:val="24"/>
          <w:lang w:val="en-US"/>
          <w:rPrChange w:id="1731" w:author="Alberto D'Agostino" w:date="2025-02-03T11:40:00Z">
            <w:rPr>
              <w:rFonts w:ascii="Times New Roman" w:eastAsia="Times New Roman" w:hAnsi="Times New Roman" w:cs="Times New Roman"/>
              <w:sz w:val="24"/>
              <w:szCs w:val="24"/>
            </w:rPr>
          </w:rPrChange>
        </w:rPr>
        <w:t>, JM. (2024</w:t>
      </w:r>
      <w:del w:id="1732" w:author="Alberto D'Agostino" w:date="2025-02-03T11:29:00Z">
        <w:r w:rsidRPr="009D5A73" w:rsidDel="004B2208">
          <w:rPr>
            <w:rFonts w:ascii="Times New Roman" w:eastAsia="Times New Roman" w:hAnsi="Times New Roman" w:cs="Times New Roman"/>
            <w:sz w:val="24"/>
            <w:szCs w:val="24"/>
            <w:lang w:val="en-US"/>
            <w:rPrChange w:id="1733" w:author="Alberto D'Agostino" w:date="2025-02-03T11:40:00Z">
              <w:rPr>
                <w:rFonts w:ascii="Times New Roman" w:eastAsia="Times New Roman" w:hAnsi="Times New Roman" w:cs="Times New Roman"/>
                <w:sz w:val="24"/>
                <w:szCs w:val="24"/>
              </w:rPr>
            </w:rPrChange>
          </w:rPr>
          <w:delText>, November 5</w:delText>
        </w:r>
      </w:del>
      <w:r w:rsidRPr="009D5A73">
        <w:rPr>
          <w:rFonts w:ascii="Times New Roman" w:eastAsia="Times New Roman" w:hAnsi="Times New Roman" w:cs="Times New Roman"/>
          <w:sz w:val="24"/>
          <w:szCs w:val="24"/>
          <w:lang w:val="en-US"/>
          <w:rPrChange w:id="1734" w:author="Alberto D'Agostino" w:date="2025-02-03T11:40:00Z">
            <w:rPr>
              <w:rFonts w:ascii="Times New Roman" w:eastAsia="Times New Roman" w:hAnsi="Times New Roman" w:cs="Times New Roman"/>
              <w:sz w:val="24"/>
              <w:szCs w:val="24"/>
            </w:rPr>
          </w:rPrChange>
        </w:rPr>
        <w:t xml:space="preserve">). </w:t>
      </w:r>
      <w:proofErr w:type="spellStart"/>
      <w:r w:rsidRPr="009D5A73">
        <w:rPr>
          <w:rFonts w:ascii="Times New Roman" w:eastAsia="Times New Roman" w:hAnsi="Times New Roman" w:cs="Times New Roman"/>
          <w:i/>
          <w:sz w:val="24"/>
          <w:szCs w:val="24"/>
          <w:lang w:val="en-US"/>
          <w:rPrChange w:id="1735" w:author="Alberto D'Agostino" w:date="2025-02-03T11:40:00Z">
            <w:rPr>
              <w:rFonts w:ascii="Times New Roman" w:eastAsia="Times New Roman" w:hAnsi="Times New Roman" w:cs="Times New Roman"/>
              <w:i/>
              <w:sz w:val="24"/>
              <w:szCs w:val="24"/>
            </w:rPr>
          </w:rPrChange>
        </w:rPr>
        <w:t>ol-ext</w:t>
      </w:r>
      <w:proofErr w:type="spellEnd"/>
      <w:r w:rsidRPr="009D5A73">
        <w:rPr>
          <w:rFonts w:ascii="Times New Roman" w:eastAsia="Times New Roman" w:hAnsi="Times New Roman" w:cs="Times New Roman"/>
          <w:sz w:val="24"/>
          <w:szCs w:val="24"/>
          <w:lang w:val="en-US"/>
          <w:rPrChange w:id="1736"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737" w:author="Alberto D'Agostino" w:date="2025-02-03T11:40:00Z">
            <w:rPr>
              <w:rFonts w:ascii="Times New Roman" w:eastAsia="Times New Roman" w:hAnsi="Times New Roman" w:cs="Times New Roman"/>
              <w:i/>
              <w:sz w:val="24"/>
              <w:szCs w:val="24"/>
            </w:rPr>
          </w:rPrChange>
        </w:rPr>
        <w:t xml:space="preserve">Extensions for </w:t>
      </w:r>
      <w:proofErr w:type="spellStart"/>
      <w:r w:rsidRPr="009D5A73">
        <w:rPr>
          <w:rFonts w:ascii="Times New Roman" w:eastAsia="Times New Roman" w:hAnsi="Times New Roman" w:cs="Times New Roman"/>
          <w:i/>
          <w:sz w:val="24"/>
          <w:szCs w:val="24"/>
          <w:lang w:val="en-US"/>
          <w:rPrChange w:id="1738" w:author="Alberto D'Agostino" w:date="2025-02-03T11:40:00Z">
            <w:rPr>
              <w:rFonts w:ascii="Times New Roman" w:eastAsia="Times New Roman" w:hAnsi="Times New Roman" w:cs="Times New Roman"/>
              <w:i/>
              <w:sz w:val="24"/>
              <w:szCs w:val="24"/>
            </w:rPr>
          </w:rPrChange>
        </w:rPr>
        <w:t>OpenLayers</w:t>
      </w:r>
      <w:proofErr w:type="spellEnd"/>
      <w:r w:rsidRPr="009D5A73">
        <w:rPr>
          <w:rFonts w:ascii="Times New Roman" w:eastAsia="Times New Roman" w:hAnsi="Times New Roman" w:cs="Times New Roman"/>
          <w:sz w:val="24"/>
          <w:szCs w:val="24"/>
          <w:lang w:val="en-US"/>
          <w:rPrChange w:id="1739" w:author="Alberto D'Agostino" w:date="2025-02-03T11:40:00Z">
            <w:rPr>
              <w:rFonts w:ascii="Times New Roman" w:eastAsia="Times New Roman" w:hAnsi="Times New Roman" w:cs="Times New Roman"/>
              <w:sz w:val="24"/>
              <w:szCs w:val="24"/>
            </w:rPr>
          </w:rPrChange>
        </w:rPr>
        <w:t xml:space="preserve"> [Repository]. </w:t>
      </w:r>
      <w:proofErr w:type="spellStart"/>
      <w:r w:rsidRPr="009D5A73">
        <w:rPr>
          <w:rFonts w:ascii="Times New Roman" w:eastAsia="Times New Roman" w:hAnsi="Times New Roman" w:cs="Times New Roman"/>
          <w:sz w:val="24"/>
          <w:szCs w:val="24"/>
          <w:lang w:val="en-US"/>
          <w:rPrChange w:id="1740" w:author="Alberto D'Agostino" w:date="2025-02-03T11:40:00Z">
            <w:rPr>
              <w:rFonts w:ascii="Times New Roman" w:eastAsia="Times New Roman" w:hAnsi="Times New Roman" w:cs="Times New Roman"/>
              <w:sz w:val="24"/>
              <w:szCs w:val="24"/>
            </w:rPr>
          </w:rPrChange>
        </w:rPr>
        <w:t>Ol</w:t>
      </w:r>
      <w:proofErr w:type="spellEnd"/>
      <w:r w:rsidRPr="009D5A73">
        <w:rPr>
          <w:rFonts w:ascii="Times New Roman" w:eastAsia="Times New Roman" w:hAnsi="Times New Roman" w:cs="Times New Roman"/>
          <w:sz w:val="24"/>
          <w:szCs w:val="24"/>
          <w:lang w:val="en-US"/>
          <w:rPrChange w:id="1741" w:author="Alberto D'Agostino" w:date="2025-02-03T11:40:00Z">
            <w:rPr>
              <w:rFonts w:ascii="Times New Roman" w:eastAsia="Times New Roman" w:hAnsi="Times New Roman" w:cs="Times New Roman"/>
              <w:sz w:val="24"/>
              <w:szCs w:val="24"/>
            </w:rPr>
          </w:rPrChange>
        </w:rPr>
        <w:t xml:space="preserve">-Ext: Extensions for </w:t>
      </w:r>
      <w:proofErr w:type="spellStart"/>
      <w:r w:rsidRPr="009D5A73">
        <w:rPr>
          <w:rFonts w:ascii="Times New Roman" w:eastAsia="Times New Roman" w:hAnsi="Times New Roman" w:cs="Times New Roman"/>
          <w:sz w:val="24"/>
          <w:szCs w:val="24"/>
          <w:lang w:val="en-US"/>
          <w:rPrChange w:id="1742" w:author="Alberto D'Agostino" w:date="2025-02-03T11:40:00Z">
            <w:rPr>
              <w:rFonts w:ascii="Times New Roman" w:eastAsia="Times New Roman" w:hAnsi="Times New Roman" w:cs="Times New Roman"/>
              <w:sz w:val="24"/>
              <w:szCs w:val="24"/>
            </w:rPr>
          </w:rPrChange>
        </w:rPr>
        <w:t>OpenLayers</w:t>
      </w:r>
      <w:proofErr w:type="spellEnd"/>
      <w:r w:rsidRPr="009D5A73">
        <w:rPr>
          <w:rFonts w:ascii="Times New Roman" w:eastAsia="Times New Roman" w:hAnsi="Times New Roman" w:cs="Times New Roman"/>
          <w:sz w:val="24"/>
          <w:szCs w:val="24"/>
          <w:lang w:val="en-US"/>
          <w:rPrChange w:id="1743" w:author="Alberto D'Agostino" w:date="2025-02-03T11:40:00Z">
            <w:rPr>
              <w:rFonts w:ascii="Times New Roman" w:eastAsia="Times New Roman" w:hAnsi="Times New Roman" w:cs="Times New Roman"/>
              <w:sz w:val="24"/>
              <w:szCs w:val="24"/>
            </w:rPr>
          </w:rPrChange>
        </w:rPr>
        <w:t xml:space="preserve"> (</w:t>
      </w:r>
      <w:proofErr w:type="spellStart"/>
      <w:r w:rsidRPr="009D5A73">
        <w:rPr>
          <w:rFonts w:ascii="Times New Roman" w:eastAsia="Times New Roman" w:hAnsi="Times New Roman" w:cs="Times New Roman"/>
          <w:sz w:val="24"/>
          <w:szCs w:val="24"/>
          <w:lang w:val="en-US"/>
          <w:rPrChange w:id="1744" w:author="Alberto D'Agostino" w:date="2025-02-03T11:40:00Z">
            <w:rPr>
              <w:rFonts w:ascii="Times New Roman" w:eastAsia="Times New Roman" w:hAnsi="Times New Roman" w:cs="Times New Roman"/>
              <w:sz w:val="24"/>
              <w:szCs w:val="24"/>
            </w:rPr>
          </w:rPrChange>
        </w:rPr>
        <w:t>Ol</w:t>
      </w:r>
      <w:proofErr w:type="spellEnd"/>
      <w:r w:rsidRPr="009D5A73">
        <w:rPr>
          <w:rFonts w:ascii="Times New Roman" w:eastAsia="Times New Roman" w:hAnsi="Times New Roman" w:cs="Times New Roman"/>
          <w:sz w:val="24"/>
          <w:szCs w:val="24"/>
          <w:lang w:val="en-US"/>
          <w:rPrChange w:id="1745" w:author="Alberto D'Agostino" w:date="2025-02-03T11:40:00Z">
            <w:rPr>
              <w:rFonts w:ascii="Times New Roman" w:eastAsia="Times New Roman" w:hAnsi="Times New Roman" w:cs="Times New Roman"/>
              <w:sz w:val="24"/>
              <w:szCs w:val="24"/>
            </w:rPr>
          </w:rPrChange>
        </w:rPr>
        <w:t>).</w:t>
      </w:r>
      <w:r w:rsidR="0067076A" w:rsidRPr="009D5A73">
        <w:rPr>
          <w:lang w:val="en-US"/>
          <w:rPrChange w:id="1746" w:author="Alberto D'Agostino" w:date="2025-02-03T11:40:00Z">
            <w:rPr/>
          </w:rPrChange>
        </w:rPr>
        <w:fldChar w:fldCharType="begin"/>
      </w:r>
      <w:r w:rsidR="0067076A" w:rsidRPr="009D5A73">
        <w:rPr>
          <w:lang w:val="en-US"/>
          <w:rPrChange w:id="1747" w:author="Alberto D'Agostino" w:date="2025-02-03T11:40:00Z">
            <w:rPr/>
          </w:rPrChange>
        </w:rPr>
        <w:instrText xml:space="preserve"> HYPERLINK "https://viglino.github.io/ol-ext/" \h </w:instrText>
      </w:r>
      <w:r w:rsidR="0067076A" w:rsidRPr="009D5A73">
        <w:rPr>
          <w:lang w:val="en-US"/>
          <w:rPrChange w:id="1748" w:author="Alberto D'Agostino" w:date="2025-02-03T11:40:00Z">
            <w:rPr/>
          </w:rPrChange>
        </w:rPr>
        <w:fldChar w:fldCharType="separate"/>
      </w:r>
      <w:r w:rsidRPr="009D5A73">
        <w:rPr>
          <w:rFonts w:ascii="Times New Roman" w:eastAsia="Times New Roman" w:hAnsi="Times New Roman" w:cs="Times New Roman"/>
          <w:sz w:val="24"/>
          <w:szCs w:val="24"/>
          <w:lang w:val="en-US"/>
          <w:rPrChange w:id="1749"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750"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751" w:author="Alberto D'Agostino" w:date="2025-02-03T11:40:00Z">
            <w:rPr/>
          </w:rPrChange>
        </w:rPr>
        <w:fldChar w:fldCharType="begin"/>
      </w:r>
      <w:r w:rsidR="0067076A" w:rsidRPr="009D5A73">
        <w:rPr>
          <w:lang w:val="en-US"/>
          <w:rPrChange w:id="1752" w:author="Alberto D'Agostino" w:date="2025-02-03T11:40:00Z">
            <w:rPr/>
          </w:rPrChange>
        </w:rPr>
        <w:instrText xml:space="preserve"> HYPERLINK "https://viglino.github.io/ol-ext/" \h </w:instrText>
      </w:r>
      <w:r w:rsidR="0067076A" w:rsidRPr="009D5A73">
        <w:rPr>
          <w:lang w:val="en-US"/>
          <w:rPrChange w:id="1753"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754" w:author="Alberto D'Agostino" w:date="2025-02-03T11:40:00Z">
            <w:rPr>
              <w:rFonts w:ascii="Times New Roman" w:eastAsia="Times New Roman" w:hAnsi="Times New Roman" w:cs="Times New Roman"/>
              <w:color w:val="1155CC"/>
              <w:sz w:val="24"/>
              <w:szCs w:val="24"/>
              <w:u w:val="single"/>
            </w:rPr>
          </w:rPrChange>
        </w:rPr>
        <w:t>https://viglino.github.io/ol-ext/</w:t>
      </w:r>
      <w:r w:rsidR="0067076A" w:rsidRPr="009D5A73">
        <w:rPr>
          <w:rFonts w:ascii="Times New Roman" w:eastAsia="Times New Roman" w:hAnsi="Times New Roman" w:cs="Times New Roman"/>
          <w:color w:val="1155CC"/>
          <w:sz w:val="24"/>
          <w:szCs w:val="24"/>
          <w:u w:val="single"/>
          <w:lang w:val="en-US"/>
          <w:rPrChange w:id="1755" w:author="Alberto D'Agostino" w:date="2025-02-03T11:40:00Z">
            <w:rPr>
              <w:rFonts w:ascii="Times New Roman" w:eastAsia="Times New Roman" w:hAnsi="Times New Roman" w:cs="Times New Roman"/>
              <w:color w:val="1155CC"/>
              <w:sz w:val="24"/>
              <w:szCs w:val="24"/>
              <w:u w:val="single"/>
            </w:rPr>
          </w:rPrChange>
        </w:rPr>
        <w:fldChar w:fldCharType="end"/>
      </w:r>
    </w:p>
    <w:p w14:paraId="000001D6" w14:textId="3B7C01A2" w:rsidR="00696B80" w:rsidRPr="009D5A73" w:rsidRDefault="00734CE6">
      <w:pPr>
        <w:spacing w:line="480" w:lineRule="auto"/>
        <w:ind w:left="709" w:hanging="709"/>
        <w:jc w:val="both"/>
        <w:rPr>
          <w:rFonts w:ascii="Times New Roman" w:eastAsia="Times New Roman" w:hAnsi="Times New Roman" w:cs="Times New Roman"/>
          <w:color w:val="000000"/>
          <w:sz w:val="24"/>
          <w:szCs w:val="24"/>
          <w:lang w:val="en-US"/>
          <w:rPrChange w:id="1756" w:author="Alberto D'Agostino" w:date="2025-02-03T11:40:00Z">
            <w:rPr>
              <w:rFonts w:ascii="Times New Roman" w:eastAsia="Times New Roman" w:hAnsi="Times New Roman" w:cs="Times New Roman"/>
              <w:color w:val="000000"/>
              <w:sz w:val="24"/>
              <w:szCs w:val="24"/>
            </w:rPr>
          </w:rPrChange>
        </w:rPr>
      </w:pPr>
      <w:proofErr w:type="spellStart"/>
      <w:r w:rsidRPr="009D5A73">
        <w:rPr>
          <w:rFonts w:ascii="Times New Roman" w:eastAsia="Times New Roman" w:hAnsi="Times New Roman" w:cs="Times New Roman"/>
          <w:color w:val="000000"/>
          <w:sz w:val="24"/>
          <w:szCs w:val="24"/>
          <w:lang w:val="en-US"/>
          <w:rPrChange w:id="1757" w:author="Alberto D'Agostino" w:date="2025-02-03T11:40:00Z">
            <w:rPr>
              <w:rFonts w:ascii="Times New Roman" w:eastAsia="Times New Roman" w:hAnsi="Times New Roman" w:cs="Times New Roman"/>
              <w:color w:val="000000"/>
              <w:sz w:val="24"/>
              <w:szCs w:val="24"/>
              <w:lang w:val="it-IT"/>
            </w:rPr>
          </w:rPrChange>
        </w:rPr>
        <w:t>Visalli</w:t>
      </w:r>
      <w:proofErr w:type="spellEnd"/>
      <w:r w:rsidRPr="009D5A73">
        <w:rPr>
          <w:rFonts w:ascii="Times New Roman" w:eastAsia="Times New Roman" w:hAnsi="Times New Roman" w:cs="Times New Roman"/>
          <w:color w:val="000000"/>
          <w:sz w:val="24"/>
          <w:szCs w:val="24"/>
          <w:lang w:val="en-US"/>
          <w:rPrChange w:id="1758" w:author="Alberto D'Agostino" w:date="2025-02-03T11:40:00Z">
            <w:rPr>
              <w:rFonts w:ascii="Times New Roman" w:eastAsia="Times New Roman" w:hAnsi="Times New Roman" w:cs="Times New Roman"/>
              <w:color w:val="000000"/>
              <w:sz w:val="24"/>
              <w:szCs w:val="24"/>
              <w:lang w:val="it-IT"/>
            </w:rPr>
          </w:rPrChange>
        </w:rPr>
        <w:t xml:space="preserve">, R., </w:t>
      </w:r>
      <w:proofErr w:type="spellStart"/>
      <w:r w:rsidRPr="009D5A73">
        <w:rPr>
          <w:rFonts w:ascii="Times New Roman" w:eastAsia="Times New Roman" w:hAnsi="Times New Roman" w:cs="Times New Roman"/>
          <w:color w:val="000000"/>
          <w:sz w:val="24"/>
          <w:szCs w:val="24"/>
          <w:lang w:val="en-US"/>
          <w:rPrChange w:id="1759" w:author="Alberto D'Agostino" w:date="2025-02-03T11:40:00Z">
            <w:rPr>
              <w:rFonts w:ascii="Times New Roman" w:eastAsia="Times New Roman" w:hAnsi="Times New Roman" w:cs="Times New Roman"/>
              <w:color w:val="000000"/>
              <w:sz w:val="24"/>
              <w:szCs w:val="24"/>
              <w:lang w:val="it-IT"/>
            </w:rPr>
          </w:rPrChange>
        </w:rPr>
        <w:t>Ortolano</w:t>
      </w:r>
      <w:proofErr w:type="spellEnd"/>
      <w:r w:rsidRPr="009D5A73">
        <w:rPr>
          <w:rFonts w:ascii="Times New Roman" w:eastAsia="Times New Roman" w:hAnsi="Times New Roman" w:cs="Times New Roman"/>
          <w:color w:val="000000"/>
          <w:sz w:val="24"/>
          <w:szCs w:val="24"/>
          <w:lang w:val="en-US"/>
          <w:rPrChange w:id="1760" w:author="Alberto D'Agostino" w:date="2025-02-03T11:40:00Z">
            <w:rPr>
              <w:rFonts w:ascii="Times New Roman" w:eastAsia="Times New Roman" w:hAnsi="Times New Roman" w:cs="Times New Roman"/>
              <w:color w:val="000000"/>
              <w:sz w:val="24"/>
              <w:szCs w:val="24"/>
              <w:lang w:val="it-IT"/>
            </w:rPr>
          </w:rPrChange>
        </w:rPr>
        <w:t xml:space="preserve">, G., Godard, G., &amp; </w:t>
      </w:r>
      <w:proofErr w:type="spellStart"/>
      <w:r w:rsidRPr="009D5A73">
        <w:rPr>
          <w:rFonts w:ascii="Times New Roman" w:eastAsia="Times New Roman" w:hAnsi="Times New Roman" w:cs="Times New Roman"/>
          <w:color w:val="000000"/>
          <w:sz w:val="24"/>
          <w:szCs w:val="24"/>
          <w:lang w:val="en-US"/>
          <w:rPrChange w:id="1761" w:author="Alberto D'Agostino" w:date="2025-02-03T11:40:00Z">
            <w:rPr>
              <w:rFonts w:ascii="Times New Roman" w:eastAsia="Times New Roman" w:hAnsi="Times New Roman" w:cs="Times New Roman"/>
              <w:color w:val="000000"/>
              <w:sz w:val="24"/>
              <w:szCs w:val="24"/>
              <w:lang w:val="it-IT"/>
            </w:rPr>
          </w:rPrChange>
        </w:rPr>
        <w:t>Cirrincione</w:t>
      </w:r>
      <w:proofErr w:type="spellEnd"/>
      <w:r w:rsidRPr="009D5A73">
        <w:rPr>
          <w:rFonts w:ascii="Times New Roman" w:eastAsia="Times New Roman" w:hAnsi="Times New Roman" w:cs="Times New Roman"/>
          <w:color w:val="000000"/>
          <w:sz w:val="24"/>
          <w:szCs w:val="24"/>
          <w:lang w:val="en-US"/>
          <w:rPrChange w:id="1762" w:author="Alberto D'Agostino" w:date="2025-02-03T11:40:00Z">
            <w:rPr>
              <w:rFonts w:ascii="Times New Roman" w:eastAsia="Times New Roman" w:hAnsi="Times New Roman" w:cs="Times New Roman"/>
              <w:color w:val="000000"/>
              <w:sz w:val="24"/>
              <w:szCs w:val="24"/>
              <w:lang w:val="it-IT"/>
            </w:rPr>
          </w:rPrChange>
        </w:rPr>
        <w:t xml:space="preserve">, R. (2021). </w:t>
      </w:r>
      <w:r w:rsidRPr="009D5A73">
        <w:rPr>
          <w:rFonts w:ascii="Times New Roman" w:eastAsia="Times New Roman" w:hAnsi="Times New Roman" w:cs="Times New Roman"/>
          <w:color w:val="000000"/>
          <w:sz w:val="24"/>
          <w:szCs w:val="24"/>
          <w:lang w:val="en-US"/>
          <w:rPrChange w:id="1763" w:author="Alberto D'Agostino" w:date="2025-02-03T11:40:00Z">
            <w:rPr>
              <w:rFonts w:ascii="Times New Roman" w:eastAsia="Times New Roman" w:hAnsi="Times New Roman" w:cs="Times New Roman"/>
              <w:color w:val="000000"/>
              <w:sz w:val="24"/>
              <w:szCs w:val="24"/>
            </w:rPr>
          </w:rPrChange>
        </w:rPr>
        <w:t>Micro-Fabric Analyzer (MFA): A new semiautomated ArcGIS-based edge detector for quantitative microstructural analysis of rock thin-sections. </w:t>
      </w:r>
      <w:r w:rsidRPr="009D5A73">
        <w:rPr>
          <w:rFonts w:ascii="Times New Roman" w:eastAsia="Times New Roman" w:hAnsi="Times New Roman" w:cs="Times New Roman"/>
          <w:i/>
          <w:color w:val="000000"/>
          <w:sz w:val="24"/>
          <w:szCs w:val="24"/>
          <w:lang w:val="en-US"/>
          <w:rPrChange w:id="1764" w:author="Alberto D'Agostino" w:date="2025-02-03T11:40:00Z">
            <w:rPr>
              <w:rFonts w:ascii="Times New Roman" w:eastAsia="Times New Roman" w:hAnsi="Times New Roman" w:cs="Times New Roman"/>
              <w:i/>
              <w:color w:val="000000"/>
              <w:sz w:val="24"/>
              <w:szCs w:val="24"/>
            </w:rPr>
          </w:rPrChange>
        </w:rPr>
        <w:t>ISPRS International Journal of Geo-Information</w:t>
      </w:r>
      <w:r w:rsidRPr="009D5A73">
        <w:rPr>
          <w:rFonts w:ascii="Times New Roman" w:eastAsia="Times New Roman" w:hAnsi="Times New Roman" w:cs="Times New Roman"/>
          <w:color w:val="000000"/>
          <w:sz w:val="24"/>
          <w:szCs w:val="24"/>
          <w:lang w:val="en-US"/>
          <w:rPrChange w:id="1765" w:author="Alberto D'Agostino" w:date="2025-02-03T11:40:00Z">
            <w:rPr>
              <w:rFonts w:ascii="Times New Roman" w:eastAsia="Times New Roman" w:hAnsi="Times New Roman" w:cs="Times New Roman"/>
              <w:color w:val="000000"/>
              <w:sz w:val="24"/>
              <w:szCs w:val="24"/>
            </w:rPr>
          </w:rPrChange>
        </w:rPr>
        <w:t>, </w:t>
      </w:r>
      <w:r w:rsidRPr="009D5A73">
        <w:rPr>
          <w:rFonts w:ascii="Times New Roman" w:eastAsia="Times New Roman" w:hAnsi="Times New Roman" w:cs="Times New Roman"/>
          <w:i/>
          <w:color w:val="000000"/>
          <w:sz w:val="24"/>
          <w:szCs w:val="24"/>
          <w:lang w:val="en-US"/>
          <w:rPrChange w:id="1766" w:author="Alberto D'Agostino" w:date="2025-02-03T11:40:00Z">
            <w:rPr>
              <w:rFonts w:ascii="Times New Roman" w:eastAsia="Times New Roman" w:hAnsi="Times New Roman" w:cs="Times New Roman"/>
              <w:i/>
              <w:color w:val="000000"/>
              <w:sz w:val="24"/>
              <w:szCs w:val="24"/>
            </w:rPr>
          </w:rPrChange>
        </w:rPr>
        <w:t>10</w:t>
      </w:r>
      <w:r w:rsidRPr="009D5A73">
        <w:rPr>
          <w:rFonts w:ascii="Times New Roman" w:eastAsia="Times New Roman" w:hAnsi="Times New Roman" w:cs="Times New Roman"/>
          <w:color w:val="000000"/>
          <w:sz w:val="24"/>
          <w:szCs w:val="24"/>
          <w:lang w:val="en-US"/>
          <w:rPrChange w:id="1767" w:author="Alberto D'Agostino" w:date="2025-02-03T11:40:00Z">
            <w:rPr>
              <w:rFonts w:ascii="Times New Roman" w:eastAsia="Times New Roman" w:hAnsi="Times New Roman" w:cs="Times New Roman"/>
              <w:color w:val="000000"/>
              <w:sz w:val="24"/>
              <w:szCs w:val="24"/>
            </w:rPr>
          </w:rPrChange>
        </w:rPr>
        <w:t xml:space="preserve">(2), 51. </w:t>
      </w:r>
      <w:del w:id="1768" w:author="Alberto D'Agostino" w:date="2025-02-03T11:37:00Z">
        <w:r w:rsidRPr="009D5A73" w:rsidDel="009D5A73">
          <w:rPr>
            <w:rFonts w:ascii="Times New Roman" w:eastAsia="Times New Roman" w:hAnsi="Times New Roman" w:cs="Times New Roman"/>
            <w:color w:val="000000"/>
            <w:sz w:val="24"/>
            <w:szCs w:val="24"/>
            <w:lang w:val="en-US"/>
            <w:rPrChange w:id="1769" w:author="Alberto D'Agostino" w:date="2025-02-03T11:40:00Z">
              <w:rPr>
                <w:rFonts w:ascii="Times New Roman" w:eastAsia="Times New Roman" w:hAnsi="Times New Roman" w:cs="Times New Roman"/>
                <w:color w:val="000000"/>
                <w:sz w:val="24"/>
                <w:szCs w:val="24"/>
              </w:rPr>
            </w:rPrChange>
          </w:rPr>
          <w:delText xml:space="preserve">DOI: </w:delText>
        </w:r>
      </w:del>
      <w:ins w:id="1770" w:author="Alberto D'Agostino" w:date="2025-02-03T11:44: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1771" w:author="Alberto D'Agostino" w:date="2025-02-03T11:37:00Z">
        <w:r w:rsidR="009D5A73" w:rsidRPr="009D5A73">
          <w:rPr>
            <w:rFonts w:ascii="Times New Roman" w:eastAsia="Times New Roman" w:hAnsi="Times New Roman" w:cs="Times New Roman"/>
            <w:color w:val="000000"/>
            <w:sz w:val="24"/>
            <w:szCs w:val="24"/>
            <w:lang w:val="en-US"/>
            <w:rPrChange w:id="1772" w:author="Alberto D'Agostino" w:date="2025-02-03T11:40:00Z">
              <w:rPr>
                <w:rFonts w:ascii="Times New Roman" w:eastAsia="Times New Roman" w:hAnsi="Times New Roman" w:cs="Times New Roman"/>
                <w:color w:val="000000"/>
                <w:sz w:val="24"/>
                <w:szCs w:val="24"/>
                <w:lang w:val="en-US"/>
              </w:rPr>
            </w:rPrChange>
          </w:rPr>
          <w:instrText>https://doi.org/</w:instrText>
        </w:r>
      </w:ins>
      <w:r w:rsidR="009D5A73" w:rsidRPr="009D5A73">
        <w:rPr>
          <w:rFonts w:ascii="Times New Roman" w:eastAsia="Times New Roman" w:hAnsi="Times New Roman" w:cs="Times New Roman"/>
          <w:color w:val="000000"/>
          <w:sz w:val="24"/>
          <w:szCs w:val="24"/>
          <w:lang w:val="en-US"/>
          <w:rPrChange w:id="1773" w:author="Alberto D'Agostino" w:date="2025-02-03T11:40:00Z">
            <w:rPr>
              <w:rFonts w:ascii="Times New Roman" w:eastAsia="Times New Roman" w:hAnsi="Times New Roman" w:cs="Times New Roman"/>
              <w:color w:val="000000"/>
              <w:sz w:val="24"/>
              <w:szCs w:val="24"/>
              <w:lang w:val="en-US"/>
            </w:rPr>
          </w:rPrChange>
        </w:rPr>
        <w:instrText>10.3390/ijgi10020051</w:instrText>
      </w:r>
      <w:ins w:id="1774" w:author="Alberto D'Agostino" w:date="2025-02-03T11:44: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fldChar w:fldCharType="separate"/>
        </w:r>
      </w:ins>
      <w:ins w:id="1775" w:author="Alberto D'Agostino" w:date="2025-02-03T11:37:00Z">
        <w:r w:rsidR="009D5A73" w:rsidRPr="00143D04">
          <w:rPr>
            <w:rStyle w:val="Collegamentoipertestuale"/>
            <w:rFonts w:ascii="Times New Roman" w:eastAsia="Times New Roman" w:hAnsi="Times New Roman" w:cs="Times New Roman"/>
            <w:sz w:val="24"/>
            <w:szCs w:val="24"/>
            <w:lang w:val="en-US"/>
            <w:rPrChange w:id="1776"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rFonts w:ascii="Times New Roman" w:eastAsia="Times New Roman" w:hAnsi="Times New Roman" w:cs="Times New Roman"/>
          <w:sz w:val="24"/>
          <w:szCs w:val="24"/>
          <w:lang w:val="en-US"/>
          <w:rPrChange w:id="1777" w:author="Alberto D'Agostino" w:date="2025-02-03T11:40:00Z">
            <w:rPr>
              <w:rFonts w:ascii="Times New Roman" w:eastAsia="Times New Roman" w:hAnsi="Times New Roman" w:cs="Times New Roman"/>
              <w:color w:val="000000"/>
              <w:sz w:val="24"/>
              <w:szCs w:val="24"/>
              <w:lang w:val="en-US"/>
            </w:rPr>
          </w:rPrChange>
        </w:rPr>
        <w:t>10.3390/ijgi10020051</w:t>
      </w:r>
      <w:ins w:id="1778" w:author="Alberto D'Agostino" w:date="2025-02-03T11:44:00Z">
        <w:r w:rsidR="009D5A73">
          <w:rPr>
            <w:rFonts w:ascii="Times New Roman" w:eastAsia="Times New Roman" w:hAnsi="Times New Roman" w:cs="Times New Roman"/>
            <w:color w:val="000000"/>
            <w:sz w:val="24"/>
            <w:szCs w:val="24"/>
            <w:lang w:val="en-US"/>
          </w:rPr>
          <w:fldChar w:fldCharType="end"/>
        </w:r>
      </w:ins>
      <w:del w:id="1779" w:author="Alberto D'Agostino" w:date="2025-02-03T11:44:00Z">
        <w:r w:rsidRPr="009D5A73" w:rsidDel="009D5A73">
          <w:rPr>
            <w:rFonts w:ascii="Times New Roman" w:eastAsia="Times New Roman" w:hAnsi="Times New Roman" w:cs="Times New Roman"/>
            <w:color w:val="000000"/>
            <w:sz w:val="24"/>
            <w:szCs w:val="24"/>
            <w:lang w:val="en-US"/>
            <w:rPrChange w:id="1780" w:author="Alberto D'Agostino" w:date="2025-02-03T11:40:00Z">
              <w:rPr>
                <w:rFonts w:ascii="Times New Roman" w:eastAsia="Times New Roman" w:hAnsi="Times New Roman" w:cs="Times New Roman"/>
                <w:color w:val="000000"/>
                <w:sz w:val="24"/>
                <w:szCs w:val="24"/>
              </w:rPr>
            </w:rPrChange>
          </w:rPr>
          <w:delText>.</w:delText>
        </w:r>
      </w:del>
    </w:p>
    <w:p w14:paraId="440E7CE1" w14:textId="7E60E88C" w:rsidR="002A49AE" w:rsidRPr="009D5A73" w:rsidRDefault="002A49AE">
      <w:pPr>
        <w:spacing w:line="480" w:lineRule="auto"/>
        <w:ind w:left="709" w:hanging="709"/>
        <w:jc w:val="both"/>
        <w:rPr>
          <w:ins w:id="1781" w:author="Alberto D'Agostino" w:date="2025-02-03T11:29:00Z"/>
          <w:rFonts w:ascii="Times New Roman" w:eastAsia="Times New Roman" w:hAnsi="Times New Roman" w:cs="Times New Roman"/>
          <w:color w:val="000000"/>
          <w:sz w:val="24"/>
          <w:szCs w:val="24"/>
          <w:lang w:val="en-US"/>
          <w:rPrChange w:id="1782" w:author="Alberto D'Agostino" w:date="2025-02-03T11:40:00Z">
            <w:rPr>
              <w:ins w:id="1783" w:author="Alberto D'Agostino" w:date="2025-02-03T11:29:00Z"/>
              <w:rFonts w:ascii="Times New Roman" w:eastAsia="Times New Roman" w:hAnsi="Times New Roman" w:cs="Times New Roman"/>
              <w:color w:val="000000"/>
              <w:sz w:val="24"/>
              <w:szCs w:val="24"/>
            </w:rPr>
          </w:rPrChange>
        </w:rPr>
      </w:pPr>
      <w:r w:rsidRPr="009D5A73">
        <w:rPr>
          <w:rFonts w:ascii="Times New Roman" w:eastAsia="Times New Roman" w:hAnsi="Times New Roman" w:cs="Times New Roman"/>
          <w:color w:val="000000"/>
          <w:sz w:val="24"/>
          <w:szCs w:val="24"/>
          <w:lang w:val="en-US"/>
          <w:rPrChange w:id="1784" w:author="Alberto D'Agostino" w:date="2025-02-03T11:40:00Z">
            <w:rPr>
              <w:rFonts w:ascii="Times New Roman" w:eastAsia="Times New Roman" w:hAnsi="Times New Roman" w:cs="Times New Roman"/>
              <w:color w:val="000000"/>
              <w:sz w:val="24"/>
              <w:szCs w:val="24"/>
            </w:rPr>
          </w:rPrChange>
        </w:rPr>
        <w:t xml:space="preserve">Visser, M, Van Der Mark, W., </w:t>
      </w:r>
      <w:proofErr w:type="spellStart"/>
      <w:r w:rsidRPr="009D5A73">
        <w:rPr>
          <w:rFonts w:ascii="Times New Roman" w:eastAsia="Times New Roman" w:hAnsi="Times New Roman" w:cs="Times New Roman"/>
          <w:color w:val="000000"/>
          <w:sz w:val="24"/>
          <w:szCs w:val="24"/>
          <w:lang w:val="en-US"/>
          <w:rPrChange w:id="1785" w:author="Alberto D'Agostino" w:date="2025-02-03T11:40:00Z">
            <w:rPr>
              <w:rFonts w:ascii="Times New Roman" w:eastAsia="Times New Roman" w:hAnsi="Times New Roman" w:cs="Times New Roman"/>
              <w:color w:val="000000"/>
              <w:sz w:val="24"/>
              <w:szCs w:val="24"/>
            </w:rPr>
          </w:rPrChange>
        </w:rPr>
        <w:t>Hoving</w:t>
      </w:r>
      <w:proofErr w:type="spellEnd"/>
      <w:r w:rsidRPr="009D5A73">
        <w:rPr>
          <w:rFonts w:ascii="Times New Roman" w:eastAsia="Times New Roman" w:hAnsi="Times New Roman" w:cs="Times New Roman"/>
          <w:color w:val="000000"/>
          <w:sz w:val="24"/>
          <w:szCs w:val="24"/>
          <w:lang w:val="en-US"/>
          <w:rPrChange w:id="1786" w:author="Alberto D'Agostino" w:date="2025-02-03T11:40:00Z">
            <w:rPr>
              <w:rFonts w:ascii="Times New Roman" w:eastAsia="Times New Roman" w:hAnsi="Times New Roman" w:cs="Times New Roman"/>
              <w:color w:val="000000"/>
              <w:sz w:val="24"/>
              <w:szCs w:val="24"/>
            </w:rPr>
          </w:rPrChange>
        </w:rPr>
        <w:t>, M. (2019), Designing effective websites, Routledge, ISBN: 9781003021674</w:t>
      </w:r>
    </w:p>
    <w:p w14:paraId="66C635B9" w14:textId="361926FC" w:rsidR="004B2208" w:rsidRPr="009D5A73" w:rsidRDefault="004B2208">
      <w:pPr>
        <w:spacing w:line="480" w:lineRule="auto"/>
        <w:ind w:left="709" w:hanging="709"/>
        <w:jc w:val="both"/>
        <w:rPr>
          <w:rFonts w:ascii="Times New Roman" w:eastAsia="Times New Roman" w:hAnsi="Times New Roman" w:cs="Times New Roman"/>
          <w:sz w:val="24"/>
          <w:szCs w:val="24"/>
          <w:lang w:val="en-US"/>
          <w:rPrChange w:id="1787" w:author="Alberto D'Agostino" w:date="2025-02-03T11:40:00Z">
            <w:rPr>
              <w:rFonts w:ascii="Times New Roman" w:eastAsia="Times New Roman" w:hAnsi="Times New Roman" w:cs="Times New Roman"/>
              <w:sz w:val="24"/>
              <w:szCs w:val="24"/>
            </w:rPr>
          </w:rPrChange>
        </w:rPr>
      </w:pPr>
      <w:proofErr w:type="spellStart"/>
      <w:ins w:id="1788" w:author="Alberto D'Agostino" w:date="2025-02-03T11:29:00Z">
        <w:r w:rsidRPr="009D5A73">
          <w:rPr>
            <w:rFonts w:ascii="Times New Roman" w:eastAsia="Times New Roman" w:hAnsi="Times New Roman" w:cs="Times New Roman"/>
            <w:sz w:val="24"/>
            <w:szCs w:val="24"/>
            <w:lang w:val="en-US"/>
            <w:rPrChange w:id="1789" w:author="Alberto D'Agostino" w:date="2025-02-03T11:40:00Z">
              <w:rPr>
                <w:rFonts w:ascii="Times New Roman" w:eastAsia="Times New Roman" w:hAnsi="Times New Roman" w:cs="Times New Roman"/>
                <w:sz w:val="24"/>
                <w:szCs w:val="24"/>
              </w:rPr>
            </w:rPrChange>
          </w:rPr>
          <w:t>Xypolias</w:t>
        </w:r>
        <w:proofErr w:type="spellEnd"/>
        <w:r w:rsidRPr="009D5A73">
          <w:rPr>
            <w:rFonts w:ascii="Times New Roman" w:eastAsia="Times New Roman" w:hAnsi="Times New Roman" w:cs="Times New Roman"/>
            <w:sz w:val="24"/>
            <w:szCs w:val="24"/>
            <w:lang w:val="en-US"/>
            <w:rPrChange w:id="1790" w:author="Alberto D'Agostino" w:date="2025-02-03T11:40:00Z">
              <w:rPr>
                <w:rFonts w:ascii="Times New Roman" w:eastAsia="Times New Roman" w:hAnsi="Times New Roman" w:cs="Times New Roman"/>
                <w:sz w:val="24"/>
                <w:szCs w:val="24"/>
              </w:rPr>
            </w:rPrChange>
          </w:rPr>
          <w:t xml:space="preserve">, P. (2010). Vorticity analysis in shear zones: A review of methods and applications. Journal of Structural Geology 32, 2072–2092. </w:t>
        </w:r>
        <w:r w:rsidRPr="009D5A73">
          <w:rPr>
            <w:rFonts w:ascii="Times New Roman" w:eastAsia="Times New Roman" w:hAnsi="Times New Roman" w:cs="Times New Roman"/>
            <w:sz w:val="24"/>
            <w:szCs w:val="24"/>
            <w:lang w:val="en-US"/>
            <w:rPrChange w:id="1791" w:author="Alberto D'Agostino" w:date="2025-02-03T11:40:00Z">
              <w:rPr>
                <w:rFonts w:ascii="Times New Roman" w:eastAsia="Times New Roman" w:hAnsi="Times New Roman" w:cs="Times New Roman"/>
                <w:sz w:val="24"/>
                <w:szCs w:val="24"/>
              </w:rPr>
            </w:rPrChange>
          </w:rPr>
          <w:fldChar w:fldCharType="begin"/>
        </w:r>
        <w:r w:rsidRPr="009D5A73">
          <w:rPr>
            <w:rFonts w:ascii="Times New Roman" w:eastAsia="Times New Roman" w:hAnsi="Times New Roman" w:cs="Times New Roman"/>
            <w:sz w:val="24"/>
            <w:szCs w:val="24"/>
            <w:lang w:val="en-US"/>
            <w:rPrChange w:id="1792" w:author="Alberto D'Agostino" w:date="2025-02-03T11:40:00Z">
              <w:rPr>
                <w:rFonts w:ascii="Times New Roman" w:eastAsia="Times New Roman" w:hAnsi="Times New Roman" w:cs="Times New Roman"/>
                <w:sz w:val="24"/>
                <w:szCs w:val="24"/>
              </w:rPr>
            </w:rPrChange>
          </w:rPr>
          <w:instrText xml:space="preserve"> HYPERLINK "</w:instrText>
        </w:r>
        <w:r w:rsidRPr="009D5A73">
          <w:rPr>
            <w:rFonts w:ascii="Times New Roman" w:eastAsia="Times New Roman" w:hAnsi="Times New Roman" w:cs="Times New Roman"/>
            <w:sz w:val="24"/>
            <w:szCs w:val="24"/>
            <w:lang w:val="en-US"/>
            <w:rPrChange w:id="1793" w:author="Alberto D'Agostino" w:date="2025-02-03T11:40:00Z">
              <w:rPr>
                <w:rFonts w:ascii="Times New Roman" w:eastAsia="Times New Roman" w:hAnsi="Times New Roman" w:cs="Times New Roman"/>
                <w:sz w:val="24"/>
                <w:szCs w:val="24"/>
              </w:rPr>
            </w:rPrChange>
          </w:rPr>
          <w:instrText>https://doi.org/10.1016/j.jsg.2010.08.009</w:instrText>
        </w:r>
        <w:r w:rsidRPr="009D5A73">
          <w:rPr>
            <w:rFonts w:ascii="Times New Roman" w:eastAsia="Times New Roman" w:hAnsi="Times New Roman" w:cs="Times New Roman"/>
            <w:sz w:val="24"/>
            <w:szCs w:val="24"/>
            <w:lang w:val="en-US"/>
            <w:rPrChange w:id="1794" w:author="Alberto D'Agostino" w:date="2025-02-03T11:40:00Z">
              <w:rPr>
                <w:rFonts w:ascii="Times New Roman" w:eastAsia="Times New Roman" w:hAnsi="Times New Roman" w:cs="Times New Roman"/>
                <w:sz w:val="24"/>
                <w:szCs w:val="24"/>
              </w:rPr>
            </w:rPrChange>
          </w:rPr>
          <w:instrText xml:space="preserve">" </w:instrText>
        </w:r>
        <w:r w:rsidRPr="009D5A73">
          <w:rPr>
            <w:rFonts w:ascii="Times New Roman" w:eastAsia="Times New Roman" w:hAnsi="Times New Roman" w:cs="Times New Roman"/>
            <w:sz w:val="24"/>
            <w:szCs w:val="24"/>
            <w:lang w:val="en-US"/>
            <w:rPrChange w:id="1795" w:author="Alberto D'Agostino" w:date="2025-02-03T11:40:00Z">
              <w:rPr>
                <w:rFonts w:ascii="Times New Roman" w:eastAsia="Times New Roman" w:hAnsi="Times New Roman" w:cs="Times New Roman"/>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1796" w:author="Alberto D'Agostino" w:date="2025-02-03T11:40:00Z">
              <w:rPr>
                <w:rStyle w:val="Collegamentoipertestuale"/>
                <w:rFonts w:ascii="Times New Roman" w:eastAsia="Times New Roman" w:hAnsi="Times New Roman" w:cs="Times New Roman"/>
                <w:sz w:val="24"/>
                <w:szCs w:val="24"/>
              </w:rPr>
            </w:rPrChange>
          </w:rPr>
          <w:t>https://doi.org/10.1016/j.jsg.2010.08.009</w:t>
        </w:r>
        <w:r w:rsidRPr="009D5A73">
          <w:rPr>
            <w:rFonts w:ascii="Times New Roman" w:eastAsia="Times New Roman" w:hAnsi="Times New Roman" w:cs="Times New Roman"/>
            <w:sz w:val="24"/>
            <w:szCs w:val="24"/>
            <w:lang w:val="en-US"/>
            <w:rPrChange w:id="1797" w:author="Alberto D'Agostino" w:date="2025-02-03T11:40:00Z">
              <w:rPr>
                <w:rFonts w:ascii="Times New Roman" w:eastAsia="Times New Roman" w:hAnsi="Times New Roman" w:cs="Times New Roman"/>
                <w:sz w:val="24"/>
                <w:szCs w:val="24"/>
              </w:rPr>
            </w:rPrChange>
          </w:rPr>
          <w:fldChar w:fldCharType="end"/>
        </w:r>
      </w:ins>
    </w:p>
    <w:p w14:paraId="000001D7" w14:textId="77777777" w:rsidR="00696B80" w:rsidRPr="009D5A73" w:rsidRDefault="00734CE6">
      <w:pPr>
        <w:spacing w:line="480" w:lineRule="auto"/>
        <w:ind w:left="709" w:hanging="709"/>
        <w:jc w:val="both"/>
        <w:rPr>
          <w:rFonts w:ascii="Times New Roman" w:eastAsia="Times New Roman" w:hAnsi="Times New Roman" w:cs="Times New Roman"/>
          <w:color w:val="1155CC"/>
          <w:sz w:val="24"/>
          <w:szCs w:val="24"/>
          <w:u w:val="single"/>
          <w:lang w:val="en-US"/>
          <w:rPrChange w:id="1798" w:author="Alberto D'Agostino" w:date="2025-02-03T11:40:00Z">
            <w:rPr>
              <w:rFonts w:ascii="Times New Roman" w:eastAsia="Times New Roman" w:hAnsi="Times New Roman" w:cs="Times New Roman"/>
              <w:color w:val="1155CC"/>
              <w:sz w:val="24"/>
              <w:szCs w:val="24"/>
              <w:u w:val="single"/>
            </w:rPr>
          </w:rPrChange>
        </w:rPr>
      </w:pPr>
      <w:proofErr w:type="spellStart"/>
      <w:r w:rsidRPr="009D5A73">
        <w:rPr>
          <w:rFonts w:ascii="Times New Roman" w:eastAsia="Times New Roman" w:hAnsi="Times New Roman" w:cs="Times New Roman"/>
          <w:sz w:val="24"/>
          <w:szCs w:val="24"/>
          <w:lang w:val="en-US"/>
          <w:rPrChange w:id="1799" w:author="Alberto D'Agostino" w:date="2025-02-03T11:40:00Z">
            <w:rPr>
              <w:rFonts w:ascii="Times New Roman" w:eastAsia="Times New Roman" w:hAnsi="Times New Roman" w:cs="Times New Roman"/>
              <w:sz w:val="24"/>
              <w:szCs w:val="24"/>
            </w:rPr>
          </w:rPrChange>
        </w:rPr>
        <w:t>Walny</w:t>
      </w:r>
      <w:proofErr w:type="spellEnd"/>
      <w:r w:rsidRPr="009D5A73">
        <w:rPr>
          <w:rFonts w:ascii="Times New Roman" w:eastAsia="Times New Roman" w:hAnsi="Times New Roman" w:cs="Times New Roman"/>
          <w:sz w:val="24"/>
          <w:szCs w:val="24"/>
          <w:lang w:val="en-US"/>
          <w:rPrChange w:id="1800" w:author="Alberto D'Agostino" w:date="2025-02-03T11:40:00Z">
            <w:rPr>
              <w:rFonts w:ascii="Times New Roman" w:eastAsia="Times New Roman" w:hAnsi="Times New Roman" w:cs="Times New Roman"/>
              <w:sz w:val="24"/>
              <w:szCs w:val="24"/>
            </w:rPr>
          </w:rPrChange>
        </w:rPr>
        <w:t xml:space="preserve">, J., Frisson, C., West, M., </w:t>
      </w:r>
      <w:proofErr w:type="spellStart"/>
      <w:r w:rsidRPr="009D5A73">
        <w:rPr>
          <w:rFonts w:ascii="Times New Roman" w:eastAsia="Times New Roman" w:hAnsi="Times New Roman" w:cs="Times New Roman"/>
          <w:sz w:val="24"/>
          <w:szCs w:val="24"/>
          <w:lang w:val="en-US"/>
          <w:rPrChange w:id="1801" w:author="Alberto D'Agostino" w:date="2025-02-03T11:40:00Z">
            <w:rPr>
              <w:rFonts w:ascii="Times New Roman" w:eastAsia="Times New Roman" w:hAnsi="Times New Roman" w:cs="Times New Roman"/>
              <w:sz w:val="24"/>
              <w:szCs w:val="24"/>
            </w:rPr>
          </w:rPrChange>
        </w:rPr>
        <w:t>Kosminsky</w:t>
      </w:r>
      <w:proofErr w:type="spellEnd"/>
      <w:r w:rsidRPr="009D5A73">
        <w:rPr>
          <w:rFonts w:ascii="Times New Roman" w:eastAsia="Times New Roman" w:hAnsi="Times New Roman" w:cs="Times New Roman"/>
          <w:sz w:val="24"/>
          <w:szCs w:val="24"/>
          <w:lang w:val="en-US"/>
          <w:rPrChange w:id="1802" w:author="Alberto D'Agostino" w:date="2025-02-03T11:40:00Z">
            <w:rPr>
              <w:rFonts w:ascii="Times New Roman" w:eastAsia="Times New Roman" w:hAnsi="Times New Roman" w:cs="Times New Roman"/>
              <w:sz w:val="24"/>
              <w:szCs w:val="24"/>
            </w:rPr>
          </w:rPrChange>
        </w:rPr>
        <w:t xml:space="preserve">, D., Knudsen, S., </w:t>
      </w:r>
      <w:proofErr w:type="spellStart"/>
      <w:r w:rsidRPr="009D5A73">
        <w:rPr>
          <w:rFonts w:ascii="Times New Roman" w:eastAsia="Times New Roman" w:hAnsi="Times New Roman" w:cs="Times New Roman"/>
          <w:sz w:val="24"/>
          <w:szCs w:val="24"/>
          <w:lang w:val="en-US"/>
          <w:rPrChange w:id="1803" w:author="Alberto D'Agostino" w:date="2025-02-03T11:40:00Z">
            <w:rPr>
              <w:rFonts w:ascii="Times New Roman" w:eastAsia="Times New Roman" w:hAnsi="Times New Roman" w:cs="Times New Roman"/>
              <w:sz w:val="24"/>
              <w:szCs w:val="24"/>
            </w:rPr>
          </w:rPrChange>
        </w:rPr>
        <w:t>Carpendale</w:t>
      </w:r>
      <w:proofErr w:type="spellEnd"/>
      <w:r w:rsidRPr="009D5A73">
        <w:rPr>
          <w:rFonts w:ascii="Times New Roman" w:eastAsia="Times New Roman" w:hAnsi="Times New Roman" w:cs="Times New Roman"/>
          <w:sz w:val="24"/>
          <w:szCs w:val="24"/>
          <w:lang w:val="en-US"/>
          <w:rPrChange w:id="1804" w:author="Alberto D'Agostino" w:date="2025-02-03T11:40:00Z">
            <w:rPr>
              <w:rFonts w:ascii="Times New Roman" w:eastAsia="Times New Roman" w:hAnsi="Times New Roman" w:cs="Times New Roman"/>
              <w:sz w:val="24"/>
              <w:szCs w:val="24"/>
            </w:rPr>
          </w:rPrChange>
        </w:rPr>
        <w:t xml:space="preserve">, S., &amp; Willett, W. (2020). Data Changes Everything: Challenges and Opportunities in Data Visualization Design Handoff. </w:t>
      </w:r>
      <w:r w:rsidRPr="009D5A73">
        <w:rPr>
          <w:rFonts w:ascii="Times New Roman" w:eastAsia="Times New Roman" w:hAnsi="Times New Roman" w:cs="Times New Roman"/>
          <w:i/>
          <w:sz w:val="24"/>
          <w:szCs w:val="24"/>
          <w:lang w:val="en-US"/>
          <w:rPrChange w:id="1805" w:author="Alberto D'Agostino" w:date="2025-02-03T11:40:00Z">
            <w:rPr>
              <w:rFonts w:ascii="Times New Roman" w:eastAsia="Times New Roman" w:hAnsi="Times New Roman" w:cs="Times New Roman"/>
              <w:i/>
              <w:sz w:val="24"/>
              <w:szCs w:val="24"/>
            </w:rPr>
          </w:rPrChange>
        </w:rPr>
        <w:t>IEEE Transactions on Visualization and Computer Graphics</w:t>
      </w:r>
      <w:r w:rsidRPr="009D5A73">
        <w:rPr>
          <w:rFonts w:ascii="Times New Roman" w:eastAsia="Times New Roman" w:hAnsi="Times New Roman" w:cs="Times New Roman"/>
          <w:sz w:val="24"/>
          <w:szCs w:val="24"/>
          <w:lang w:val="en-US"/>
          <w:rPrChange w:id="1806"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807" w:author="Alberto D'Agostino" w:date="2025-02-03T11:40:00Z">
            <w:rPr>
              <w:rFonts w:ascii="Times New Roman" w:eastAsia="Times New Roman" w:hAnsi="Times New Roman" w:cs="Times New Roman"/>
              <w:i/>
              <w:sz w:val="24"/>
              <w:szCs w:val="24"/>
            </w:rPr>
          </w:rPrChange>
        </w:rPr>
        <w:t>26</w:t>
      </w:r>
      <w:r w:rsidRPr="009D5A73">
        <w:rPr>
          <w:rFonts w:ascii="Times New Roman" w:eastAsia="Times New Roman" w:hAnsi="Times New Roman" w:cs="Times New Roman"/>
          <w:sz w:val="24"/>
          <w:szCs w:val="24"/>
          <w:lang w:val="en-US"/>
          <w:rPrChange w:id="1808" w:author="Alberto D'Agostino" w:date="2025-02-03T11:40:00Z">
            <w:rPr>
              <w:rFonts w:ascii="Times New Roman" w:eastAsia="Times New Roman" w:hAnsi="Times New Roman" w:cs="Times New Roman"/>
              <w:sz w:val="24"/>
              <w:szCs w:val="24"/>
            </w:rPr>
          </w:rPrChange>
        </w:rPr>
        <w:t>(1), 12–22.</w:t>
      </w:r>
      <w:r w:rsidR="0067076A" w:rsidRPr="009D5A73">
        <w:rPr>
          <w:lang w:val="en-US"/>
          <w:rPrChange w:id="1809" w:author="Alberto D'Agostino" w:date="2025-02-03T11:40:00Z">
            <w:rPr/>
          </w:rPrChange>
        </w:rPr>
        <w:fldChar w:fldCharType="begin"/>
      </w:r>
      <w:r w:rsidR="0067076A" w:rsidRPr="009D5A73">
        <w:rPr>
          <w:lang w:val="en-US"/>
          <w:rPrChange w:id="1810" w:author="Alberto D'Agostino" w:date="2025-02-03T11:40:00Z">
            <w:rPr/>
          </w:rPrChange>
        </w:rPr>
        <w:instrText xml:space="preserve"> HYPERLINK "https://doi.org/10.1109/TVCG.2019.2934538" \h </w:instrText>
      </w:r>
      <w:r w:rsidR="0067076A" w:rsidRPr="009D5A73">
        <w:rPr>
          <w:lang w:val="en-US"/>
          <w:rPrChange w:id="1811" w:author="Alberto D'Agostino" w:date="2025-02-03T11:40:00Z">
            <w:rPr/>
          </w:rPrChange>
        </w:rPr>
        <w:fldChar w:fldCharType="separate"/>
      </w:r>
      <w:r w:rsidRPr="009D5A73">
        <w:rPr>
          <w:rFonts w:ascii="Times New Roman" w:eastAsia="Times New Roman" w:hAnsi="Times New Roman" w:cs="Times New Roman"/>
          <w:sz w:val="24"/>
          <w:szCs w:val="24"/>
          <w:lang w:val="en-US"/>
          <w:rPrChange w:id="1812"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813"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814" w:author="Alberto D'Agostino" w:date="2025-02-03T11:40:00Z">
            <w:rPr/>
          </w:rPrChange>
        </w:rPr>
        <w:fldChar w:fldCharType="begin"/>
      </w:r>
      <w:r w:rsidR="0067076A" w:rsidRPr="009D5A73">
        <w:rPr>
          <w:lang w:val="en-US"/>
          <w:rPrChange w:id="1815" w:author="Alberto D'Agostino" w:date="2025-02-03T11:40:00Z">
            <w:rPr/>
          </w:rPrChange>
        </w:rPr>
        <w:instrText xml:space="preserve"> HYPERLINK "https://doi.org/10.1109/TVCG.2019.2934538" \h </w:instrText>
      </w:r>
      <w:r w:rsidR="0067076A" w:rsidRPr="009D5A73">
        <w:rPr>
          <w:lang w:val="en-US"/>
          <w:rPrChange w:id="1816"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817" w:author="Alberto D'Agostino" w:date="2025-02-03T11:40:00Z">
            <w:rPr>
              <w:rFonts w:ascii="Times New Roman" w:eastAsia="Times New Roman" w:hAnsi="Times New Roman" w:cs="Times New Roman"/>
              <w:color w:val="1155CC"/>
              <w:sz w:val="24"/>
              <w:szCs w:val="24"/>
              <w:u w:val="single"/>
            </w:rPr>
          </w:rPrChange>
        </w:rPr>
        <w:t>https://doi.org/10.1109/TVCG.2019.2934538</w:t>
      </w:r>
      <w:r w:rsidR="0067076A" w:rsidRPr="009D5A73">
        <w:rPr>
          <w:rFonts w:ascii="Times New Roman" w:eastAsia="Times New Roman" w:hAnsi="Times New Roman" w:cs="Times New Roman"/>
          <w:color w:val="1155CC"/>
          <w:sz w:val="24"/>
          <w:szCs w:val="24"/>
          <w:u w:val="single"/>
          <w:lang w:val="en-US"/>
          <w:rPrChange w:id="1818" w:author="Alberto D'Agostino" w:date="2025-02-03T11:40:00Z">
            <w:rPr>
              <w:rFonts w:ascii="Times New Roman" w:eastAsia="Times New Roman" w:hAnsi="Times New Roman" w:cs="Times New Roman"/>
              <w:color w:val="1155CC"/>
              <w:sz w:val="24"/>
              <w:szCs w:val="24"/>
              <w:u w:val="single"/>
            </w:rPr>
          </w:rPrChange>
        </w:rPr>
        <w:fldChar w:fldCharType="end"/>
      </w:r>
    </w:p>
    <w:p w14:paraId="1B749237" w14:textId="068E4624" w:rsidR="004B2208" w:rsidRPr="009D5A73" w:rsidRDefault="004B2208">
      <w:pPr>
        <w:spacing w:line="480" w:lineRule="auto"/>
        <w:ind w:left="709" w:hanging="709"/>
        <w:jc w:val="both"/>
        <w:rPr>
          <w:ins w:id="1819" w:author="Alberto D'Agostino" w:date="2025-02-03T11:29:00Z"/>
          <w:rFonts w:ascii="Times New Roman" w:eastAsia="Times New Roman" w:hAnsi="Times New Roman" w:cs="Times New Roman"/>
          <w:sz w:val="24"/>
          <w:szCs w:val="24"/>
          <w:lang w:val="en-US"/>
          <w:rPrChange w:id="1820" w:author="Alberto D'Agostino" w:date="2025-02-03T11:40:00Z">
            <w:rPr>
              <w:ins w:id="1821" w:author="Alberto D'Agostino" w:date="2025-02-03T11:29:00Z"/>
              <w:rFonts w:ascii="Times New Roman" w:eastAsia="Times New Roman" w:hAnsi="Times New Roman" w:cs="Times New Roman"/>
              <w:sz w:val="24"/>
              <w:szCs w:val="24"/>
            </w:rPr>
          </w:rPrChange>
        </w:rPr>
      </w:pPr>
      <w:ins w:id="1822" w:author="Alberto D'Agostino" w:date="2025-02-03T11:29:00Z">
        <w:r w:rsidRPr="009D5A73">
          <w:rPr>
            <w:rFonts w:ascii="Times New Roman" w:eastAsia="Times New Roman" w:hAnsi="Times New Roman" w:cs="Times New Roman"/>
            <w:sz w:val="24"/>
            <w:szCs w:val="24"/>
            <w:lang w:val="en-US"/>
            <w:rPrChange w:id="1823" w:author="Alberto D'Agostino" w:date="2025-02-03T11:40:00Z">
              <w:rPr>
                <w:rFonts w:ascii="Times New Roman" w:eastAsia="Times New Roman" w:hAnsi="Times New Roman" w:cs="Times New Roman"/>
                <w:sz w:val="24"/>
                <w:szCs w:val="24"/>
              </w:rPr>
            </w:rPrChange>
          </w:rPr>
          <w:t xml:space="preserve">Wise, D. U., Dunn, D. E., </w:t>
        </w:r>
        <w:proofErr w:type="spellStart"/>
        <w:r w:rsidRPr="009D5A73">
          <w:rPr>
            <w:rFonts w:ascii="Times New Roman" w:eastAsia="Times New Roman" w:hAnsi="Times New Roman" w:cs="Times New Roman"/>
            <w:sz w:val="24"/>
            <w:szCs w:val="24"/>
            <w:lang w:val="en-US"/>
            <w:rPrChange w:id="1824" w:author="Alberto D'Agostino" w:date="2025-02-03T11:40:00Z">
              <w:rPr>
                <w:rFonts w:ascii="Times New Roman" w:eastAsia="Times New Roman" w:hAnsi="Times New Roman" w:cs="Times New Roman"/>
                <w:sz w:val="24"/>
                <w:szCs w:val="24"/>
              </w:rPr>
            </w:rPrChange>
          </w:rPr>
          <w:t>Engelder</w:t>
        </w:r>
        <w:proofErr w:type="spellEnd"/>
        <w:r w:rsidRPr="009D5A73">
          <w:rPr>
            <w:rFonts w:ascii="Times New Roman" w:eastAsia="Times New Roman" w:hAnsi="Times New Roman" w:cs="Times New Roman"/>
            <w:sz w:val="24"/>
            <w:szCs w:val="24"/>
            <w:lang w:val="en-US"/>
            <w:rPrChange w:id="1825" w:author="Alberto D'Agostino" w:date="2025-02-03T11:40:00Z">
              <w:rPr>
                <w:rFonts w:ascii="Times New Roman" w:eastAsia="Times New Roman" w:hAnsi="Times New Roman" w:cs="Times New Roman"/>
                <w:sz w:val="24"/>
                <w:szCs w:val="24"/>
              </w:rPr>
            </w:rPrChange>
          </w:rPr>
          <w:t xml:space="preserve">, J. T., Geiser, P. A., Hatcher, R. D., Kish, S. A., Odom, A. L., &amp; </w:t>
        </w:r>
        <w:proofErr w:type="spellStart"/>
        <w:r w:rsidRPr="009D5A73">
          <w:rPr>
            <w:rFonts w:ascii="Times New Roman" w:eastAsia="Times New Roman" w:hAnsi="Times New Roman" w:cs="Times New Roman"/>
            <w:sz w:val="24"/>
            <w:szCs w:val="24"/>
            <w:lang w:val="en-US"/>
            <w:rPrChange w:id="1826" w:author="Alberto D'Agostino" w:date="2025-02-03T11:40:00Z">
              <w:rPr>
                <w:rFonts w:ascii="Times New Roman" w:eastAsia="Times New Roman" w:hAnsi="Times New Roman" w:cs="Times New Roman"/>
                <w:sz w:val="24"/>
                <w:szCs w:val="24"/>
              </w:rPr>
            </w:rPrChange>
          </w:rPr>
          <w:t>Schamel</w:t>
        </w:r>
        <w:proofErr w:type="spellEnd"/>
        <w:r w:rsidRPr="009D5A73">
          <w:rPr>
            <w:rFonts w:ascii="Times New Roman" w:eastAsia="Times New Roman" w:hAnsi="Times New Roman" w:cs="Times New Roman"/>
            <w:sz w:val="24"/>
            <w:szCs w:val="24"/>
            <w:lang w:val="en-US"/>
            <w:rPrChange w:id="1827" w:author="Alberto D'Agostino" w:date="2025-02-03T11:40:00Z">
              <w:rPr>
                <w:rFonts w:ascii="Times New Roman" w:eastAsia="Times New Roman" w:hAnsi="Times New Roman" w:cs="Times New Roman"/>
                <w:sz w:val="24"/>
                <w:szCs w:val="24"/>
              </w:rPr>
            </w:rPrChange>
          </w:rPr>
          <w:t xml:space="preserve">, S. (1984). Fault-related rocks: Suggestions for terminology. Geology, 12(7), 391-394. </w:t>
        </w:r>
        <w:r w:rsidRPr="009D5A73">
          <w:rPr>
            <w:rFonts w:ascii="Times New Roman" w:eastAsia="Times New Roman" w:hAnsi="Times New Roman" w:cs="Times New Roman"/>
            <w:sz w:val="24"/>
            <w:szCs w:val="24"/>
            <w:lang w:val="en-US"/>
            <w:rPrChange w:id="1828" w:author="Alberto D'Agostino" w:date="2025-02-03T11:40:00Z">
              <w:rPr>
                <w:rFonts w:ascii="Times New Roman" w:eastAsia="Times New Roman" w:hAnsi="Times New Roman" w:cs="Times New Roman"/>
                <w:sz w:val="24"/>
                <w:szCs w:val="24"/>
              </w:rPr>
            </w:rPrChange>
          </w:rPr>
          <w:fldChar w:fldCharType="begin"/>
        </w:r>
        <w:r w:rsidRPr="009D5A73">
          <w:rPr>
            <w:rFonts w:ascii="Times New Roman" w:eastAsia="Times New Roman" w:hAnsi="Times New Roman" w:cs="Times New Roman"/>
            <w:sz w:val="24"/>
            <w:szCs w:val="24"/>
            <w:lang w:val="en-US"/>
            <w:rPrChange w:id="1829" w:author="Alberto D'Agostino" w:date="2025-02-03T11:40:00Z">
              <w:rPr>
                <w:rFonts w:ascii="Times New Roman" w:eastAsia="Times New Roman" w:hAnsi="Times New Roman" w:cs="Times New Roman"/>
                <w:sz w:val="24"/>
                <w:szCs w:val="24"/>
              </w:rPr>
            </w:rPrChange>
          </w:rPr>
          <w:instrText xml:space="preserve"> HYPERLINK "</w:instrText>
        </w:r>
        <w:r w:rsidRPr="009D5A73">
          <w:rPr>
            <w:rFonts w:ascii="Times New Roman" w:eastAsia="Times New Roman" w:hAnsi="Times New Roman" w:cs="Times New Roman"/>
            <w:sz w:val="24"/>
            <w:szCs w:val="24"/>
            <w:lang w:val="en-US"/>
            <w:rPrChange w:id="1830" w:author="Alberto D'Agostino" w:date="2025-02-03T11:40:00Z">
              <w:rPr>
                <w:rFonts w:ascii="Times New Roman" w:eastAsia="Times New Roman" w:hAnsi="Times New Roman" w:cs="Times New Roman"/>
                <w:sz w:val="24"/>
                <w:szCs w:val="24"/>
              </w:rPr>
            </w:rPrChange>
          </w:rPr>
          <w:instrText>https://doi.org/10.1130/0091-7613(1984)12%3C391:FRSFT%3E2.0.CO;2</w:instrText>
        </w:r>
        <w:r w:rsidRPr="009D5A73">
          <w:rPr>
            <w:rFonts w:ascii="Times New Roman" w:eastAsia="Times New Roman" w:hAnsi="Times New Roman" w:cs="Times New Roman"/>
            <w:sz w:val="24"/>
            <w:szCs w:val="24"/>
            <w:lang w:val="en-US"/>
            <w:rPrChange w:id="1831" w:author="Alberto D'Agostino" w:date="2025-02-03T11:40:00Z">
              <w:rPr>
                <w:rFonts w:ascii="Times New Roman" w:eastAsia="Times New Roman" w:hAnsi="Times New Roman" w:cs="Times New Roman"/>
                <w:sz w:val="24"/>
                <w:szCs w:val="24"/>
              </w:rPr>
            </w:rPrChange>
          </w:rPr>
          <w:instrText xml:space="preserve">" </w:instrText>
        </w:r>
        <w:r w:rsidRPr="009D5A73">
          <w:rPr>
            <w:rFonts w:ascii="Times New Roman" w:eastAsia="Times New Roman" w:hAnsi="Times New Roman" w:cs="Times New Roman"/>
            <w:sz w:val="24"/>
            <w:szCs w:val="24"/>
            <w:lang w:val="en-US"/>
            <w:rPrChange w:id="1832" w:author="Alberto D'Agostino" w:date="2025-02-03T11:40:00Z">
              <w:rPr>
                <w:rFonts w:ascii="Times New Roman" w:eastAsia="Times New Roman" w:hAnsi="Times New Roman" w:cs="Times New Roman"/>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1833" w:author="Alberto D'Agostino" w:date="2025-02-03T11:40:00Z">
              <w:rPr>
                <w:rStyle w:val="Collegamentoipertestuale"/>
                <w:rFonts w:ascii="Times New Roman" w:eastAsia="Times New Roman" w:hAnsi="Times New Roman" w:cs="Times New Roman"/>
                <w:sz w:val="24"/>
                <w:szCs w:val="24"/>
              </w:rPr>
            </w:rPrChange>
          </w:rPr>
          <w:t>https://doi.org/10.1130/0091-7613(1984)12%3C391:FRSFT%3E2.0.CO;2</w:t>
        </w:r>
        <w:r w:rsidRPr="009D5A73">
          <w:rPr>
            <w:rFonts w:ascii="Times New Roman" w:eastAsia="Times New Roman" w:hAnsi="Times New Roman" w:cs="Times New Roman"/>
            <w:sz w:val="24"/>
            <w:szCs w:val="24"/>
            <w:lang w:val="en-US"/>
            <w:rPrChange w:id="1834" w:author="Alberto D'Agostino" w:date="2025-02-03T11:40:00Z">
              <w:rPr>
                <w:rFonts w:ascii="Times New Roman" w:eastAsia="Times New Roman" w:hAnsi="Times New Roman" w:cs="Times New Roman"/>
                <w:sz w:val="24"/>
                <w:szCs w:val="24"/>
              </w:rPr>
            </w:rPrChange>
          </w:rPr>
          <w:fldChar w:fldCharType="end"/>
        </w:r>
      </w:ins>
    </w:p>
    <w:p w14:paraId="000001D8" w14:textId="30ADED4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835"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1836" w:author="Alberto D'Agostino" w:date="2025-02-03T11:40:00Z">
            <w:rPr>
              <w:rFonts w:ascii="Times New Roman" w:eastAsia="Times New Roman" w:hAnsi="Times New Roman" w:cs="Times New Roman"/>
              <w:sz w:val="24"/>
              <w:szCs w:val="24"/>
            </w:rPr>
          </w:rPrChange>
        </w:rPr>
        <w:t>Wohlmann</w:t>
      </w:r>
      <w:proofErr w:type="spellEnd"/>
      <w:r w:rsidRPr="009D5A73">
        <w:rPr>
          <w:rFonts w:ascii="Times New Roman" w:eastAsia="Times New Roman" w:hAnsi="Times New Roman" w:cs="Times New Roman"/>
          <w:sz w:val="24"/>
          <w:szCs w:val="24"/>
          <w:lang w:val="en-US"/>
          <w:rPrChange w:id="1837" w:author="Alberto D'Agostino" w:date="2025-02-03T11:40:00Z">
            <w:rPr>
              <w:rFonts w:ascii="Times New Roman" w:eastAsia="Times New Roman" w:hAnsi="Times New Roman" w:cs="Times New Roman"/>
              <w:sz w:val="24"/>
              <w:szCs w:val="24"/>
            </w:rPr>
          </w:rPrChange>
        </w:rPr>
        <w:t xml:space="preserve">, J. (2024). Expanding the field of view: A simple approach for interactive </w:t>
      </w:r>
      <w:proofErr w:type="spellStart"/>
      <w:r w:rsidRPr="009D5A73">
        <w:rPr>
          <w:rFonts w:ascii="Times New Roman" w:eastAsia="Times New Roman" w:hAnsi="Times New Roman" w:cs="Times New Roman"/>
          <w:sz w:val="24"/>
          <w:szCs w:val="24"/>
          <w:lang w:val="en-US"/>
          <w:rPrChange w:id="1838" w:author="Alberto D'Agostino" w:date="2025-02-03T11:40:00Z">
            <w:rPr>
              <w:rFonts w:ascii="Times New Roman" w:eastAsia="Times New Roman" w:hAnsi="Times New Roman" w:cs="Times New Roman"/>
              <w:sz w:val="24"/>
              <w:szCs w:val="24"/>
            </w:rPr>
          </w:rPrChange>
        </w:rPr>
        <w:t>visualisation</w:t>
      </w:r>
      <w:proofErr w:type="spellEnd"/>
      <w:r w:rsidRPr="009D5A73">
        <w:rPr>
          <w:rFonts w:ascii="Times New Roman" w:eastAsia="Times New Roman" w:hAnsi="Times New Roman" w:cs="Times New Roman"/>
          <w:sz w:val="24"/>
          <w:szCs w:val="24"/>
          <w:lang w:val="en-US"/>
          <w:rPrChange w:id="1839" w:author="Alberto D'Agostino" w:date="2025-02-03T11:40:00Z">
            <w:rPr>
              <w:rFonts w:ascii="Times New Roman" w:eastAsia="Times New Roman" w:hAnsi="Times New Roman" w:cs="Times New Roman"/>
              <w:sz w:val="24"/>
              <w:szCs w:val="24"/>
            </w:rPr>
          </w:rPrChange>
        </w:rPr>
        <w:t xml:space="preserve"> of electron microscopy data. </w:t>
      </w:r>
      <w:r w:rsidRPr="009D5A73">
        <w:rPr>
          <w:rFonts w:ascii="Times New Roman" w:eastAsia="Times New Roman" w:hAnsi="Times New Roman" w:cs="Times New Roman"/>
          <w:i/>
          <w:sz w:val="24"/>
          <w:szCs w:val="24"/>
          <w:lang w:val="en-US"/>
          <w:rPrChange w:id="1840" w:author="Alberto D'Agostino" w:date="2025-02-03T11:40:00Z">
            <w:rPr>
              <w:rFonts w:ascii="Times New Roman" w:eastAsia="Times New Roman" w:hAnsi="Times New Roman" w:cs="Times New Roman"/>
              <w:i/>
              <w:sz w:val="24"/>
              <w:szCs w:val="24"/>
            </w:rPr>
          </w:rPrChange>
        </w:rPr>
        <w:t>Journal of Cell Science</w:t>
      </w:r>
      <w:r w:rsidRPr="009D5A73">
        <w:rPr>
          <w:rFonts w:ascii="Times New Roman" w:eastAsia="Times New Roman" w:hAnsi="Times New Roman" w:cs="Times New Roman"/>
          <w:sz w:val="24"/>
          <w:szCs w:val="24"/>
          <w:lang w:val="en-US"/>
          <w:rPrChange w:id="1841" w:author="Alberto D'Agostino" w:date="2025-02-03T11:40:00Z">
            <w:rPr>
              <w:rFonts w:ascii="Times New Roman" w:eastAsia="Times New Roman" w:hAnsi="Times New Roman" w:cs="Times New Roman"/>
              <w:sz w:val="24"/>
              <w:szCs w:val="24"/>
            </w:rPr>
          </w:rPrChange>
        </w:rPr>
        <w:t>, jcs.262198.</w:t>
      </w:r>
      <w:r w:rsidR="0067076A" w:rsidRPr="009D5A73">
        <w:rPr>
          <w:lang w:val="en-US"/>
          <w:rPrChange w:id="1842" w:author="Alberto D'Agostino" w:date="2025-02-03T11:40:00Z">
            <w:rPr/>
          </w:rPrChange>
        </w:rPr>
        <w:fldChar w:fldCharType="begin"/>
      </w:r>
      <w:r w:rsidR="0067076A" w:rsidRPr="009D5A73">
        <w:rPr>
          <w:lang w:val="en-US"/>
          <w:rPrChange w:id="1843" w:author="Alberto D'Agostino" w:date="2025-02-03T11:40:00Z">
            <w:rPr/>
          </w:rPrChange>
        </w:rPr>
        <w:instrText xml:space="preserve"> HYPERLINK "https://doi.org/10.1242/jcs.262198" \h </w:instrText>
      </w:r>
      <w:r w:rsidR="0067076A" w:rsidRPr="009D5A73">
        <w:rPr>
          <w:lang w:val="en-US"/>
          <w:rPrChange w:id="1844" w:author="Alberto D'Agostino" w:date="2025-02-03T11:40:00Z">
            <w:rPr/>
          </w:rPrChange>
        </w:rPr>
        <w:fldChar w:fldCharType="separate"/>
      </w:r>
      <w:r w:rsidRPr="009D5A73">
        <w:rPr>
          <w:rFonts w:ascii="Times New Roman" w:eastAsia="Times New Roman" w:hAnsi="Times New Roman" w:cs="Times New Roman"/>
          <w:sz w:val="24"/>
          <w:szCs w:val="24"/>
          <w:lang w:val="en-US"/>
          <w:rPrChange w:id="1845"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846"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847" w:author="Alberto D'Agostino" w:date="2025-02-03T11:40:00Z">
            <w:rPr/>
          </w:rPrChange>
        </w:rPr>
        <w:fldChar w:fldCharType="begin"/>
      </w:r>
      <w:r w:rsidR="0067076A" w:rsidRPr="009D5A73">
        <w:rPr>
          <w:lang w:val="en-US"/>
          <w:rPrChange w:id="1848" w:author="Alberto D'Agostino" w:date="2025-02-03T11:40:00Z">
            <w:rPr/>
          </w:rPrChange>
        </w:rPr>
        <w:instrText xml:space="preserve"> HYPERLINK "https://doi.org/10.1242/jcs.262198" \h </w:instrText>
      </w:r>
      <w:r w:rsidR="0067076A" w:rsidRPr="009D5A73">
        <w:rPr>
          <w:lang w:val="en-US"/>
          <w:rPrChange w:id="1849" w:author="Alberto D'Agostino" w:date="2025-02-03T11:40:00Z">
            <w:rPr/>
          </w:rPrChange>
        </w:rPr>
        <w:fldChar w:fldCharType="separate"/>
      </w:r>
      <w:r w:rsidRPr="009D5A73">
        <w:rPr>
          <w:rFonts w:ascii="Times New Roman" w:eastAsia="Times New Roman" w:hAnsi="Times New Roman" w:cs="Times New Roman"/>
          <w:color w:val="1155CC"/>
          <w:sz w:val="24"/>
          <w:szCs w:val="24"/>
          <w:u w:val="single"/>
          <w:lang w:val="en-US"/>
          <w:rPrChange w:id="1850" w:author="Alberto D'Agostino" w:date="2025-02-03T11:40:00Z">
            <w:rPr>
              <w:rFonts w:ascii="Times New Roman" w:eastAsia="Times New Roman" w:hAnsi="Times New Roman" w:cs="Times New Roman"/>
              <w:color w:val="1155CC"/>
              <w:sz w:val="24"/>
              <w:szCs w:val="24"/>
              <w:u w:val="single"/>
            </w:rPr>
          </w:rPrChange>
        </w:rPr>
        <w:t>https://doi.org/10.1242/jcs.262198</w:t>
      </w:r>
      <w:r w:rsidR="0067076A" w:rsidRPr="009D5A73">
        <w:rPr>
          <w:rFonts w:ascii="Times New Roman" w:eastAsia="Times New Roman" w:hAnsi="Times New Roman" w:cs="Times New Roman"/>
          <w:color w:val="1155CC"/>
          <w:sz w:val="24"/>
          <w:szCs w:val="24"/>
          <w:u w:val="single"/>
          <w:lang w:val="en-US"/>
          <w:rPrChange w:id="1851" w:author="Alberto D'Agostino" w:date="2025-02-03T11:40:00Z">
            <w:rPr>
              <w:rFonts w:ascii="Times New Roman" w:eastAsia="Times New Roman" w:hAnsi="Times New Roman" w:cs="Times New Roman"/>
              <w:color w:val="1155CC"/>
              <w:sz w:val="24"/>
              <w:szCs w:val="24"/>
              <w:u w:val="single"/>
            </w:rPr>
          </w:rPrChange>
        </w:rPr>
        <w:fldChar w:fldCharType="end"/>
      </w:r>
    </w:p>
    <w:p w14:paraId="000001DE" w14:textId="77777777" w:rsidR="00696B80" w:rsidRDefault="00734CE6">
      <w:pPr>
        <w:shd w:val="clear" w:color="auto" w:fill="FFFFFF"/>
        <w:spacing w:before="280" w:after="280" w:line="240" w:lineRule="auto"/>
        <w:rPr>
          <w:rFonts w:ascii="Times New Roman" w:eastAsia="Times New Roman" w:hAnsi="Times New Roman" w:cs="Times New Roman"/>
          <w:b/>
          <w:i/>
          <w:color w:val="1C1D1E"/>
          <w:sz w:val="24"/>
          <w:szCs w:val="24"/>
          <w:highlight w:val="yellow"/>
        </w:rPr>
      </w:pPr>
      <w:r>
        <w:rPr>
          <w:rFonts w:ascii="Times New Roman" w:eastAsia="Times New Roman" w:hAnsi="Times New Roman" w:cs="Times New Roman"/>
          <w:b/>
          <w:i/>
          <w:color w:val="1C1D1E"/>
          <w:sz w:val="24"/>
          <w:szCs w:val="24"/>
          <w:highlight w:val="yellow"/>
        </w:rPr>
        <w:lastRenderedPageBreak/>
        <w:t>Tables (each table complete with title and footnotes)</w:t>
      </w:r>
    </w:p>
    <w:p w14:paraId="000001DF" w14:textId="77777777" w:rsidR="00696B80" w:rsidRDefault="00734CE6">
      <w:pPr>
        <w:shd w:val="clear" w:color="auto" w:fill="FFFFFF"/>
        <w:spacing w:before="280" w:after="280" w:line="240" w:lineRule="auto"/>
        <w:rPr>
          <w:rFonts w:ascii="Times New Roman" w:eastAsia="Times New Roman" w:hAnsi="Times New Roman" w:cs="Times New Roman"/>
          <w:b/>
          <w:i/>
          <w:color w:val="1C1D1E"/>
          <w:sz w:val="24"/>
          <w:szCs w:val="24"/>
          <w:highlight w:val="yellow"/>
        </w:rPr>
      </w:pPr>
      <w:r>
        <w:rPr>
          <w:rFonts w:ascii="Times New Roman" w:eastAsia="Times New Roman" w:hAnsi="Times New Roman" w:cs="Times New Roman"/>
          <w:b/>
          <w:i/>
          <w:color w:val="1C1D1E"/>
          <w:sz w:val="24"/>
          <w:szCs w:val="24"/>
          <w:highlight w:val="yellow"/>
        </w:rPr>
        <w:t>Figure legends</w:t>
      </w:r>
    </w:p>
    <w:p w14:paraId="000001E0" w14:textId="77777777" w:rsidR="00696B80" w:rsidRDefault="00734CE6">
      <w:pPr>
        <w:shd w:val="clear" w:color="auto" w:fill="FFFFFF"/>
        <w:spacing w:before="280" w:line="240" w:lineRule="auto"/>
        <w:rPr>
          <w:rFonts w:ascii="Times New Roman" w:eastAsia="Times New Roman" w:hAnsi="Times New Roman" w:cs="Times New Roman"/>
          <w:sz w:val="24"/>
          <w:szCs w:val="24"/>
        </w:rPr>
      </w:pPr>
      <w:r>
        <w:rPr>
          <w:rFonts w:ascii="Times New Roman" w:eastAsia="Times New Roman" w:hAnsi="Times New Roman" w:cs="Times New Roman"/>
          <w:b/>
          <w:i/>
          <w:color w:val="1C1D1E"/>
          <w:sz w:val="24"/>
          <w:szCs w:val="24"/>
          <w:highlight w:val="yellow"/>
        </w:rPr>
        <w:t>Appendices (if relevant)</w:t>
      </w:r>
    </w:p>
    <w:sectPr w:rsidR="00696B80" w:rsidSect="00342716">
      <w:footerReference w:type="default" r:id="rId38"/>
      <w:pgSz w:w="11906" w:h="16838"/>
      <w:pgMar w:top="1417" w:right="1134" w:bottom="1134" w:left="1134" w:header="708" w:footer="708" w:gutter="0"/>
      <w:lnNumType w:countBy="1"/>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ugenio Fazio" w:date="2025-01-30T05:48:00Z" w:initials="EF">
    <w:p w14:paraId="7556BB59" w14:textId="77777777" w:rsidR="00FC2175" w:rsidRPr="00CA324C" w:rsidRDefault="00FC2175" w:rsidP="0015284E">
      <w:pPr>
        <w:rPr>
          <w:lang w:val="it-IT"/>
        </w:rPr>
      </w:pPr>
      <w:r>
        <w:rPr>
          <w:rStyle w:val="Rimandocommento"/>
        </w:rPr>
        <w:annotationRef/>
      </w:r>
      <w:r w:rsidRPr="00CA324C">
        <w:rPr>
          <w:sz w:val="20"/>
          <w:szCs w:val="20"/>
          <w:lang w:val="it-IT"/>
        </w:rPr>
        <w:t xml:space="preserve">Questo titolo è </w:t>
      </w:r>
      <w:proofErr w:type="gramStart"/>
      <w:r w:rsidRPr="00CA324C">
        <w:rPr>
          <w:sz w:val="20"/>
          <w:szCs w:val="20"/>
          <w:lang w:val="it-IT"/>
        </w:rPr>
        <w:t>differente ,</w:t>
      </w:r>
      <w:proofErr w:type="gramEnd"/>
      <w:r w:rsidRPr="00CA324C">
        <w:rPr>
          <w:sz w:val="20"/>
          <w:szCs w:val="20"/>
          <w:lang w:val="it-IT"/>
        </w:rPr>
        <w:t xml:space="preserve"> verificare e decidere quale mantenere</w:t>
      </w:r>
    </w:p>
  </w:comment>
  <w:comment w:id="1" w:author="Eugenio Fazio" w:date="2025-01-30T05:51:00Z" w:initials="EF">
    <w:p w14:paraId="76FD70C3" w14:textId="77777777" w:rsidR="00FC2175" w:rsidRPr="00CA324C" w:rsidRDefault="00FC2175" w:rsidP="00E12623">
      <w:pPr>
        <w:rPr>
          <w:lang w:val="it-IT"/>
        </w:rPr>
      </w:pPr>
      <w:r>
        <w:rPr>
          <w:rStyle w:val="Rimandocommento"/>
        </w:rPr>
        <w:annotationRef/>
      </w:r>
      <w:r w:rsidRPr="00CA324C">
        <w:rPr>
          <w:sz w:val="20"/>
          <w:szCs w:val="20"/>
          <w:lang w:val="it-IT"/>
        </w:rPr>
        <w:t>Sempre? Non credo</w:t>
      </w:r>
    </w:p>
  </w:comment>
  <w:comment w:id="3" w:author="Eugenio Fazio [2]" w:date="2025-01-31T17:47:00Z" w:initials="EF">
    <w:p w14:paraId="75214451" w14:textId="182DDBCF" w:rsidR="00FC2175" w:rsidRPr="00957972" w:rsidRDefault="00FC2175">
      <w:pPr>
        <w:pStyle w:val="Testocommento"/>
        <w:rPr>
          <w:lang w:val="it-IT"/>
        </w:rPr>
      </w:pPr>
      <w:r>
        <w:rPr>
          <w:rStyle w:val="Rimandocommento"/>
        </w:rPr>
        <w:annotationRef/>
      </w:r>
      <w:r w:rsidRPr="00957972">
        <w:rPr>
          <w:lang w:val="it-IT"/>
        </w:rPr>
        <w:t xml:space="preserve">Controllare in </w:t>
      </w:r>
      <w:r>
        <w:rPr>
          <w:lang w:val="it-IT"/>
        </w:rPr>
        <w:t>t</w:t>
      </w:r>
      <w:r w:rsidRPr="00957972">
        <w:rPr>
          <w:lang w:val="it-IT"/>
        </w:rPr>
        <w:t>utto il d</w:t>
      </w:r>
      <w:r>
        <w:rPr>
          <w:lang w:val="it-IT"/>
        </w:rPr>
        <w:t>ocumento se numerare o no i capitoli, io li numererei anche perché stranamente invece poi sono numerati i sottoparagrafi, es. 2.1, 2.2, ecc. vedere istruzioni per gli autori della rivista</w:t>
      </w:r>
    </w:p>
  </w:comment>
  <w:comment w:id="75" w:author="Eugenio Fazio" w:date="2025-01-30T06:58:00Z" w:initials="EF">
    <w:p w14:paraId="2F12A421" w14:textId="77777777" w:rsidR="00FC2175" w:rsidRPr="00CA324C" w:rsidRDefault="00FC2175" w:rsidP="00D84436">
      <w:pPr>
        <w:rPr>
          <w:lang w:val="it-IT"/>
        </w:rPr>
      </w:pPr>
      <w:r>
        <w:rPr>
          <w:rStyle w:val="Rimandocommento"/>
        </w:rPr>
        <w:annotationRef/>
      </w:r>
      <w:proofErr w:type="spellStart"/>
      <w:r w:rsidRPr="00CA324C">
        <w:rPr>
          <w:sz w:val="20"/>
          <w:szCs w:val="20"/>
          <w:lang w:val="it-IT"/>
        </w:rPr>
        <w:t>Fig</w:t>
      </w:r>
      <w:proofErr w:type="spellEnd"/>
      <w:r w:rsidRPr="00CA324C">
        <w:rPr>
          <w:sz w:val="20"/>
          <w:szCs w:val="20"/>
          <w:lang w:val="it-IT"/>
        </w:rPr>
        <w:t xml:space="preserve"> 1 nuvola grigia da schiarire, non si legge scritta dentro</w:t>
      </w:r>
    </w:p>
  </w:comment>
  <w:comment w:id="139" w:author="Eugenio Fazio [2]" w:date="2025-01-30T16:36:00Z" w:initials="EF">
    <w:p w14:paraId="2C16F0CE" w14:textId="54DC6170" w:rsidR="00FC2175" w:rsidRPr="00991C46" w:rsidRDefault="00FC2175">
      <w:pPr>
        <w:pStyle w:val="Testocommento"/>
        <w:rPr>
          <w:lang w:val="it-IT"/>
        </w:rPr>
      </w:pPr>
      <w:r>
        <w:rPr>
          <w:rStyle w:val="Rimandocommento"/>
        </w:rPr>
        <w:annotationRef/>
      </w:r>
      <w:r w:rsidRPr="00991C46">
        <w:rPr>
          <w:lang w:val="it-IT"/>
        </w:rPr>
        <w:t xml:space="preserve">Sono parzialmente </w:t>
      </w:r>
      <w:proofErr w:type="spellStart"/>
      <w:r w:rsidRPr="00991C46">
        <w:rPr>
          <w:lang w:val="it-IT"/>
        </w:rPr>
        <w:t>daccordo</w:t>
      </w:r>
      <w:proofErr w:type="spellEnd"/>
      <w:r w:rsidRPr="00991C46">
        <w:rPr>
          <w:lang w:val="it-IT"/>
        </w:rPr>
        <w:t>, ci deve e</w:t>
      </w:r>
      <w:r>
        <w:rPr>
          <w:lang w:val="it-IT"/>
        </w:rPr>
        <w:t xml:space="preserve">ssere un modo, se parliamo di campioni orientati, di poter ricondurre geograficamente e nella corretta orientazione spaziale, nelle attuali coordinate geografiche il </w:t>
      </w:r>
      <w:proofErr w:type="spellStart"/>
      <w:r>
        <w:rPr>
          <w:lang w:val="it-IT"/>
        </w:rPr>
        <w:t>micorfabric</w:t>
      </w:r>
      <w:proofErr w:type="spellEnd"/>
      <w:r>
        <w:rPr>
          <w:lang w:val="it-IT"/>
        </w:rPr>
        <w:t xml:space="preserve"> (difficile ma teoricamente possibile). Altrimenti non avrebbe senso studiare le rocce in sezione sottile di campioni orientati per ricavarne la cinematica. SI potrebbe stabilire uno standard, ad esempio il </w:t>
      </w:r>
      <w:proofErr w:type="spellStart"/>
      <w:r>
        <w:rPr>
          <w:lang w:val="it-IT"/>
        </w:rPr>
        <w:t>centroide</w:t>
      </w:r>
      <w:proofErr w:type="spellEnd"/>
      <w:r>
        <w:rPr>
          <w:lang w:val="it-IT"/>
        </w:rPr>
        <w:t xml:space="preserve"> del mattoncino con delle coordinate geografiche note assimilabili a quelle del campione orientato che è stato raccolto sul terreno. Piuttosto io qui enfatizzerei che visto che il più accurato e preciso sistema di geolocalizzazione ha un errore superiore al centimetro che è comparabile con la scala della sezione sottile (centimetrica) ha poco senso collegare l’informazione geospaziale. Secondo me però possiamo </w:t>
      </w:r>
      <w:proofErr w:type="spellStart"/>
      <w:r>
        <w:rPr>
          <w:lang w:val="it-IT"/>
        </w:rPr>
        <w:t>proporree</w:t>
      </w:r>
      <w:proofErr w:type="spellEnd"/>
      <w:r>
        <w:rPr>
          <w:lang w:val="it-IT"/>
        </w:rPr>
        <w:t xml:space="preserve"> noi uno standard di riferimento. Ad esempio sulle sezioni sottili standard 4x2 cm l’incrocio delle diagonali diventa la nostra </w:t>
      </w:r>
      <w:proofErr w:type="gramStart"/>
      <w:r>
        <w:rPr>
          <w:lang w:val="it-IT"/>
        </w:rPr>
        <w:t>origine  di</w:t>
      </w:r>
      <w:proofErr w:type="gramEnd"/>
      <w:r>
        <w:rPr>
          <w:lang w:val="it-IT"/>
        </w:rPr>
        <w:t xml:space="preserve"> coordinate 0;0 oppure per maggiore compatibilità con le immagini </w:t>
      </w:r>
      <w:proofErr w:type="spellStart"/>
      <w:r>
        <w:rPr>
          <w:lang w:val="it-IT"/>
        </w:rPr>
        <w:t>raster</w:t>
      </w:r>
      <w:proofErr w:type="spellEnd"/>
      <w:r>
        <w:rPr>
          <w:lang w:val="it-IT"/>
        </w:rPr>
        <w:t xml:space="preserve"> </w:t>
      </w:r>
      <w:proofErr w:type="spellStart"/>
      <w:r>
        <w:rPr>
          <w:lang w:val="it-IT"/>
        </w:rPr>
        <w:t>langolo</w:t>
      </w:r>
      <w:proofErr w:type="spellEnd"/>
      <w:r>
        <w:rPr>
          <w:lang w:val="it-IT"/>
        </w:rPr>
        <w:t xml:space="preserve"> in alto a sinistra della sezione sottile.</w:t>
      </w:r>
    </w:p>
  </w:comment>
  <w:comment w:id="140" w:author="Eugenio Fazio [2]" w:date="2025-01-30T16:42:00Z" w:initials="EF">
    <w:p w14:paraId="74E704A7" w14:textId="4073BE68" w:rsidR="00FC2175" w:rsidRPr="002067AB" w:rsidRDefault="00FC2175">
      <w:pPr>
        <w:pStyle w:val="Testocommento"/>
        <w:rPr>
          <w:lang w:val="it-IT"/>
        </w:rPr>
      </w:pPr>
      <w:r>
        <w:rPr>
          <w:rStyle w:val="Rimandocommento"/>
        </w:rPr>
        <w:annotationRef/>
      </w:r>
      <w:r>
        <w:rPr>
          <w:lang w:val="it-IT"/>
        </w:rPr>
        <w:t>Si potrebbe ipotizzare u</w:t>
      </w:r>
      <w:r w:rsidRPr="002067AB">
        <w:rPr>
          <w:lang w:val="it-IT"/>
        </w:rPr>
        <w:t xml:space="preserve">na sorta di </w:t>
      </w:r>
      <w:r>
        <w:rPr>
          <w:lang w:val="it-IT"/>
        </w:rPr>
        <w:t>micro-</w:t>
      </w:r>
      <w:r w:rsidRPr="002067AB">
        <w:rPr>
          <w:lang w:val="it-IT"/>
        </w:rPr>
        <w:t>BIM</w:t>
      </w:r>
      <w:r>
        <w:rPr>
          <w:lang w:val="it-IT"/>
        </w:rPr>
        <w:t>, tipo quello recentemente</w:t>
      </w:r>
      <w:r w:rsidRPr="002067AB">
        <w:rPr>
          <w:lang w:val="it-IT"/>
        </w:rPr>
        <w:t xml:space="preserve"> </w:t>
      </w:r>
      <w:r>
        <w:rPr>
          <w:lang w:val="it-IT"/>
        </w:rPr>
        <w:t>utilizzato in edilizia dove puoi sempre isolare o focalizzare un dettaglio della struttura più grande (es. trovare il locale caldaie dentro un grattacielo di 100 piani)</w:t>
      </w:r>
    </w:p>
  </w:comment>
  <w:comment w:id="170" w:author="Eugenio Fazio [2]" w:date="2025-01-31T08:55:00Z" w:initials="EF">
    <w:p w14:paraId="3D01C1F1" w14:textId="0CF739CB" w:rsidR="00FC2175" w:rsidRPr="0044649A" w:rsidRDefault="00FC2175">
      <w:pPr>
        <w:pStyle w:val="Testocommento"/>
        <w:rPr>
          <w:lang w:val="it-IT"/>
        </w:rPr>
      </w:pPr>
      <w:r>
        <w:rPr>
          <w:rStyle w:val="Rimandocommento"/>
        </w:rPr>
        <w:annotationRef/>
      </w:r>
      <w:r w:rsidRPr="0044649A">
        <w:rPr>
          <w:lang w:val="it-IT"/>
        </w:rPr>
        <w:t>O sviluppati da noi?</w:t>
      </w:r>
    </w:p>
  </w:comment>
  <w:comment w:id="171" w:author="Alberto D'Agostino" w:date="2025-02-03T12:21:00Z" w:initials="AD">
    <w:p w14:paraId="61518DC8" w14:textId="5B9F949F" w:rsidR="00B75262" w:rsidRPr="00B75262" w:rsidRDefault="00B75262">
      <w:pPr>
        <w:pStyle w:val="Testocommento"/>
        <w:rPr>
          <w:lang w:val="it-IT"/>
        </w:rPr>
      </w:pPr>
      <w:r>
        <w:rPr>
          <w:rStyle w:val="Rimandocommento"/>
        </w:rPr>
        <w:annotationRef/>
      </w:r>
      <w:r w:rsidRPr="00B75262">
        <w:rPr>
          <w:lang w:val="it-IT"/>
        </w:rPr>
        <w:t>Alcuni sono s</w:t>
      </w:r>
      <w:r>
        <w:rPr>
          <w:lang w:val="it-IT"/>
        </w:rPr>
        <w:t xml:space="preserve">viluppati da noi, altri no (es., </w:t>
      </w:r>
      <w:r w:rsidRPr="00B75262">
        <w:rPr>
          <w:i/>
          <w:iCs/>
          <w:lang w:val="it-IT"/>
        </w:rPr>
        <w:t>qgis2web</w:t>
      </w:r>
      <w:r>
        <w:rPr>
          <w:lang w:val="it-IT"/>
        </w:rPr>
        <w:t xml:space="preserve"> plugin di QGIS – vedi punto 2 sotto). Fatte minime modifiche all’elenco numerato per enfatizzare ancora meglio quali tools </w:t>
      </w:r>
      <w:proofErr w:type="gramStart"/>
      <w:r>
        <w:rPr>
          <w:lang w:val="it-IT"/>
        </w:rPr>
        <w:t>sono stati sviluppati</w:t>
      </w:r>
      <w:proofErr w:type="gramEnd"/>
      <w:r>
        <w:rPr>
          <w:lang w:val="it-IT"/>
        </w:rPr>
        <w:t xml:space="preserve"> in questo lavoro.</w:t>
      </w:r>
    </w:p>
  </w:comment>
  <w:comment w:id="186" w:author="Eugenio Fazio [2]" w:date="2025-01-31T08:59:00Z" w:initials="EF">
    <w:p w14:paraId="6239AEC2" w14:textId="7954597B" w:rsidR="00FC2175" w:rsidRPr="00B75262" w:rsidRDefault="00FC2175">
      <w:pPr>
        <w:pStyle w:val="Testocommento"/>
        <w:rPr>
          <w:lang w:val="it-IT"/>
        </w:rPr>
      </w:pPr>
      <w:r>
        <w:rPr>
          <w:rStyle w:val="Rimandocommento"/>
        </w:rPr>
        <w:annotationRef/>
      </w:r>
      <w:r w:rsidRPr="00B75262">
        <w:rPr>
          <w:lang w:val="it-IT"/>
        </w:rPr>
        <w:t xml:space="preserve">O flow chart </w:t>
      </w:r>
      <w:proofErr w:type="spellStart"/>
      <w:r w:rsidRPr="00B75262">
        <w:rPr>
          <w:lang w:val="it-IT"/>
        </w:rPr>
        <w:t>diagram</w:t>
      </w:r>
      <w:proofErr w:type="spellEnd"/>
      <w:r w:rsidRPr="00B75262">
        <w:rPr>
          <w:lang w:val="it-IT"/>
        </w:rPr>
        <w:t>?</w:t>
      </w:r>
    </w:p>
  </w:comment>
  <w:comment w:id="231" w:author="Eugenio Fazio [2]" w:date="2025-01-31T11:35:00Z" w:initials="EF">
    <w:p w14:paraId="5D9A40CB" w14:textId="2BDCB7EE" w:rsidR="00FC2175" w:rsidRPr="00AB0055" w:rsidRDefault="00FC2175">
      <w:pPr>
        <w:pStyle w:val="Testocommento"/>
        <w:rPr>
          <w:lang w:val="it-IT"/>
        </w:rPr>
      </w:pPr>
      <w:r>
        <w:rPr>
          <w:rStyle w:val="Rimandocommento"/>
        </w:rPr>
        <w:annotationRef/>
      </w:r>
      <w:r w:rsidRPr="00AB0055">
        <w:rPr>
          <w:lang w:val="it-IT"/>
        </w:rPr>
        <w:t>Non è modificabile la tab</w:t>
      </w:r>
      <w:r>
        <w:rPr>
          <w:lang w:val="it-IT"/>
        </w:rPr>
        <w:t>e</w:t>
      </w:r>
      <w:r w:rsidRPr="00AB0055">
        <w:rPr>
          <w:lang w:val="it-IT"/>
        </w:rPr>
        <w:t>lla?</w:t>
      </w:r>
      <w:r>
        <w:rPr>
          <w:lang w:val="it-IT"/>
        </w:rPr>
        <w:t xml:space="preserve"> Nella prima riga ultima colonna cambierei ‘a’ in ‘an’ User Interface or GUI?  </w:t>
      </w:r>
    </w:p>
  </w:comment>
  <w:comment w:id="232" w:author="Alberto D'Agostino" w:date="2025-02-03T12:26:00Z" w:initials="AD">
    <w:p w14:paraId="7784D96D" w14:textId="77777777" w:rsidR="00B75262" w:rsidRDefault="00B75262">
      <w:pPr>
        <w:pStyle w:val="Testocommento"/>
        <w:rPr>
          <w:lang w:val="it-IT"/>
        </w:rPr>
      </w:pPr>
      <w:r>
        <w:rPr>
          <w:rStyle w:val="Rimandocommento"/>
        </w:rPr>
        <w:annotationRef/>
      </w:r>
      <w:r w:rsidRPr="00B75262">
        <w:rPr>
          <w:lang w:val="it-IT"/>
        </w:rPr>
        <w:t>Fatta un</w:t>
      </w:r>
      <w:r>
        <w:rPr>
          <w:lang w:val="it-IT"/>
        </w:rPr>
        <w:t>a breve ricerca... a quanto pare davanti la parola ‘USER’ va utilizzato ‘a’.</w:t>
      </w:r>
    </w:p>
    <w:p w14:paraId="613ABB15" w14:textId="14D76644" w:rsidR="00B75262" w:rsidRPr="00B75262" w:rsidRDefault="00B75262">
      <w:pPr>
        <w:pStyle w:val="Testocommento"/>
        <w:rPr>
          <w:lang w:val="it-IT"/>
        </w:rPr>
      </w:pPr>
      <w:hyperlink r:id="rId1" w:history="1">
        <w:r w:rsidRPr="00143D04">
          <w:rPr>
            <w:rStyle w:val="Collegamentoipertestuale"/>
            <w:lang w:val="it-IT"/>
          </w:rPr>
          <w:t>https://www.scribbr.com/commonly-confused-words/a-vs-an/#:~:text=S</w:t>
        </w:r>
        <w:r w:rsidRPr="00143D04">
          <w:rPr>
            <w:rStyle w:val="Collegamentoipertestuale"/>
            <w:lang w:val="it-IT"/>
          </w:rPr>
          <w:t>i</w:t>
        </w:r>
        <w:r w:rsidRPr="00143D04">
          <w:rPr>
            <w:rStyle w:val="Collegamentoipertestuale"/>
            <w:lang w:val="it-IT"/>
          </w:rPr>
          <w:t>milarly%2C%20for%20words%20beginning%20with,utter%2C%20use%20%E2%80%9Can.%E2%80%9D</w:t>
        </w:r>
      </w:hyperlink>
      <w:r>
        <w:rPr>
          <w:lang w:val="it-IT"/>
        </w:rPr>
        <w:t xml:space="preserve"> </w:t>
      </w:r>
    </w:p>
  </w:comment>
  <w:comment w:id="245" w:author="Eugenio Fazio [2]" w:date="2025-01-31T11:38:00Z" w:initials="EF">
    <w:p w14:paraId="196F3036" w14:textId="638E109B" w:rsidR="00FC2175" w:rsidRPr="00AB0055" w:rsidRDefault="00FC2175">
      <w:pPr>
        <w:pStyle w:val="Testocommento"/>
        <w:rPr>
          <w:lang w:val="it-IT"/>
        </w:rPr>
      </w:pPr>
      <w:r>
        <w:rPr>
          <w:rStyle w:val="Rimandocommento"/>
        </w:rPr>
        <w:annotationRef/>
      </w:r>
      <w:r>
        <w:rPr>
          <w:lang w:val="it-IT"/>
        </w:rPr>
        <w:t>‘</w:t>
      </w:r>
      <w:proofErr w:type="spellStart"/>
      <w:r w:rsidRPr="00AB0055">
        <w:rPr>
          <w:lang w:val="it-IT"/>
        </w:rPr>
        <w:t>orientation</w:t>
      </w:r>
      <w:proofErr w:type="spellEnd"/>
      <w:r w:rsidRPr="00AB0055">
        <w:rPr>
          <w:lang w:val="it-IT"/>
        </w:rPr>
        <w:t xml:space="preserve"> angle </w:t>
      </w:r>
      <w:proofErr w:type="spellStart"/>
      <w:r>
        <w:rPr>
          <w:lang w:val="it-IT"/>
        </w:rPr>
        <w:t>a</w:t>
      </w:r>
      <w:r w:rsidRPr="00AB0055">
        <w:rPr>
          <w:lang w:val="it-IT"/>
        </w:rPr>
        <w:t>mount</w:t>
      </w:r>
      <w:proofErr w:type="spellEnd"/>
      <w:r>
        <w:rPr>
          <w:lang w:val="it-IT"/>
        </w:rPr>
        <w:t>’</w:t>
      </w:r>
      <w:r w:rsidRPr="00AB0055">
        <w:rPr>
          <w:lang w:val="it-IT"/>
        </w:rPr>
        <w:t xml:space="preserve"> meglio forse di</w:t>
      </w:r>
      <w:r>
        <w:rPr>
          <w:lang w:val="it-IT"/>
        </w:rPr>
        <w:t xml:space="preserve"> ‘degree of </w:t>
      </w:r>
      <w:proofErr w:type="spellStart"/>
      <w:r>
        <w:rPr>
          <w:lang w:val="it-IT"/>
        </w:rPr>
        <w:t>orientation</w:t>
      </w:r>
      <w:proofErr w:type="spellEnd"/>
      <w:r>
        <w:rPr>
          <w:lang w:val="it-IT"/>
        </w:rPr>
        <w:t>’?</w:t>
      </w:r>
    </w:p>
  </w:comment>
  <w:comment w:id="246" w:author="Eugenio Fazio [2]" w:date="2025-01-31T11:39:00Z" w:initials="EF">
    <w:p w14:paraId="259B1F35" w14:textId="6A6A6826" w:rsidR="00FC2175" w:rsidRPr="00AB0055" w:rsidRDefault="00FC2175">
      <w:pPr>
        <w:pStyle w:val="Testocommento"/>
        <w:rPr>
          <w:lang w:val="it-IT"/>
        </w:rPr>
      </w:pPr>
      <w:r>
        <w:rPr>
          <w:rStyle w:val="Rimandocommento"/>
        </w:rPr>
        <w:annotationRef/>
      </w:r>
      <w:r>
        <w:rPr>
          <w:lang w:val="it-IT"/>
        </w:rPr>
        <w:t>‘</w:t>
      </w:r>
      <w:proofErr w:type="spellStart"/>
      <w:r w:rsidRPr="00AB0055">
        <w:rPr>
          <w:lang w:val="it-IT"/>
        </w:rPr>
        <w:t>As</w:t>
      </w:r>
      <w:r>
        <w:rPr>
          <w:lang w:val="it-IT"/>
        </w:rPr>
        <w:t>pect</w:t>
      </w:r>
      <w:proofErr w:type="spellEnd"/>
      <w:r>
        <w:rPr>
          <w:lang w:val="it-IT"/>
        </w:rPr>
        <w:t xml:space="preserve"> </w:t>
      </w:r>
      <w:r w:rsidRPr="00AB0055">
        <w:rPr>
          <w:lang w:val="it-IT"/>
        </w:rPr>
        <w:t>r</w:t>
      </w:r>
      <w:r>
        <w:rPr>
          <w:lang w:val="it-IT"/>
        </w:rPr>
        <w:t>atio’</w:t>
      </w:r>
      <w:r w:rsidRPr="00AB0055">
        <w:rPr>
          <w:lang w:val="it-IT"/>
        </w:rPr>
        <w:t xml:space="preserve"> in genere nelle pubblicazioni s</w:t>
      </w:r>
      <w:r>
        <w:rPr>
          <w:lang w:val="it-IT"/>
        </w:rPr>
        <w:t>cientifiche viene abbreviato con ‘AR’ piuttosto che con ‘</w:t>
      </w:r>
      <w:proofErr w:type="spellStart"/>
      <w:r>
        <w:rPr>
          <w:lang w:val="it-IT"/>
        </w:rPr>
        <w:t>Asr</w:t>
      </w:r>
      <w:proofErr w:type="spellEnd"/>
      <w:r>
        <w:rPr>
          <w:lang w:val="it-IT"/>
        </w:rPr>
        <w:t>’</w:t>
      </w:r>
    </w:p>
  </w:comment>
  <w:comment w:id="247" w:author="Alberto D'Agostino" w:date="2025-02-03T11:49:00Z" w:initials="AD">
    <w:p w14:paraId="54FC14D8" w14:textId="74F8586E" w:rsidR="007A27C0" w:rsidRPr="007A27C0" w:rsidRDefault="007A27C0">
      <w:pPr>
        <w:pStyle w:val="Testocommento"/>
        <w:rPr>
          <w:lang w:val="it-IT"/>
        </w:rPr>
      </w:pPr>
      <w:r>
        <w:rPr>
          <w:rStyle w:val="Rimandocommento"/>
        </w:rPr>
        <w:annotationRef/>
      </w:r>
      <w:r w:rsidRPr="007A27C0">
        <w:rPr>
          <w:lang w:val="it-IT"/>
        </w:rPr>
        <w:t>Vero, ma credo che q</w:t>
      </w:r>
      <w:r>
        <w:rPr>
          <w:lang w:val="it-IT"/>
        </w:rPr>
        <w:t>ui ci sia un rimando ai campi cosi come chiamati nel Micro-</w:t>
      </w:r>
      <w:proofErr w:type="spellStart"/>
      <w:r>
        <w:rPr>
          <w:lang w:val="it-IT"/>
        </w:rPr>
        <w:t>Fabric</w:t>
      </w:r>
      <w:proofErr w:type="spellEnd"/>
      <w:r>
        <w:rPr>
          <w:lang w:val="it-IT"/>
        </w:rPr>
        <w:t xml:space="preserve"> Analyzer. (ROBERTO può confermare?)</w:t>
      </w:r>
    </w:p>
  </w:comment>
  <w:comment w:id="276" w:author="Eugenio Fazio [2]" w:date="2025-01-31T17:49:00Z" w:initials="EF">
    <w:p w14:paraId="1A1FDE14" w14:textId="0F1174DC" w:rsidR="00FC2175" w:rsidRPr="0047687A" w:rsidRDefault="00FC2175">
      <w:pPr>
        <w:pStyle w:val="Testocommento"/>
        <w:rPr>
          <w:lang w:val="it-IT"/>
        </w:rPr>
      </w:pPr>
      <w:r>
        <w:rPr>
          <w:rStyle w:val="Rimandocommento"/>
        </w:rPr>
        <w:annotationRef/>
      </w:r>
      <w:r w:rsidRPr="0047687A">
        <w:rPr>
          <w:lang w:val="it-IT"/>
        </w:rPr>
        <w:t>La scritta nome campione P</w:t>
      </w:r>
      <w:r>
        <w:rPr>
          <w:lang w:val="it-IT"/>
        </w:rPr>
        <w:t>AL22 è un po' invasiva, la possiamo rimpicciolire?</w:t>
      </w:r>
    </w:p>
  </w:comment>
  <w:comment w:id="294" w:author="Eugenio Fazio [2]" w:date="2025-01-31T11:49:00Z" w:initials="EF">
    <w:p w14:paraId="73D80F76" w14:textId="3F2D2350" w:rsidR="00FC2175" w:rsidRPr="004939BC" w:rsidRDefault="00FC2175">
      <w:pPr>
        <w:pStyle w:val="Testocommento"/>
        <w:rPr>
          <w:lang w:val="it-IT"/>
        </w:rPr>
      </w:pPr>
      <w:r>
        <w:rPr>
          <w:rStyle w:val="Rimandocommento"/>
        </w:rPr>
        <w:annotationRef/>
      </w:r>
      <w:r w:rsidRPr="004939BC">
        <w:rPr>
          <w:lang w:val="it-IT"/>
        </w:rPr>
        <w:t xml:space="preserve">Potenzialmente non solo </w:t>
      </w:r>
      <w:r>
        <w:rPr>
          <w:lang w:val="it-IT"/>
        </w:rPr>
        <w:t>i</w:t>
      </w:r>
      <w:r w:rsidRPr="004939BC">
        <w:rPr>
          <w:lang w:val="it-IT"/>
        </w:rPr>
        <w:t xml:space="preserve"> minerali co</w:t>
      </w:r>
      <w:r>
        <w:rPr>
          <w:lang w:val="it-IT"/>
        </w:rPr>
        <w:t>me nel caso studio qui presentato</w:t>
      </w:r>
    </w:p>
  </w:comment>
  <w:comment w:id="307" w:author="Eugenio Fazio [2]" w:date="2025-01-31T17:14:00Z" w:initials="EF">
    <w:p w14:paraId="2ECCC767" w14:textId="0A95EC6A" w:rsidR="00FC2175" w:rsidRPr="0044649A" w:rsidRDefault="00FC2175">
      <w:pPr>
        <w:pStyle w:val="Testocommento"/>
        <w:rPr>
          <w:lang w:val="it-IT"/>
        </w:rPr>
      </w:pPr>
      <w:r>
        <w:rPr>
          <w:rStyle w:val="Rimandocommento"/>
        </w:rPr>
        <w:annotationRef/>
      </w:r>
      <w:r w:rsidRPr="0044649A">
        <w:rPr>
          <w:lang w:val="it-IT"/>
        </w:rPr>
        <w:t>?</w:t>
      </w:r>
    </w:p>
  </w:comment>
  <w:comment w:id="308" w:author="Alberto D'Agostino" w:date="2025-02-03T12:29:00Z" w:initials="AD">
    <w:p w14:paraId="776FFCC1" w14:textId="3A75B570" w:rsidR="00B75262" w:rsidRPr="00B75262" w:rsidRDefault="00B75262">
      <w:pPr>
        <w:pStyle w:val="Testocommento"/>
        <w:rPr>
          <w:lang w:val="it-IT"/>
        </w:rPr>
      </w:pPr>
      <w:r>
        <w:rPr>
          <w:rStyle w:val="Rimandocommento"/>
        </w:rPr>
        <w:annotationRef/>
      </w:r>
      <w:r w:rsidRPr="00B75262">
        <w:rPr>
          <w:lang w:val="it-IT"/>
        </w:rPr>
        <w:t>Credo che qui si</w:t>
      </w:r>
      <w:r>
        <w:rPr>
          <w:lang w:val="it-IT"/>
        </w:rPr>
        <w:t>a d</w:t>
      </w:r>
      <w:r w:rsidR="00506503">
        <w:rPr>
          <w:lang w:val="it-IT"/>
        </w:rPr>
        <w:t xml:space="preserve">escritto un </w:t>
      </w:r>
      <w:proofErr w:type="spellStart"/>
      <w:r w:rsidR="00506503">
        <w:rPr>
          <w:lang w:val="it-IT"/>
        </w:rPr>
        <w:t>fallback</w:t>
      </w:r>
      <w:proofErr w:type="spellEnd"/>
      <w:r w:rsidR="00506503">
        <w:rPr>
          <w:lang w:val="it-IT"/>
        </w:rPr>
        <w:t xml:space="preserve"> nel caso in cui la query non dia un risultato aspettato. In pratica, se l’utente non clicca su una parte di sezione sottile in cui è presente un grano digitalizzato, il grafico </w:t>
      </w:r>
      <w:proofErr w:type="gramStart"/>
      <w:r w:rsidR="00506503">
        <w:rPr>
          <w:lang w:val="it-IT"/>
        </w:rPr>
        <w:t>dei rose</w:t>
      </w:r>
      <w:proofErr w:type="gramEnd"/>
      <w:r w:rsidR="00506503">
        <w:rPr>
          <w:lang w:val="it-IT"/>
        </w:rPr>
        <w:t xml:space="preserve"> </w:t>
      </w:r>
      <w:proofErr w:type="spellStart"/>
      <w:r w:rsidR="00506503">
        <w:rPr>
          <w:lang w:val="it-IT"/>
        </w:rPr>
        <w:t>diagram</w:t>
      </w:r>
      <w:proofErr w:type="spellEnd"/>
      <w:r w:rsidR="00506503">
        <w:rPr>
          <w:lang w:val="it-IT"/>
        </w:rPr>
        <w:t xml:space="preserve"> deve mostrare un immagine vuota (</w:t>
      </w:r>
      <w:proofErr w:type="spellStart"/>
      <w:r w:rsidR="00506503">
        <w:rPr>
          <w:lang w:val="it-IT"/>
        </w:rPr>
        <w:t>blank</w:t>
      </w:r>
      <w:proofErr w:type="spellEnd"/>
      <w:r w:rsidR="00506503">
        <w:rPr>
          <w:lang w:val="it-IT"/>
        </w:rPr>
        <w:t>). Se casi come questo non vengono correttamente gestiti si rischiano crash o altri comportamenti spiacevoli. Serve anche a dare un feedback all’utente per far capire che nel punto cliccato non sono presenti dati validi.</w:t>
      </w:r>
    </w:p>
  </w:comment>
  <w:comment w:id="324" w:author="Eugenio Fazio [2]" w:date="2025-01-31T17:15:00Z" w:initials="EF">
    <w:p w14:paraId="6AE110F4" w14:textId="790CBF1E" w:rsidR="00FC2175" w:rsidRPr="00F05D71" w:rsidRDefault="00FC2175">
      <w:pPr>
        <w:pStyle w:val="Testocommento"/>
        <w:rPr>
          <w:lang w:val="it-IT"/>
        </w:rPr>
      </w:pPr>
      <w:r>
        <w:rPr>
          <w:rStyle w:val="Rimandocommento"/>
        </w:rPr>
        <w:annotationRef/>
      </w:r>
      <w:r w:rsidRPr="00F05D71">
        <w:rPr>
          <w:lang w:val="it-IT"/>
        </w:rPr>
        <w:t>Dovremmo spiegare</w:t>
      </w:r>
      <w:r>
        <w:rPr>
          <w:lang w:val="it-IT"/>
        </w:rPr>
        <w:t xml:space="preserve"> nel testo</w:t>
      </w:r>
      <w:r w:rsidRPr="00F05D71">
        <w:rPr>
          <w:lang w:val="it-IT"/>
        </w:rPr>
        <w:t xml:space="preserve"> o in u</w:t>
      </w:r>
      <w:r>
        <w:rPr>
          <w:lang w:val="it-IT"/>
        </w:rPr>
        <w:t>n’appendice cosa intendiamo per ‘</w:t>
      </w:r>
      <w:proofErr w:type="spellStart"/>
      <w:r>
        <w:rPr>
          <w:lang w:val="it-IT"/>
        </w:rPr>
        <w:t>weighted</w:t>
      </w:r>
      <w:proofErr w:type="spellEnd"/>
      <w:r>
        <w:rPr>
          <w:lang w:val="it-IT"/>
        </w:rPr>
        <w:t xml:space="preserve"> on grains area’ e come si traduce graficamente (es. il raggio o l’ampiezza del settore circolare del diagramma a rosa sono direttamente proporzionali all’area dei grani? Altro?)</w:t>
      </w:r>
    </w:p>
  </w:comment>
  <w:comment w:id="325" w:author="Alberto D'Agostino" w:date="2025-02-03T12:38:00Z" w:initials="AD">
    <w:p w14:paraId="5D817E70" w14:textId="41B73F76" w:rsidR="00506503" w:rsidRPr="00506503" w:rsidRDefault="00506503">
      <w:pPr>
        <w:pStyle w:val="Testocommento"/>
        <w:rPr>
          <w:lang w:val="it-IT"/>
        </w:rPr>
      </w:pPr>
      <w:r>
        <w:rPr>
          <w:rStyle w:val="Rimandocommento"/>
        </w:rPr>
        <w:annotationRef/>
      </w:r>
      <w:r w:rsidR="00DA40B4">
        <w:rPr>
          <w:lang w:val="it-IT"/>
        </w:rPr>
        <w:t>Specificato meglio in didascalia</w:t>
      </w:r>
    </w:p>
  </w:comment>
  <w:comment w:id="336" w:author="Eugenio Fazio [2]" w:date="2025-01-31T17:23:00Z" w:initials="EF">
    <w:p w14:paraId="2B583D7C" w14:textId="6658A6C2" w:rsidR="00FC2175" w:rsidRPr="002D5373" w:rsidRDefault="00FC2175">
      <w:pPr>
        <w:pStyle w:val="Testocommento"/>
        <w:rPr>
          <w:lang w:val="it-IT"/>
        </w:rPr>
      </w:pPr>
      <w:r>
        <w:rPr>
          <w:rStyle w:val="Rimandocommento"/>
        </w:rPr>
        <w:annotationRef/>
      </w:r>
      <w:r w:rsidRPr="002D5373">
        <w:rPr>
          <w:lang w:val="it-IT"/>
        </w:rPr>
        <w:t>Aggiungere significato acronimo qui usato p</w:t>
      </w:r>
      <w:r>
        <w:rPr>
          <w:lang w:val="it-IT"/>
        </w:rPr>
        <w:t>er la prima volta</w:t>
      </w:r>
    </w:p>
  </w:comment>
  <w:comment w:id="365" w:author="Eugenio Fazio [2]" w:date="2025-01-31T17:25:00Z" w:initials="EF">
    <w:p w14:paraId="2CA5513B" w14:textId="09D8756F" w:rsidR="00FC2175" w:rsidRPr="001671BF" w:rsidRDefault="00FC2175">
      <w:pPr>
        <w:pStyle w:val="Testocommento"/>
        <w:rPr>
          <w:lang w:val="it-IT"/>
        </w:rPr>
      </w:pPr>
      <w:r>
        <w:rPr>
          <w:rStyle w:val="Rimandocommento"/>
        </w:rPr>
        <w:annotationRef/>
      </w:r>
      <w:r w:rsidRPr="001671BF">
        <w:rPr>
          <w:lang w:val="it-IT"/>
        </w:rPr>
        <w:t>Riformulare non si capisce bene</w:t>
      </w:r>
    </w:p>
  </w:comment>
  <w:comment w:id="371" w:author="Eugenio Fazio [2]" w:date="2025-01-31T17:30:00Z" w:initials="EF">
    <w:p w14:paraId="465F8CB8" w14:textId="2570A082" w:rsidR="00FC2175" w:rsidRPr="00A45BD5" w:rsidRDefault="00FC2175">
      <w:pPr>
        <w:pStyle w:val="Testocommento"/>
        <w:rPr>
          <w:lang w:val="it-IT"/>
        </w:rPr>
      </w:pPr>
      <w:r>
        <w:rPr>
          <w:rStyle w:val="Rimandocommento"/>
        </w:rPr>
        <w:annotationRef/>
      </w:r>
      <w:r w:rsidRPr="00A45BD5">
        <w:rPr>
          <w:lang w:val="it-IT"/>
        </w:rPr>
        <w:t>Questa figura potrebbe diventare invece l</w:t>
      </w:r>
      <w:r>
        <w:rPr>
          <w:lang w:val="it-IT"/>
        </w:rPr>
        <w:t>inee di codice in appendice? È proprio necessaria nel testo?</w:t>
      </w:r>
    </w:p>
  </w:comment>
  <w:comment w:id="391" w:author="Eugenio Fazio [2]" w:date="2025-01-31T17:33:00Z" w:initials="EF">
    <w:p w14:paraId="02E84EA6" w14:textId="3C995E22" w:rsidR="00FC2175" w:rsidRPr="001671BF" w:rsidRDefault="00FC2175">
      <w:pPr>
        <w:pStyle w:val="Testocommento"/>
        <w:rPr>
          <w:lang w:val="it-IT"/>
        </w:rPr>
      </w:pPr>
      <w:r>
        <w:rPr>
          <w:rStyle w:val="Rimandocommento"/>
        </w:rPr>
        <w:annotationRef/>
      </w:r>
      <w:r w:rsidRPr="001671BF">
        <w:rPr>
          <w:lang w:val="it-IT"/>
        </w:rPr>
        <w:t xml:space="preserve">Do </w:t>
      </w:r>
      <w:proofErr w:type="spellStart"/>
      <w:r w:rsidRPr="001671BF">
        <w:rPr>
          <w:lang w:val="it-IT"/>
        </w:rPr>
        <w:t>you</w:t>
      </w:r>
      <w:proofErr w:type="spellEnd"/>
      <w:r w:rsidRPr="001671BF">
        <w:rPr>
          <w:lang w:val="it-IT"/>
        </w:rPr>
        <w:t xml:space="preserve"> </w:t>
      </w:r>
      <w:proofErr w:type="spellStart"/>
      <w:r w:rsidRPr="001671BF">
        <w:rPr>
          <w:lang w:val="it-IT"/>
        </w:rPr>
        <w:t>mean</w:t>
      </w:r>
      <w:proofErr w:type="spellEnd"/>
      <w:r w:rsidRPr="001671BF">
        <w:rPr>
          <w:lang w:val="it-IT"/>
        </w:rPr>
        <w:t xml:space="preserve"> ‘textures’?</w:t>
      </w:r>
    </w:p>
  </w:comment>
  <w:comment w:id="429" w:author="Eugenio Fazio [2]" w:date="2025-01-31T17:44:00Z" w:initials="EF">
    <w:p w14:paraId="078DBEB2" w14:textId="46856CF5" w:rsidR="00FC2175" w:rsidRPr="001671BF" w:rsidRDefault="00FC2175">
      <w:pPr>
        <w:pStyle w:val="Testocommento"/>
        <w:rPr>
          <w:lang w:val="it-IT"/>
        </w:rPr>
      </w:pPr>
      <w:r>
        <w:rPr>
          <w:rStyle w:val="Rimandocommento"/>
        </w:rPr>
        <w:annotationRef/>
      </w:r>
      <w:r w:rsidRPr="001671BF">
        <w:rPr>
          <w:lang w:val="it-IT"/>
        </w:rPr>
        <w:t>?</w:t>
      </w:r>
    </w:p>
  </w:comment>
  <w:comment w:id="503" w:author="Eugenio Fazio [2]" w:date="2025-01-31T18:05:00Z" w:initials="EF">
    <w:p w14:paraId="65E99AF7" w14:textId="298FC173" w:rsidR="00FC2175" w:rsidRPr="001671BF" w:rsidRDefault="00FC2175">
      <w:pPr>
        <w:pStyle w:val="Testocommento"/>
        <w:rPr>
          <w:lang w:val="it-IT"/>
        </w:rPr>
      </w:pPr>
      <w:r>
        <w:rPr>
          <w:rStyle w:val="Rimandocommento"/>
        </w:rPr>
        <w:annotationRef/>
      </w:r>
      <w:r w:rsidRPr="001671BF">
        <w:rPr>
          <w:lang w:val="it-IT"/>
        </w:rPr>
        <w:t>Anno qui</w:t>
      </w:r>
    </w:p>
  </w:comment>
  <w:comment w:id="488" w:author="Alberto D'Agostino" w:date="2025-02-03T11:57:00Z" w:initials="AD">
    <w:p w14:paraId="5F40CAFC" w14:textId="46B86C2C" w:rsidR="007A27C0" w:rsidRDefault="007A27C0">
      <w:pPr>
        <w:pStyle w:val="Testocommento"/>
      </w:pPr>
      <w:r>
        <w:rPr>
          <w:rStyle w:val="Rimandocommento"/>
        </w:rPr>
        <w:annotationRef/>
      </w:r>
      <w:r>
        <w:t>Missing reference</w:t>
      </w:r>
    </w:p>
  </w:comment>
  <w:comment w:id="547" w:author="Eugenio Fazio [2]" w:date="2025-01-31T18:06:00Z" w:initials="EF">
    <w:p w14:paraId="55174156" w14:textId="1EC39AF6" w:rsidR="00FC2175" w:rsidRPr="00BB0597" w:rsidRDefault="00FC2175">
      <w:pPr>
        <w:pStyle w:val="Testocommento"/>
        <w:rPr>
          <w:lang w:val="it-IT"/>
        </w:rPr>
      </w:pPr>
      <w:r>
        <w:rPr>
          <w:rStyle w:val="Rimandocommento"/>
        </w:rPr>
        <w:annotationRef/>
      </w:r>
      <w:r w:rsidRPr="00BB0597">
        <w:rPr>
          <w:lang w:val="it-IT"/>
        </w:rPr>
        <w:t>Mi sembra già detto poco p</w:t>
      </w:r>
      <w:r>
        <w:rPr>
          <w:lang w:val="it-IT"/>
        </w:rPr>
        <w:t>rima</w:t>
      </w:r>
    </w:p>
  </w:comment>
  <w:comment w:id="548" w:author="Eugenio Fazio [2]" w:date="2025-01-31T18:07:00Z" w:initials="EF">
    <w:p w14:paraId="77311418" w14:textId="49710B90" w:rsidR="00FC2175" w:rsidRPr="00BB0597" w:rsidRDefault="00FC2175">
      <w:pPr>
        <w:pStyle w:val="Testocommento"/>
        <w:rPr>
          <w:lang w:val="it-IT"/>
        </w:rPr>
      </w:pPr>
      <w:r>
        <w:rPr>
          <w:rStyle w:val="Rimandocommento"/>
        </w:rPr>
        <w:annotationRef/>
      </w:r>
      <w:r w:rsidRPr="00BB0597">
        <w:rPr>
          <w:lang w:val="it-IT"/>
        </w:rPr>
        <w:t xml:space="preserve">Attenzione alle numerazioni </w:t>
      </w:r>
      <w:proofErr w:type="spellStart"/>
      <w:r w:rsidRPr="00BB0597">
        <w:rPr>
          <w:lang w:val="it-IT"/>
        </w:rPr>
        <w:t>inset</w:t>
      </w:r>
      <w:proofErr w:type="spellEnd"/>
      <w:r w:rsidRPr="00BB0597">
        <w:rPr>
          <w:lang w:val="it-IT"/>
        </w:rPr>
        <w:t xml:space="preserve"> in q</w:t>
      </w:r>
      <w:r>
        <w:rPr>
          <w:lang w:val="it-IT"/>
        </w:rPr>
        <w:t xml:space="preserve">uesta figura (Fig. 5xa, </w:t>
      </w:r>
      <w:proofErr w:type="spellStart"/>
      <w:r>
        <w:rPr>
          <w:lang w:val="it-IT"/>
        </w:rPr>
        <w:t>FIg</w:t>
      </w:r>
      <w:proofErr w:type="spellEnd"/>
      <w:r>
        <w:rPr>
          <w:lang w:val="it-IT"/>
        </w:rPr>
        <w:t xml:space="preserve"> 3x)</w:t>
      </w:r>
    </w:p>
  </w:comment>
  <w:comment w:id="549" w:author="Alberto D'Agostino" w:date="2025-02-03T12:09:00Z" w:initials="AD">
    <w:p w14:paraId="0D710840" w14:textId="249B6E40" w:rsidR="00E327C9" w:rsidRDefault="00E327C9">
      <w:pPr>
        <w:pStyle w:val="Testocommento"/>
      </w:pPr>
      <w:r>
        <w:rPr>
          <w:rStyle w:val="Rimandocommento"/>
        </w:rPr>
        <w:annotationRef/>
      </w:r>
      <w:proofErr w:type="spellStart"/>
      <w:r w:rsidR="009E0817">
        <w:t>Corretto</w:t>
      </w:r>
      <w:proofErr w:type="spellEnd"/>
    </w:p>
  </w:comment>
  <w:comment w:id="550" w:author="Eugenio Fazio [2]" w:date="2025-01-31T18:08:00Z" w:initials="EF">
    <w:p w14:paraId="2816A5B7" w14:textId="18D4F689" w:rsidR="00FC2175" w:rsidRPr="00BB0597" w:rsidRDefault="00FC2175">
      <w:pPr>
        <w:pStyle w:val="Testocommento"/>
        <w:rPr>
          <w:lang w:val="it-IT"/>
        </w:rPr>
      </w:pPr>
      <w:r>
        <w:rPr>
          <w:rStyle w:val="Rimandocommento"/>
        </w:rPr>
        <w:annotationRef/>
      </w:r>
      <w:r w:rsidRPr="00BB0597">
        <w:rPr>
          <w:lang w:val="it-IT"/>
        </w:rPr>
        <w:t>Questa è identica a quella s</w:t>
      </w:r>
      <w:r>
        <w:rPr>
          <w:lang w:val="it-IT"/>
        </w:rPr>
        <w:t>u JSG, non credo possiamo usarla tal quale, anche se Open Access, quantomeno dobbiamo mettere il riferimento bibliografico in didascalia</w:t>
      </w:r>
    </w:p>
  </w:comment>
  <w:comment w:id="567" w:author="Alberto D'Agostino" w:date="2025-02-03T12:02:00Z" w:initials="AD">
    <w:p w14:paraId="7D9BE7C1" w14:textId="1463537D" w:rsidR="00E327C9" w:rsidRPr="00E327C9" w:rsidRDefault="00E327C9">
      <w:pPr>
        <w:pStyle w:val="Testocommento"/>
        <w:rPr>
          <w:lang w:val="en-GB"/>
        </w:rPr>
      </w:pPr>
      <w:r>
        <w:rPr>
          <w:rStyle w:val="Rimandocommento"/>
        </w:rPr>
        <w:annotationRef/>
      </w:r>
      <w:r w:rsidRPr="00E327C9">
        <w:rPr>
          <w:lang w:val="en-GB"/>
        </w:rPr>
        <w:t>Missing reference</w:t>
      </w:r>
    </w:p>
  </w:comment>
  <w:comment w:id="584" w:author="Alberto D'Agostino" w:date="2025-02-03T12:02:00Z" w:initials="AD">
    <w:p w14:paraId="638234FE" w14:textId="5973F295" w:rsidR="00E327C9" w:rsidRDefault="00E327C9">
      <w:pPr>
        <w:pStyle w:val="Testocommento"/>
      </w:pPr>
      <w:r>
        <w:rPr>
          <w:rStyle w:val="Rimandocommento"/>
        </w:rPr>
        <w:annotationRef/>
      </w:r>
      <w:r>
        <w:rPr>
          <w:rStyle w:val="Rimandocommento"/>
        </w:rPr>
        <w:t>Missing reference</w:t>
      </w:r>
    </w:p>
  </w:comment>
  <w:comment w:id="586" w:author="Alberto D'Agostino" w:date="2025-02-03T12:02:00Z" w:initials="AD">
    <w:p w14:paraId="1F56AB07" w14:textId="02A8CB58" w:rsidR="00E327C9" w:rsidRDefault="00E327C9">
      <w:pPr>
        <w:pStyle w:val="Testocommento"/>
      </w:pPr>
      <w:r>
        <w:rPr>
          <w:rStyle w:val="Rimandocommento"/>
        </w:rPr>
        <w:annotationRef/>
      </w:r>
      <w:r>
        <w:t>Missing reference</w:t>
      </w:r>
    </w:p>
  </w:comment>
  <w:comment w:id="610" w:author="Eugenio Fazio [2]" w:date="2025-01-31T18:11:00Z" w:initials="EF">
    <w:p w14:paraId="6BC4617B" w14:textId="470CD276" w:rsidR="00FC2175" w:rsidRPr="00BB0597" w:rsidRDefault="00FC2175">
      <w:pPr>
        <w:pStyle w:val="Testocommento"/>
        <w:rPr>
          <w:lang w:val="it-IT"/>
        </w:rPr>
      </w:pPr>
      <w:r>
        <w:rPr>
          <w:rStyle w:val="Rimandocommento"/>
        </w:rPr>
        <w:annotationRef/>
      </w:r>
      <w:r w:rsidRPr="00BB0597">
        <w:rPr>
          <w:lang w:val="it-IT"/>
        </w:rPr>
        <w:t>Anche qui facciamo attenzione al c</w:t>
      </w:r>
      <w:r>
        <w:rPr>
          <w:lang w:val="it-IT"/>
        </w:rPr>
        <w:t>opyright se già la figura è stata pubblicata su altre riviste tal quale oppure se modificata ma nella sostanza ricalca una molto simile già pubblicata</w:t>
      </w:r>
    </w:p>
  </w:comment>
  <w:comment w:id="611" w:author="Alberto D'Agostino" w:date="2025-02-03T12:14:00Z" w:initials="AD">
    <w:p w14:paraId="5A8DF48B" w14:textId="4D5F2FC7" w:rsidR="009E0817" w:rsidRDefault="009E0817">
      <w:pPr>
        <w:pStyle w:val="Testocommento"/>
      </w:pPr>
      <w:r>
        <w:rPr>
          <w:rStyle w:val="Rimandocommento"/>
        </w:rPr>
        <w:annotationRef/>
      </w:r>
      <w:proofErr w:type="spellStart"/>
      <w:r>
        <w:t>Aggiunto</w:t>
      </w:r>
      <w:proofErr w:type="spellEnd"/>
      <w:r>
        <w:t xml:space="preserve"> </w:t>
      </w:r>
      <w:proofErr w:type="spellStart"/>
      <w:r>
        <w:t>riferimento</w:t>
      </w:r>
      <w:proofErr w:type="spellEnd"/>
      <w:r>
        <w:t xml:space="preserve"> in </w:t>
      </w:r>
      <w:proofErr w:type="spellStart"/>
      <w:r>
        <w:t>didascalia</w:t>
      </w:r>
      <w:proofErr w:type="spellEnd"/>
    </w:p>
  </w:comment>
  <w:comment w:id="623" w:author="Eugenio Fazio [2]" w:date="2025-01-31T18:12:00Z" w:initials="EF">
    <w:p w14:paraId="06F7CD08" w14:textId="698A3F0B" w:rsidR="00FC2175" w:rsidRPr="00BB0597" w:rsidRDefault="00FC2175">
      <w:pPr>
        <w:pStyle w:val="Testocommento"/>
        <w:rPr>
          <w:lang w:val="it-IT"/>
        </w:rPr>
      </w:pPr>
      <w:r>
        <w:rPr>
          <w:rStyle w:val="Rimandocommento"/>
        </w:rPr>
        <w:annotationRef/>
      </w:r>
      <w:r w:rsidRPr="00BB0597">
        <w:rPr>
          <w:lang w:val="it-IT"/>
        </w:rPr>
        <w:t>Non si deve citare</w:t>
      </w:r>
      <w:r>
        <w:rPr>
          <w:lang w:val="it-IT"/>
        </w:rPr>
        <w:t xml:space="preserve"> PAI</w:t>
      </w:r>
      <w:r w:rsidRPr="00BB0597">
        <w:rPr>
          <w:lang w:val="it-IT"/>
        </w:rPr>
        <w:t xml:space="preserve"> Regione C</w:t>
      </w:r>
      <w:r>
        <w:rPr>
          <w:lang w:val="it-IT"/>
        </w:rPr>
        <w:t>alabria o sito web similare?</w:t>
      </w:r>
    </w:p>
  </w:comment>
  <w:comment w:id="680" w:author="Eugenio Fazio [2]" w:date="2025-01-31T18:19:00Z" w:initials="EF">
    <w:p w14:paraId="7709B142" w14:textId="11FE2887" w:rsidR="007C53C1" w:rsidRPr="007C53C1" w:rsidRDefault="007C53C1">
      <w:pPr>
        <w:pStyle w:val="Testocommento"/>
        <w:rPr>
          <w:lang w:val="it-IT"/>
        </w:rPr>
      </w:pPr>
      <w:r>
        <w:rPr>
          <w:rStyle w:val="Rimandocommento"/>
        </w:rPr>
        <w:annotationRef/>
      </w:r>
      <w:r w:rsidRPr="007C53C1">
        <w:rPr>
          <w:lang w:val="it-IT"/>
        </w:rPr>
        <w:t>Da completare e verificare ci s</w:t>
      </w:r>
      <w:r>
        <w:rPr>
          <w:lang w:val="it-IT"/>
        </w:rPr>
        <w:t>iano tutte quelle citate nel testo</w:t>
      </w:r>
    </w:p>
  </w:comment>
  <w:comment w:id="681" w:author="Alberto D'Agostino" w:date="2025-02-03T12:15:00Z" w:initials="AD">
    <w:p w14:paraId="493DCDBE" w14:textId="148EDCBB" w:rsidR="009E0817" w:rsidRDefault="009E0817">
      <w:pPr>
        <w:pStyle w:val="Testocommento"/>
      </w:pPr>
      <w:r>
        <w:rPr>
          <w:rStyle w:val="Rimandocommento"/>
        </w:rPr>
        <w:annotationRef/>
      </w:r>
      <w:proofErr w:type="spellStart"/>
      <w:r>
        <w:t>Fatto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56BB59" w15:done="0"/>
  <w15:commentEx w15:paraId="76FD70C3" w15:done="0"/>
  <w15:commentEx w15:paraId="75214451" w15:done="0"/>
  <w15:commentEx w15:paraId="2F12A421" w15:done="0"/>
  <w15:commentEx w15:paraId="2C16F0CE" w15:done="0"/>
  <w15:commentEx w15:paraId="74E704A7" w15:done="0"/>
  <w15:commentEx w15:paraId="3D01C1F1" w15:done="0"/>
  <w15:commentEx w15:paraId="61518DC8" w15:paraIdParent="3D01C1F1" w15:done="0"/>
  <w15:commentEx w15:paraId="6239AEC2" w15:done="0"/>
  <w15:commentEx w15:paraId="5D9A40CB" w15:done="0"/>
  <w15:commentEx w15:paraId="613ABB15" w15:paraIdParent="5D9A40CB" w15:done="0"/>
  <w15:commentEx w15:paraId="196F3036" w15:done="0"/>
  <w15:commentEx w15:paraId="259B1F35" w15:done="0"/>
  <w15:commentEx w15:paraId="54FC14D8" w15:paraIdParent="259B1F35" w15:done="0"/>
  <w15:commentEx w15:paraId="1A1FDE14" w15:done="0"/>
  <w15:commentEx w15:paraId="73D80F76" w15:done="0"/>
  <w15:commentEx w15:paraId="2ECCC767" w15:done="0"/>
  <w15:commentEx w15:paraId="776FFCC1" w15:paraIdParent="2ECCC767" w15:done="0"/>
  <w15:commentEx w15:paraId="6AE110F4" w15:done="0"/>
  <w15:commentEx w15:paraId="5D817E70" w15:paraIdParent="6AE110F4" w15:done="0"/>
  <w15:commentEx w15:paraId="2B583D7C" w15:done="0"/>
  <w15:commentEx w15:paraId="2CA5513B" w15:done="1"/>
  <w15:commentEx w15:paraId="465F8CB8" w15:done="0"/>
  <w15:commentEx w15:paraId="02E84EA6" w15:done="0"/>
  <w15:commentEx w15:paraId="078DBEB2" w15:done="0"/>
  <w15:commentEx w15:paraId="65E99AF7" w15:done="0"/>
  <w15:commentEx w15:paraId="5F40CAFC" w15:done="0"/>
  <w15:commentEx w15:paraId="55174156" w15:done="0"/>
  <w15:commentEx w15:paraId="77311418" w15:done="1"/>
  <w15:commentEx w15:paraId="0D710840" w15:paraIdParent="77311418" w15:done="1"/>
  <w15:commentEx w15:paraId="2816A5B7" w15:done="0"/>
  <w15:commentEx w15:paraId="7D9BE7C1" w15:done="0"/>
  <w15:commentEx w15:paraId="638234FE" w15:done="0"/>
  <w15:commentEx w15:paraId="1F56AB07" w15:done="0"/>
  <w15:commentEx w15:paraId="6BC4617B" w15:done="0"/>
  <w15:commentEx w15:paraId="5A8DF48B" w15:paraIdParent="6BC4617B" w15:done="0"/>
  <w15:commentEx w15:paraId="06F7CD08" w15:done="0"/>
  <w15:commentEx w15:paraId="7709B142" w15:done="1"/>
  <w15:commentEx w15:paraId="493DCDBE" w15:paraIdParent="7709B14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7562C88" w16cex:dateUtc="2025-01-30T04:48:00Z"/>
  <w16cex:commentExtensible w16cex:durableId="574BCBA2" w16cex:dateUtc="2025-01-30T04:51:00Z"/>
  <w16cex:commentExtensible w16cex:durableId="6DE21E8F" w16cex:dateUtc="2025-01-30T05:58:00Z"/>
  <w16cex:commentExtensible w16cex:durableId="2B4B332E" w16cex:dateUtc="2025-02-03T11:21:00Z"/>
  <w16cex:commentExtensible w16cex:durableId="2B4B346A" w16cex:dateUtc="2025-02-03T11:26:00Z"/>
  <w16cex:commentExtensible w16cex:durableId="2B4B2BCE" w16cex:dateUtc="2025-02-03T10:49:00Z"/>
  <w16cex:commentExtensible w16cex:durableId="2B4B3532" w16cex:dateUtc="2025-02-03T11:29:00Z"/>
  <w16cex:commentExtensible w16cex:durableId="2B4B3740" w16cex:dateUtc="2025-02-03T11:38:00Z"/>
  <w16cex:commentExtensible w16cex:durableId="2B4B2DB0" w16cex:dateUtc="2025-02-03T10:57:00Z"/>
  <w16cex:commentExtensible w16cex:durableId="2B4B3085" w16cex:dateUtc="2025-02-03T11:09:00Z"/>
  <w16cex:commentExtensible w16cex:durableId="2B4B2EC5" w16cex:dateUtc="2025-02-03T11:02:00Z"/>
  <w16cex:commentExtensible w16cex:durableId="2B4B2ED4" w16cex:dateUtc="2025-02-03T11:02:00Z"/>
  <w16cex:commentExtensible w16cex:durableId="2B4B2EE4" w16cex:dateUtc="2025-02-03T11:02:00Z"/>
  <w16cex:commentExtensible w16cex:durableId="2B4B31B4" w16cex:dateUtc="2025-02-03T11:14:00Z"/>
  <w16cex:commentExtensible w16cex:durableId="2B4B31D5" w16cex:dateUtc="2025-02-03T11: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56BB59" w16cid:durableId="47562C88"/>
  <w16cid:commentId w16cid:paraId="76FD70C3" w16cid:durableId="574BCBA2"/>
  <w16cid:commentId w16cid:paraId="75214451" w16cid:durableId="2B478B31"/>
  <w16cid:commentId w16cid:paraId="2F12A421" w16cid:durableId="6DE21E8F"/>
  <w16cid:commentId w16cid:paraId="2C16F0CE" w16cid:durableId="2B46290F"/>
  <w16cid:commentId w16cid:paraId="74E704A7" w16cid:durableId="2B462A68"/>
  <w16cid:commentId w16cid:paraId="3D01C1F1" w16cid:durableId="2B470E90"/>
  <w16cid:commentId w16cid:paraId="61518DC8" w16cid:durableId="2B4B332E"/>
  <w16cid:commentId w16cid:paraId="6239AEC2" w16cid:durableId="2B470F55"/>
  <w16cid:commentId w16cid:paraId="5D9A40CB" w16cid:durableId="2B4733FB"/>
  <w16cid:commentId w16cid:paraId="613ABB15" w16cid:durableId="2B4B346A"/>
  <w16cid:commentId w16cid:paraId="196F3036" w16cid:durableId="2B4734D2"/>
  <w16cid:commentId w16cid:paraId="259B1F35" w16cid:durableId="2B47350B"/>
  <w16cid:commentId w16cid:paraId="54FC14D8" w16cid:durableId="2B4B2BCE"/>
  <w16cid:commentId w16cid:paraId="1A1FDE14" w16cid:durableId="2B478B93"/>
  <w16cid:commentId w16cid:paraId="73D80F76" w16cid:durableId="2B473733"/>
  <w16cid:commentId w16cid:paraId="2ECCC767" w16cid:durableId="2B47837B"/>
  <w16cid:commentId w16cid:paraId="776FFCC1" w16cid:durableId="2B4B3532"/>
  <w16cid:commentId w16cid:paraId="6AE110F4" w16cid:durableId="2B4783AE"/>
  <w16cid:commentId w16cid:paraId="5D817E70" w16cid:durableId="2B4B3740"/>
  <w16cid:commentId w16cid:paraId="2B583D7C" w16cid:durableId="2B47859F"/>
  <w16cid:commentId w16cid:paraId="2CA5513B" w16cid:durableId="2B47860D"/>
  <w16cid:commentId w16cid:paraId="465F8CB8" w16cid:durableId="2B478749"/>
  <w16cid:commentId w16cid:paraId="02E84EA6" w16cid:durableId="2B4787E7"/>
  <w16cid:commentId w16cid:paraId="078DBEB2" w16cid:durableId="2B478A72"/>
  <w16cid:commentId w16cid:paraId="65E99AF7" w16cid:durableId="2B478F52"/>
  <w16cid:commentId w16cid:paraId="5F40CAFC" w16cid:durableId="2B4B2DB0"/>
  <w16cid:commentId w16cid:paraId="55174156" w16cid:durableId="2B478FB4"/>
  <w16cid:commentId w16cid:paraId="77311418" w16cid:durableId="2B478FDA"/>
  <w16cid:commentId w16cid:paraId="0D710840" w16cid:durableId="2B4B3085"/>
  <w16cid:commentId w16cid:paraId="2816A5B7" w16cid:durableId="2B47902F"/>
  <w16cid:commentId w16cid:paraId="7D9BE7C1" w16cid:durableId="2B4B2EC5"/>
  <w16cid:commentId w16cid:paraId="638234FE" w16cid:durableId="2B4B2ED4"/>
  <w16cid:commentId w16cid:paraId="1F56AB07" w16cid:durableId="2B4B2EE4"/>
  <w16cid:commentId w16cid:paraId="6BC4617B" w16cid:durableId="2B4790BE"/>
  <w16cid:commentId w16cid:paraId="5A8DF48B" w16cid:durableId="2B4B31B4"/>
  <w16cid:commentId w16cid:paraId="06F7CD08" w16cid:durableId="2B479117"/>
  <w16cid:commentId w16cid:paraId="7709B142" w16cid:durableId="2B47929C"/>
  <w16cid:commentId w16cid:paraId="493DCDBE" w16cid:durableId="2B4B31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A2D30" w14:textId="77777777" w:rsidR="0067076A" w:rsidRDefault="0067076A">
      <w:pPr>
        <w:spacing w:line="240" w:lineRule="auto"/>
      </w:pPr>
      <w:r>
        <w:separator/>
      </w:r>
    </w:p>
  </w:endnote>
  <w:endnote w:type="continuationSeparator" w:id="0">
    <w:p w14:paraId="62795B75" w14:textId="77777777" w:rsidR="0067076A" w:rsidRDefault="006707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Mono Light">
    <w:altName w:val="Arial"/>
    <w:charset w:val="00"/>
    <w:family w:val="modern"/>
    <w:pitch w:val="fixed"/>
    <w:sig w:usb0="E00002FF" w:usb1="1000205B" w:usb2="00000020" w:usb3="00000000" w:csb0="0000019F" w:csb1="00000000"/>
  </w:font>
  <w:font w:name="Roboto Mono">
    <w:altName w:val="Arial"/>
    <w:charset w:val="00"/>
    <w:family w:val="modern"/>
    <w:pitch w:val="fixed"/>
    <w:sig w:usb0="E00002FF" w:usb1="1000205B" w:usb2="00000020" w:usb3="00000000" w:csb0="0000019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50460"/>
      <w:docPartObj>
        <w:docPartGallery w:val="Page Numbers (Bottom of Page)"/>
        <w:docPartUnique/>
      </w:docPartObj>
    </w:sdtPr>
    <w:sdtEndPr/>
    <w:sdtContent>
      <w:p w14:paraId="6DD03171" w14:textId="5F78F95D" w:rsidR="00FC2175" w:rsidRDefault="00FC2175">
        <w:pPr>
          <w:pStyle w:val="Pidipagina"/>
          <w:jc w:val="right"/>
        </w:pPr>
        <w:r>
          <w:fldChar w:fldCharType="begin"/>
        </w:r>
        <w:r>
          <w:instrText>PAGE   \* MERGEFORMAT</w:instrText>
        </w:r>
        <w:r>
          <w:fldChar w:fldCharType="separate"/>
        </w:r>
        <w:r>
          <w:rPr>
            <w:lang w:val="it-IT"/>
          </w:rPr>
          <w:t>2</w:t>
        </w:r>
        <w:r>
          <w:fldChar w:fldCharType="end"/>
        </w:r>
      </w:p>
    </w:sdtContent>
  </w:sdt>
  <w:p w14:paraId="000001E1" w14:textId="77777777" w:rsidR="00FC2175" w:rsidRDefault="00FC2175">
    <w:pPr>
      <w:rPr>
        <w:rFonts w:ascii="Times New Roman" w:eastAsia="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8BA3A" w14:textId="77777777" w:rsidR="0067076A" w:rsidRDefault="0067076A">
      <w:pPr>
        <w:spacing w:line="240" w:lineRule="auto"/>
      </w:pPr>
      <w:r>
        <w:separator/>
      </w:r>
    </w:p>
  </w:footnote>
  <w:footnote w:type="continuationSeparator" w:id="0">
    <w:p w14:paraId="0B5CD595" w14:textId="77777777" w:rsidR="0067076A" w:rsidRDefault="0067076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3136E"/>
    <w:multiLevelType w:val="multilevel"/>
    <w:tmpl w:val="3670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922DCF"/>
    <w:multiLevelType w:val="multilevel"/>
    <w:tmpl w:val="3294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B27BCD"/>
    <w:multiLevelType w:val="multilevel"/>
    <w:tmpl w:val="7B889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2D55C7"/>
    <w:multiLevelType w:val="multilevel"/>
    <w:tmpl w:val="EC5E9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DD5D53"/>
    <w:multiLevelType w:val="multilevel"/>
    <w:tmpl w:val="E7DA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C1178"/>
    <w:multiLevelType w:val="multilevel"/>
    <w:tmpl w:val="94422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7B0BCB"/>
    <w:multiLevelType w:val="multilevel"/>
    <w:tmpl w:val="0410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7" w15:restartNumberingAfterBreak="0">
    <w:nsid w:val="4F9602AE"/>
    <w:multiLevelType w:val="hybridMultilevel"/>
    <w:tmpl w:val="ECA41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2F5F9D"/>
    <w:multiLevelType w:val="multilevel"/>
    <w:tmpl w:val="A3740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5651C82"/>
    <w:multiLevelType w:val="multilevel"/>
    <w:tmpl w:val="BE14A9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9022EAB"/>
    <w:multiLevelType w:val="hybridMultilevel"/>
    <w:tmpl w:val="49D84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AFC1295"/>
    <w:multiLevelType w:val="multilevel"/>
    <w:tmpl w:val="489AB2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719D5892"/>
    <w:multiLevelType w:val="multilevel"/>
    <w:tmpl w:val="57A6F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F10C9B"/>
    <w:multiLevelType w:val="multilevel"/>
    <w:tmpl w:val="A69A0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2"/>
  </w:num>
  <w:num w:numId="3">
    <w:abstractNumId w:val="6"/>
  </w:num>
  <w:num w:numId="4">
    <w:abstractNumId w:val="5"/>
  </w:num>
  <w:num w:numId="5">
    <w:abstractNumId w:val="1"/>
  </w:num>
  <w:num w:numId="6">
    <w:abstractNumId w:val="0"/>
  </w:num>
  <w:num w:numId="7">
    <w:abstractNumId w:val="13"/>
  </w:num>
  <w:num w:numId="8">
    <w:abstractNumId w:val="9"/>
  </w:num>
  <w:num w:numId="9">
    <w:abstractNumId w:val="2"/>
  </w:num>
  <w:num w:numId="10">
    <w:abstractNumId w:val="3"/>
  </w:num>
  <w:num w:numId="11">
    <w:abstractNumId w:val="8"/>
  </w:num>
  <w:num w:numId="12">
    <w:abstractNumId w:val="4"/>
  </w:num>
  <w:num w:numId="13">
    <w:abstractNumId w:val="10"/>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ugenio Fazio">
    <w15:presenceInfo w15:providerId="AD" w15:userId="S::eugenio.fazio@unict.it::9f8081ea-24db-4778-9cbd-333a24afab13"/>
  </w15:person>
  <w15:person w15:author="Eugenio Fazio [2]">
    <w15:presenceInfo w15:providerId="AD" w15:userId="S-1-5-21-3596530058-729775506-3068146137-1001"/>
  </w15:person>
  <w15:person w15:author="Alberto D'Agostino">
    <w15:presenceInfo w15:providerId="Windows Live" w15:userId="1b48037acbb858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80"/>
    <w:rsid w:val="00013CDF"/>
    <w:rsid w:val="000154E5"/>
    <w:rsid w:val="000211C4"/>
    <w:rsid w:val="00022D67"/>
    <w:rsid w:val="00044098"/>
    <w:rsid w:val="0004661A"/>
    <w:rsid w:val="00073E56"/>
    <w:rsid w:val="00094038"/>
    <w:rsid w:val="000B7B37"/>
    <w:rsid w:val="000D74CB"/>
    <w:rsid w:val="000E2E0B"/>
    <w:rsid w:val="000E325E"/>
    <w:rsid w:val="000E5278"/>
    <w:rsid w:val="000F5E64"/>
    <w:rsid w:val="00110F7E"/>
    <w:rsid w:val="001120AF"/>
    <w:rsid w:val="0011287A"/>
    <w:rsid w:val="0011490B"/>
    <w:rsid w:val="00124C37"/>
    <w:rsid w:val="00142D2D"/>
    <w:rsid w:val="00151579"/>
    <w:rsid w:val="001523B9"/>
    <w:rsid w:val="0015284E"/>
    <w:rsid w:val="00154A69"/>
    <w:rsid w:val="00157B79"/>
    <w:rsid w:val="00157EB6"/>
    <w:rsid w:val="00162581"/>
    <w:rsid w:val="001635CD"/>
    <w:rsid w:val="00165A40"/>
    <w:rsid w:val="001671BF"/>
    <w:rsid w:val="00177BB5"/>
    <w:rsid w:val="00183E4F"/>
    <w:rsid w:val="001878E2"/>
    <w:rsid w:val="00193F9C"/>
    <w:rsid w:val="00195201"/>
    <w:rsid w:val="001A0E42"/>
    <w:rsid w:val="001A7F98"/>
    <w:rsid w:val="001E10DD"/>
    <w:rsid w:val="001E6BEA"/>
    <w:rsid w:val="00201231"/>
    <w:rsid w:val="002067AB"/>
    <w:rsid w:val="00207571"/>
    <w:rsid w:val="002178AB"/>
    <w:rsid w:val="00217F57"/>
    <w:rsid w:val="002243DD"/>
    <w:rsid w:val="00225068"/>
    <w:rsid w:val="0022571B"/>
    <w:rsid w:val="00241650"/>
    <w:rsid w:val="00256F1E"/>
    <w:rsid w:val="002614F0"/>
    <w:rsid w:val="00263279"/>
    <w:rsid w:val="00274D6D"/>
    <w:rsid w:val="00275D79"/>
    <w:rsid w:val="002A3DFC"/>
    <w:rsid w:val="002A49AE"/>
    <w:rsid w:val="002B7412"/>
    <w:rsid w:val="002C293F"/>
    <w:rsid w:val="002C37C0"/>
    <w:rsid w:val="002D5373"/>
    <w:rsid w:val="002F140A"/>
    <w:rsid w:val="002F423E"/>
    <w:rsid w:val="002F4EE4"/>
    <w:rsid w:val="00302BFA"/>
    <w:rsid w:val="003129CB"/>
    <w:rsid w:val="00316E29"/>
    <w:rsid w:val="00325F0A"/>
    <w:rsid w:val="00342716"/>
    <w:rsid w:val="00343628"/>
    <w:rsid w:val="003438E5"/>
    <w:rsid w:val="00343D0C"/>
    <w:rsid w:val="00347012"/>
    <w:rsid w:val="00354E7B"/>
    <w:rsid w:val="0035531D"/>
    <w:rsid w:val="00361FF1"/>
    <w:rsid w:val="0037257C"/>
    <w:rsid w:val="003B1731"/>
    <w:rsid w:val="003C34A6"/>
    <w:rsid w:val="003C45DF"/>
    <w:rsid w:val="003E1287"/>
    <w:rsid w:val="003E6064"/>
    <w:rsid w:val="003F5FDF"/>
    <w:rsid w:val="00411C4D"/>
    <w:rsid w:val="004308FA"/>
    <w:rsid w:val="0044649A"/>
    <w:rsid w:val="004570CE"/>
    <w:rsid w:val="0047687A"/>
    <w:rsid w:val="00493203"/>
    <w:rsid w:val="004939BC"/>
    <w:rsid w:val="00494CC8"/>
    <w:rsid w:val="004A3A3F"/>
    <w:rsid w:val="004B2208"/>
    <w:rsid w:val="004C059D"/>
    <w:rsid w:val="004C159E"/>
    <w:rsid w:val="004D3130"/>
    <w:rsid w:val="004F175A"/>
    <w:rsid w:val="004F4071"/>
    <w:rsid w:val="00504BD6"/>
    <w:rsid w:val="00505697"/>
    <w:rsid w:val="0050570C"/>
    <w:rsid w:val="0050597C"/>
    <w:rsid w:val="00506503"/>
    <w:rsid w:val="00511C74"/>
    <w:rsid w:val="00512436"/>
    <w:rsid w:val="00520E5D"/>
    <w:rsid w:val="00523616"/>
    <w:rsid w:val="005255D2"/>
    <w:rsid w:val="00531929"/>
    <w:rsid w:val="005333F8"/>
    <w:rsid w:val="00534D5B"/>
    <w:rsid w:val="005440AB"/>
    <w:rsid w:val="005461C6"/>
    <w:rsid w:val="00553214"/>
    <w:rsid w:val="0058397F"/>
    <w:rsid w:val="00593026"/>
    <w:rsid w:val="005A5B6C"/>
    <w:rsid w:val="005C2EB8"/>
    <w:rsid w:val="005D0532"/>
    <w:rsid w:val="005D0E97"/>
    <w:rsid w:val="005D44D4"/>
    <w:rsid w:val="005D725B"/>
    <w:rsid w:val="0060160E"/>
    <w:rsid w:val="00601B57"/>
    <w:rsid w:val="00622CAD"/>
    <w:rsid w:val="00636B43"/>
    <w:rsid w:val="00640472"/>
    <w:rsid w:val="0066278D"/>
    <w:rsid w:val="00663F16"/>
    <w:rsid w:val="00664E56"/>
    <w:rsid w:val="0067076A"/>
    <w:rsid w:val="0068179E"/>
    <w:rsid w:val="00685503"/>
    <w:rsid w:val="00695F95"/>
    <w:rsid w:val="00696B80"/>
    <w:rsid w:val="006A1ABA"/>
    <w:rsid w:val="006A3A25"/>
    <w:rsid w:val="006B6AAC"/>
    <w:rsid w:val="006D63CF"/>
    <w:rsid w:val="006E3B76"/>
    <w:rsid w:val="006E3BC2"/>
    <w:rsid w:val="00700009"/>
    <w:rsid w:val="007035FE"/>
    <w:rsid w:val="00715AC2"/>
    <w:rsid w:val="007259E9"/>
    <w:rsid w:val="00731556"/>
    <w:rsid w:val="00734CE6"/>
    <w:rsid w:val="00741E32"/>
    <w:rsid w:val="007904CB"/>
    <w:rsid w:val="00791A85"/>
    <w:rsid w:val="007973F2"/>
    <w:rsid w:val="00797DA3"/>
    <w:rsid w:val="007A0665"/>
    <w:rsid w:val="007A27C0"/>
    <w:rsid w:val="007C289E"/>
    <w:rsid w:val="007C53C1"/>
    <w:rsid w:val="007C5902"/>
    <w:rsid w:val="007D3BA3"/>
    <w:rsid w:val="007E0159"/>
    <w:rsid w:val="007E7C6F"/>
    <w:rsid w:val="007F26A0"/>
    <w:rsid w:val="00800899"/>
    <w:rsid w:val="00816D0C"/>
    <w:rsid w:val="008248B3"/>
    <w:rsid w:val="00835905"/>
    <w:rsid w:val="00836413"/>
    <w:rsid w:val="00860316"/>
    <w:rsid w:val="008619B1"/>
    <w:rsid w:val="00865AB0"/>
    <w:rsid w:val="00881555"/>
    <w:rsid w:val="0089341C"/>
    <w:rsid w:val="00897689"/>
    <w:rsid w:val="008978CE"/>
    <w:rsid w:val="008B5AEE"/>
    <w:rsid w:val="008D7C00"/>
    <w:rsid w:val="008E6442"/>
    <w:rsid w:val="008E7638"/>
    <w:rsid w:val="008E7BB2"/>
    <w:rsid w:val="008F467A"/>
    <w:rsid w:val="008F6326"/>
    <w:rsid w:val="00910303"/>
    <w:rsid w:val="00917BF7"/>
    <w:rsid w:val="009329F9"/>
    <w:rsid w:val="00934277"/>
    <w:rsid w:val="00957972"/>
    <w:rsid w:val="00973834"/>
    <w:rsid w:val="00975EB3"/>
    <w:rsid w:val="00991C46"/>
    <w:rsid w:val="009A3480"/>
    <w:rsid w:val="009B1783"/>
    <w:rsid w:val="009B642B"/>
    <w:rsid w:val="009C0A53"/>
    <w:rsid w:val="009C50C5"/>
    <w:rsid w:val="009C5303"/>
    <w:rsid w:val="009D4FE5"/>
    <w:rsid w:val="009D5A73"/>
    <w:rsid w:val="009E0817"/>
    <w:rsid w:val="009F0A47"/>
    <w:rsid w:val="00A00A09"/>
    <w:rsid w:val="00A04D98"/>
    <w:rsid w:val="00A07FC8"/>
    <w:rsid w:val="00A157CB"/>
    <w:rsid w:val="00A22676"/>
    <w:rsid w:val="00A45BD5"/>
    <w:rsid w:val="00A7677A"/>
    <w:rsid w:val="00A9141C"/>
    <w:rsid w:val="00A96E03"/>
    <w:rsid w:val="00AA5A53"/>
    <w:rsid w:val="00AB0055"/>
    <w:rsid w:val="00AB19A9"/>
    <w:rsid w:val="00AB45A7"/>
    <w:rsid w:val="00AC2628"/>
    <w:rsid w:val="00AD25D3"/>
    <w:rsid w:val="00AD7108"/>
    <w:rsid w:val="00AE2087"/>
    <w:rsid w:val="00AE3D52"/>
    <w:rsid w:val="00AF7D02"/>
    <w:rsid w:val="00B02EDF"/>
    <w:rsid w:val="00B07D90"/>
    <w:rsid w:val="00B263BD"/>
    <w:rsid w:val="00B33532"/>
    <w:rsid w:val="00B42ABC"/>
    <w:rsid w:val="00B528FF"/>
    <w:rsid w:val="00B61671"/>
    <w:rsid w:val="00B75262"/>
    <w:rsid w:val="00B8549D"/>
    <w:rsid w:val="00B9444F"/>
    <w:rsid w:val="00BA25FD"/>
    <w:rsid w:val="00BB0597"/>
    <w:rsid w:val="00BC75C5"/>
    <w:rsid w:val="00BD3317"/>
    <w:rsid w:val="00BE49EE"/>
    <w:rsid w:val="00BF43C9"/>
    <w:rsid w:val="00C03C2F"/>
    <w:rsid w:val="00C12AB1"/>
    <w:rsid w:val="00C12B54"/>
    <w:rsid w:val="00C33BC8"/>
    <w:rsid w:val="00C443E5"/>
    <w:rsid w:val="00C44DA6"/>
    <w:rsid w:val="00C51857"/>
    <w:rsid w:val="00C644F4"/>
    <w:rsid w:val="00C86C0B"/>
    <w:rsid w:val="00C9741F"/>
    <w:rsid w:val="00CA324C"/>
    <w:rsid w:val="00CB7437"/>
    <w:rsid w:val="00CC2D57"/>
    <w:rsid w:val="00CD1211"/>
    <w:rsid w:val="00CE45D2"/>
    <w:rsid w:val="00CE7D23"/>
    <w:rsid w:val="00CF39D9"/>
    <w:rsid w:val="00D0321D"/>
    <w:rsid w:val="00D07DCC"/>
    <w:rsid w:val="00D23197"/>
    <w:rsid w:val="00D40C0F"/>
    <w:rsid w:val="00D41BBB"/>
    <w:rsid w:val="00D54DAF"/>
    <w:rsid w:val="00D57AAB"/>
    <w:rsid w:val="00D61A73"/>
    <w:rsid w:val="00D82AD0"/>
    <w:rsid w:val="00D82DB1"/>
    <w:rsid w:val="00D84436"/>
    <w:rsid w:val="00DA0B94"/>
    <w:rsid w:val="00DA1F9C"/>
    <w:rsid w:val="00DA40B4"/>
    <w:rsid w:val="00DA482C"/>
    <w:rsid w:val="00DC3DEC"/>
    <w:rsid w:val="00DD08D5"/>
    <w:rsid w:val="00DD4238"/>
    <w:rsid w:val="00DE68DE"/>
    <w:rsid w:val="00DE75CF"/>
    <w:rsid w:val="00DF528E"/>
    <w:rsid w:val="00E054C7"/>
    <w:rsid w:val="00E12623"/>
    <w:rsid w:val="00E30DF2"/>
    <w:rsid w:val="00E327C9"/>
    <w:rsid w:val="00E372D0"/>
    <w:rsid w:val="00E41B82"/>
    <w:rsid w:val="00E671FB"/>
    <w:rsid w:val="00E71D26"/>
    <w:rsid w:val="00E94C8A"/>
    <w:rsid w:val="00EB074E"/>
    <w:rsid w:val="00EB4183"/>
    <w:rsid w:val="00EC55F0"/>
    <w:rsid w:val="00EE4DF7"/>
    <w:rsid w:val="00F05D71"/>
    <w:rsid w:val="00F11464"/>
    <w:rsid w:val="00F20AFC"/>
    <w:rsid w:val="00F2171E"/>
    <w:rsid w:val="00F259A2"/>
    <w:rsid w:val="00F451B9"/>
    <w:rsid w:val="00F51D23"/>
    <w:rsid w:val="00F6028E"/>
    <w:rsid w:val="00F621FB"/>
    <w:rsid w:val="00F627D1"/>
    <w:rsid w:val="00F81143"/>
    <w:rsid w:val="00F96E97"/>
    <w:rsid w:val="00FA0E73"/>
    <w:rsid w:val="00FA3E76"/>
    <w:rsid w:val="00FA6F6E"/>
    <w:rsid w:val="00FA7D7D"/>
    <w:rsid w:val="00FB2B67"/>
    <w:rsid w:val="00FC2175"/>
    <w:rsid w:val="00FD5828"/>
    <w:rsid w:val="00FF16F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5A07A"/>
  <w15:docId w15:val="{C4F70EE0-9DF5-42A2-8244-6FECE19D3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A0101"/>
    <w:pPr>
      <w:keepNext/>
      <w:suppressAutoHyphens/>
      <w:spacing w:before="360" w:after="120" w:line="1" w:lineRule="atLeast"/>
      <w:jc w:val="both"/>
      <w:outlineLvl w:val="0"/>
    </w:pPr>
    <w:rPr>
      <w:rFonts w:ascii="Palatino Linotype" w:eastAsia="Times New Roman" w:hAnsi="Palatino Linotype"/>
      <w:b/>
      <w:bCs/>
      <w:kern w:val="32"/>
      <w:position w:val="-1"/>
      <w:sz w:val="32"/>
      <w:szCs w:val="32"/>
      <w:lang w:val="en-AU" w:eastAsia="en-AU"/>
    </w:rPr>
  </w:style>
  <w:style w:type="paragraph" w:styleId="Titolo2">
    <w:name w:val="heading 2"/>
    <w:basedOn w:val="Titolo1"/>
    <w:next w:val="Normale"/>
    <w:link w:val="Titolo2Carattere"/>
    <w:uiPriority w:val="9"/>
    <w:unhideWhenUsed/>
    <w:qFormat/>
    <w:rsid w:val="008A0101"/>
    <w:pPr>
      <w:numPr>
        <w:ilvl w:val="1"/>
      </w:numPr>
      <w:spacing w:before="240"/>
      <w:ind w:left="-1" w:hanging="1"/>
      <w:outlineLvl w:val="1"/>
    </w:pPr>
    <w:rPr>
      <w:bCs w:val="0"/>
      <w:iCs/>
      <w:sz w:val="24"/>
      <w:szCs w:val="28"/>
    </w:rPr>
  </w:style>
  <w:style w:type="paragraph" w:styleId="Titolo3">
    <w:name w:val="heading 3"/>
    <w:basedOn w:val="Normale"/>
    <w:next w:val="Normale"/>
    <w:link w:val="Titolo3Carattere"/>
    <w:uiPriority w:val="9"/>
    <w:unhideWhenUsed/>
    <w:qFormat/>
    <w:rsid w:val="008A0101"/>
    <w:pPr>
      <w:keepNext/>
      <w:suppressAutoHyphens/>
      <w:spacing w:before="240" w:after="120" w:line="1" w:lineRule="atLeast"/>
      <w:jc w:val="both"/>
      <w:outlineLvl w:val="2"/>
    </w:pPr>
    <w:rPr>
      <w:rFonts w:ascii="Palatino Linotype" w:eastAsia="Times New Roman" w:hAnsi="Palatino Linotype"/>
      <w:b/>
      <w:bCs/>
      <w:position w:val="-1"/>
      <w:szCs w:val="26"/>
      <w:lang w:val="en-AU" w:eastAsia="en-AU"/>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link w:val="Titolo5Carattere"/>
    <w:uiPriority w:val="9"/>
    <w:semiHidden/>
    <w:unhideWhenUsed/>
    <w:qFormat/>
    <w:rsid w:val="008A0101"/>
    <w:pPr>
      <w:suppressAutoHyphens/>
      <w:spacing w:before="240" w:after="60" w:line="1" w:lineRule="atLeast"/>
      <w:jc w:val="both"/>
      <w:outlineLvl w:val="4"/>
    </w:pPr>
    <w:rPr>
      <w:rFonts w:ascii="Palatino Linotype" w:eastAsia="Times New Roman" w:hAnsi="Palatino Linotype" w:cs="Times New Roman"/>
      <w:b/>
      <w:bCs/>
      <w:i/>
      <w:iCs/>
      <w:position w:val="-1"/>
      <w:sz w:val="26"/>
      <w:szCs w:val="26"/>
      <w:lang w:val="en-AU" w:eastAsia="en-AU"/>
    </w:rPr>
  </w:style>
  <w:style w:type="paragraph" w:styleId="Titolo6">
    <w:name w:val="heading 6"/>
    <w:basedOn w:val="Normale"/>
    <w:next w:val="Normale"/>
    <w:link w:val="Titolo6Carattere"/>
    <w:uiPriority w:val="9"/>
    <w:semiHidden/>
    <w:unhideWhenUsed/>
    <w:qFormat/>
    <w:rsid w:val="008A0101"/>
    <w:pPr>
      <w:suppressAutoHyphens/>
      <w:spacing w:before="240" w:after="60" w:line="1" w:lineRule="atLeast"/>
      <w:jc w:val="both"/>
      <w:outlineLvl w:val="5"/>
    </w:pPr>
    <w:rPr>
      <w:rFonts w:ascii="Times New Roman" w:eastAsia="Times New Roman" w:hAnsi="Times New Roman" w:cs="Palatino Linotype"/>
      <w:b/>
      <w:bCs/>
      <w:position w:val="-1"/>
      <w:lang w:val="en-AU" w:eastAsia="en-AU"/>
    </w:rPr>
  </w:style>
  <w:style w:type="paragraph" w:styleId="Titolo7">
    <w:name w:val="heading 7"/>
    <w:basedOn w:val="Normale"/>
    <w:next w:val="Normale"/>
    <w:link w:val="Titolo7Carattere"/>
    <w:semiHidden/>
    <w:unhideWhenUsed/>
    <w:qFormat/>
    <w:rsid w:val="008A0101"/>
    <w:pPr>
      <w:suppressAutoHyphens/>
      <w:spacing w:before="240" w:after="60" w:line="1" w:lineRule="atLeast"/>
      <w:jc w:val="both"/>
      <w:outlineLvl w:val="6"/>
    </w:pPr>
    <w:rPr>
      <w:rFonts w:ascii="Times New Roman" w:eastAsia="Palatino Linotype" w:hAnsi="Times New Roman" w:cs="Palatino Linotype"/>
      <w:position w:val="-1"/>
      <w:sz w:val="24"/>
      <w:szCs w:val="24"/>
      <w:lang w:val="en-AU" w:eastAsia="en-AU"/>
    </w:rPr>
  </w:style>
  <w:style w:type="paragraph" w:styleId="Titolo8">
    <w:name w:val="heading 8"/>
    <w:basedOn w:val="Normale"/>
    <w:next w:val="Normale"/>
    <w:link w:val="Titolo8Carattere"/>
    <w:semiHidden/>
    <w:unhideWhenUsed/>
    <w:qFormat/>
    <w:rsid w:val="008A0101"/>
    <w:pPr>
      <w:suppressAutoHyphens/>
      <w:spacing w:before="240" w:after="60" w:line="1" w:lineRule="atLeast"/>
      <w:jc w:val="both"/>
      <w:outlineLvl w:val="7"/>
    </w:pPr>
    <w:rPr>
      <w:rFonts w:ascii="Times New Roman" w:eastAsia="Palatino Linotype" w:hAnsi="Times New Roman" w:cs="Palatino Linotype"/>
      <w:i/>
      <w:iCs/>
      <w:position w:val="-1"/>
      <w:sz w:val="24"/>
      <w:szCs w:val="24"/>
      <w:lang w:val="en-AU" w:eastAsia="en-AU"/>
    </w:rPr>
  </w:style>
  <w:style w:type="paragraph" w:styleId="Titolo9">
    <w:name w:val="heading 9"/>
    <w:basedOn w:val="Normale"/>
    <w:next w:val="Normale"/>
    <w:link w:val="Titolo9Carattere"/>
    <w:semiHidden/>
    <w:unhideWhenUsed/>
    <w:qFormat/>
    <w:rsid w:val="008A0101"/>
    <w:pPr>
      <w:suppressAutoHyphens/>
      <w:spacing w:before="240" w:after="60" w:line="1" w:lineRule="atLeast"/>
      <w:jc w:val="both"/>
      <w:outlineLvl w:val="8"/>
    </w:pPr>
    <w:rPr>
      <w:rFonts w:eastAsia="Palatino Linotype"/>
      <w:position w:val="-1"/>
      <w:lang w:val="en-AU" w:eastAsia="en-AU"/>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NormaleWeb">
    <w:name w:val="Normal (Web)"/>
    <w:basedOn w:val="Normale"/>
    <w:uiPriority w:val="99"/>
    <w:semiHidden/>
    <w:unhideWhenUsed/>
    <w:rsid w:val="00126DE8"/>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126DE8"/>
    <w:rPr>
      <w:b/>
      <w:bCs/>
    </w:rPr>
  </w:style>
  <w:style w:type="character" w:styleId="Collegamentoipertestuale">
    <w:name w:val="Hyperlink"/>
    <w:basedOn w:val="Carpredefinitoparagrafo"/>
    <w:uiPriority w:val="99"/>
    <w:unhideWhenUsed/>
    <w:rsid w:val="00126DE8"/>
    <w:rPr>
      <w:color w:val="0000FF"/>
      <w:u w:val="single"/>
    </w:rPr>
  </w:style>
  <w:style w:type="character" w:styleId="Menzionenonrisolta">
    <w:name w:val="Unresolved Mention"/>
    <w:basedOn w:val="Carpredefinitoparagrafo"/>
    <w:uiPriority w:val="99"/>
    <w:semiHidden/>
    <w:unhideWhenUsed/>
    <w:rsid w:val="008A0101"/>
    <w:rPr>
      <w:color w:val="605E5C"/>
      <w:shd w:val="clear" w:color="auto" w:fill="E1DFDD"/>
    </w:rPr>
  </w:style>
  <w:style w:type="character" w:styleId="Rimandocommento">
    <w:name w:val="annotation reference"/>
    <w:basedOn w:val="Carpredefinitoparagrafo"/>
    <w:uiPriority w:val="99"/>
    <w:semiHidden/>
    <w:unhideWhenUsed/>
    <w:rsid w:val="008A0101"/>
    <w:rPr>
      <w:sz w:val="16"/>
      <w:szCs w:val="16"/>
    </w:rPr>
  </w:style>
  <w:style w:type="character" w:customStyle="1" w:styleId="Titolo1Carattere">
    <w:name w:val="Titolo 1 Carattere"/>
    <w:basedOn w:val="Carpredefinitoparagrafo"/>
    <w:link w:val="Titolo1"/>
    <w:uiPriority w:val="9"/>
    <w:rsid w:val="008A0101"/>
    <w:rPr>
      <w:rFonts w:ascii="Palatino Linotype" w:eastAsia="Times New Roman" w:hAnsi="Palatino Linotype" w:cs="Arial"/>
      <w:b/>
      <w:bCs/>
      <w:kern w:val="32"/>
      <w:position w:val="-1"/>
      <w:sz w:val="32"/>
      <w:szCs w:val="32"/>
      <w:lang w:val="en-AU" w:eastAsia="en-AU"/>
    </w:rPr>
  </w:style>
  <w:style w:type="character" w:customStyle="1" w:styleId="Titolo2Carattere">
    <w:name w:val="Titolo 2 Carattere"/>
    <w:basedOn w:val="Carpredefinitoparagrafo"/>
    <w:link w:val="Titolo2"/>
    <w:uiPriority w:val="9"/>
    <w:semiHidden/>
    <w:rsid w:val="008A0101"/>
    <w:rPr>
      <w:rFonts w:ascii="Palatino Linotype" w:eastAsia="Times New Roman" w:hAnsi="Palatino Linotype" w:cs="Arial"/>
      <w:b/>
      <w:iCs/>
      <w:kern w:val="32"/>
      <w:position w:val="-1"/>
      <w:sz w:val="24"/>
      <w:szCs w:val="28"/>
      <w:lang w:val="en-AU" w:eastAsia="en-AU"/>
    </w:rPr>
  </w:style>
  <w:style w:type="character" w:customStyle="1" w:styleId="Titolo3Carattere">
    <w:name w:val="Titolo 3 Carattere"/>
    <w:basedOn w:val="Carpredefinitoparagrafo"/>
    <w:link w:val="Titolo3"/>
    <w:uiPriority w:val="9"/>
    <w:semiHidden/>
    <w:rsid w:val="008A0101"/>
    <w:rPr>
      <w:rFonts w:ascii="Palatino Linotype" w:eastAsia="Times New Roman" w:hAnsi="Palatino Linotype" w:cs="Arial"/>
      <w:b/>
      <w:bCs/>
      <w:kern w:val="0"/>
      <w:position w:val="-1"/>
      <w:szCs w:val="26"/>
      <w:lang w:val="en-AU" w:eastAsia="en-AU"/>
    </w:rPr>
  </w:style>
  <w:style w:type="character" w:customStyle="1" w:styleId="Titolo5Carattere">
    <w:name w:val="Titolo 5 Carattere"/>
    <w:basedOn w:val="Carpredefinitoparagrafo"/>
    <w:link w:val="Titolo5"/>
    <w:uiPriority w:val="9"/>
    <w:semiHidden/>
    <w:rsid w:val="008A0101"/>
    <w:rPr>
      <w:rFonts w:ascii="Palatino Linotype" w:eastAsia="Times New Roman" w:hAnsi="Palatino Linotype" w:cs="Times New Roman"/>
      <w:b/>
      <w:bCs/>
      <w:i/>
      <w:iCs/>
      <w:kern w:val="0"/>
      <w:position w:val="-1"/>
      <w:sz w:val="26"/>
      <w:szCs w:val="26"/>
      <w:lang w:val="en-AU" w:eastAsia="en-AU"/>
    </w:rPr>
  </w:style>
  <w:style w:type="character" w:customStyle="1" w:styleId="Titolo6Carattere">
    <w:name w:val="Titolo 6 Carattere"/>
    <w:basedOn w:val="Carpredefinitoparagrafo"/>
    <w:link w:val="Titolo6"/>
    <w:uiPriority w:val="9"/>
    <w:semiHidden/>
    <w:rsid w:val="008A0101"/>
    <w:rPr>
      <w:rFonts w:ascii="Times New Roman" w:eastAsia="Times New Roman" w:hAnsi="Times New Roman" w:cs="Palatino Linotype"/>
      <w:b/>
      <w:bCs/>
      <w:kern w:val="0"/>
      <w:position w:val="-1"/>
      <w:lang w:val="en-AU" w:eastAsia="en-AU"/>
    </w:rPr>
  </w:style>
  <w:style w:type="character" w:customStyle="1" w:styleId="Titolo7Carattere">
    <w:name w:val="Titolo 7 Carattere"/>
    <w:basedOn w:val="Carpredefinitoparagrafo"/>
    <w:link w:val="Titolo7"/>
    <w:semiHidden/>
    <w:rsid w:val="008A0101"/>
    <w:rPr>
      <w:rFonts w:ascii="Times New Roman" w:eastAsia="Palatino Linotype" w:hAnsi="Times New Roman" w:cs="Palatino Linotype"/>
      <w:kern w:val="0"/>
      <w:position w:val="-1"/>
      <w:sz w:val="24"/>
      <w:szCs w:val="24"/>
      <w:lang w:val="en-AU" w:eastAsia="en-AU"/>
    </w:rPr>
  </w:style>
  <w:style w:type="character" w:customStyle="1" w:styleId="Titolo8Carattere">
    <w:name w:val="Titolo 8 Carattere"/>
    <w:basedOn w:val="Carpredefinitoparagrafo"/>
    <w:link w:val="Titolo8"/>
    <w:semiHidden/>
    <w:rsid w:val="008A0101"/>
    <w:rPr>
      <w:rFonts w:ascii="Times New Roman" w:eastAsia="Palatino Linotype" w:hAnsi="Times New Roman" w:cs="Palatino Linotype"/>
      <w:i/>
      <w:iCs/>
      <w:kern w:val="0"/>
      <w:position w:val="-1"/>
      <w:sz w:val="24"/>
      <w:szCs w:val="24"/>
      <w:lang w:val="en-AU" w:eastAsia="en-AU"/>
    </w:rPr>
  </w:style>
  <w:style w:type="character" w:customStyle="1" w:styleId="Titolo9Carattere">
    <w:name w:val="Titolo 9 Carattere"/>
    <w:basedOn w:val="Carpredefinitoparagrafo"/>
    <w:link w:val="Titolo9"/>
    <w:semiHidden/>
    <w:rsid w:val="008A0101"/>
    <w:rPr>
      <w:rFonts w:ascii="Arial" w:eastAsia="Palatino Linotype" w:hAnsi="Arial" w:cs="Arial"/>
      <w:kern w:val="0"/>
      <w:position w:val="-1"/>
      <w:lang w:val="en-AU" w:eastAsia="en-AU"/>
    </w:rPr>
  </w:style>
  <w:style w:type="paragraph" w:styleId="Nessunaspaziatura">
    <w:name w:val="No Spacing"/>
    <w:uiPriority w:val="1"/>
    <w:qFormat/>
    <w:rsid w:val="008A0101"/>
    <w:pPr>
      <w:spacing w:line="240" w:lineRule="auto"/>
    </w:pPr>
  </w:style>
  <w:style w:type="paragraph" w:styleId="Testocommento">
    <w:name w:val="annotation text"/>
    <w:basedOn w:val="Normale"/>
    <w:link w:val="TestocommentoCarattere"/>
    <w:uiPriority w:val="99"/>
    <w:semiHidden/>
    <w:unhideWhenUsed/>
    <w:rsid w:val="006A54E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6A54E4"/>
    <w:rPr>
      <w:sz w:val="20"/>
      <w:szCs w:val="20"/>
    </w:rPr>
  </w:style>
  <w:style w:type="paragraph" w:styleId="Soggettocommento">
    <w:name w:val="annotation subject"/>
    <w:basedOn w:val="Testocommento"/>
    <w:next w:val="Testocommento"/>
    <w:link w:val="SoggettocommentoCarattere"/>
    <w:uiPriority w:val="99"/>
    <w:semiHidden/>
    <w:unhideWhenUsed/>
    <w:rsid w:val="006A54E4"/>
    <w:rPr>
      <w:b/>
      <w:bCs/>
    </w:rPr>
  </w:style>
  <w:style w:type="character" w:customStyle="1" w:styleId="SoggettocommentoCarattere">
    <w:name w:val="Soggetto commento Carattere"/>
    <w:basedOn w:val="TestocommentoCarattere"/>
    <w:link w:val="Soggettocommento"/>
    <w:uiPriority w:val="99"/>
    <w:semiHidden/>
    <w:rsid w:val="006A54E4"/>
    <w:rPr>
      <w:b/>
      <w:bCs/>
      <w:sz w:val="20"/>
      <w:szCs w:val="20"/>
    </w:rPr>
  </w:style>
  <w:style w:type="paragraph" w:styleId="Paragrafoelenco">
    <w:name w:val="List Paragraph"/>
    <w:basedOn w:val="Normale"/>
    <w:uiPriority w:val="34"/>
    <w:qFormat/>
    <w:rsid w:val="006A54E4"/>
    <w:pPr>
      <w:ind w:left="720"/>
      <w:contextualSpacing/>
    </w:pPr>
  </w:style>
  <w:style w:type="character" w:styleId="Collegamentovisitato">
    <w:name w:val="FollowedHyperlink"/>
    <w:basedOn w:val="Carpredefinitoparagrafo"/>
    <w:uiPriority w:val="99"/>
    <w:semiHidden/>
    <w:unhideWhenUsed/>
    <w:rsid w:val="00B5312C"/>
    <w:rPr>
      <w:color w:val="96607D" w:themeColor="followedHyperlink"/>
      <w:u w:val="single"/>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AD7108"/>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D7108"/>
    <w:rPr>
      <w:rFonts w:ascii="Segoe UI" w:hAnsi="Segoe UI" w:cs="Segoe UI"/>
      <w:sz w:val="18"/>
      <w:szCs w:val="18"/>
    </w:rPr>
  </w:style>
  <w:style w:type="paragraph" w:styleId="Intestazione">
    <w:name w:val="header"/>
    <w:basedOn w:val="Normale"/>
    <w:link w:val="IntestazioneCarattere"/>
    <w:uiPriority w:val="99"/>
    <w:unhideWhenUsed/>
    <w:rsid w:val="009C50C5"/>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C50C5"/>
  </w:style>
  <w:style w:type="paragraph" w:styleId="Pidipagina">
    <w:name w:val="footer"/>
    <w:basedOn w:val="Normale"/>
    <w:link w:val="PidipaginaCarattere"/>
    <w:uiPriority w:val="99"/>
    <w:unhideWhenUsed/>
    <w:rsid w:val="009C50C5"/>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C50C5"/>
  </w:style>
  <w:style w:type="paragraph" w:styleId="Didascalia">
    <w:name w:val="caption"/>
    <w:basedOn w:val="Normale"/>
    <w:next w:val="Normale"/>
    <w:uiPriority w:val="35"/>
    <w:unhideWhenUsed/>
    <w:qFormat/>
    <w:rsid w:val="00195201"/>
    <w:pPr>
      <w:spacing w:after="200" w:line="240" w:lineRule="auto"/>
      <w:jc w:val="center"/>
    </w:pPr>
    <w:rPr>
      <w:i/>
      <w:iCs/>
      <w:color w:val="0E2841" w:themeColor="text2"/>
      <w:sz w:val="18"/>
      <w:szCs w:val="18"/>
    </w:rPr>
  </w:style>
  <w:style w:type="paragraph" w:styleId="Revisione">
    <w:name w:val="Revision"/>
    <w:hidden/>
    <w:uiPriority w:val="99"/>
    <w:semiHidden/>
    <w:rsid w:val="00897689"/>
    <w:pPr>
      <w:spacing w:line="240" w:lineRule="auto"/>
    </w:pPr>
  </w:style>
  <w:style w:type="character" w:styleId="Numeroriga">
    <w:name w:val="line number"/>
    <w:basedOn w:val="Carpredefinitoparagrafo"/>
    <w:uiPriority w:val="99"/>
    <w:semiHidden/>
    <w:unhideWhenUsed/>
    <w:rsid w:val="003427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024231">
      <w:bodyDiv w:val="1"/>
      <w:marLeft w:val="0"/>
      <w:marRight w:val="0"/>
      <w:marTop w:val="0"/>
      <w:marBottom w:val="0"/>
      <w:divBdr>
        <w:top w:val="none" w:sz="0" w:space="0" w:color="auto"/>
        <w:left w:val="none" w:sz="0" w:space="0" w:color="auto"/>
        <w:bottom w:val="none" w:sz="0" w:space="0" w:color="auto"/>
        <w:right w:val="none" w:sz="0" w:space="0" w:color="auto"/>
      </w:divBdr>
      <w:divsChild>
        <w:div w:id="759176226">
          <w:marLeft w:val="0"/>
          <w:marRight w:val="0"/>
          <w:marTop w:val="0"/>
          <w:marBottom w:val="0"/>
          <w:divBdr>
            <w:top w:val="none" w:sz="0" w:space="0" w:color="auto"/>
            <w:left w:val="none" w:sz="0" w:space="0" w:color="auto"/>
            <w:bottom w:val="none" w:sz="0" w:space="0" w:color="auto"/>
            <w:right w:val="none" w:sz="0" w:space="0" w:color="auto"/>
          </w:divBdr>
        </w:div>
        <w:div w:id="1456560241">
          <w:marLeft w:val="0"/>
          <w:marRight w:val="0"/>
          <w:marTop w:val="0"/>
          <w:marBottom w:val="0"/>
          <w:divBdr>
            <w:top w:val="none" w:sz="0" w:space="0" w:color="auto"/>
            <w:left w:val="none" w:sz="0" w:space="0" w:color="auto"/>
            <w:bottom w:val="none" w:sz="0" w:space="0" w:color="auto"/>
            <w:right w:val="none" w:sz="0" w:space="0" w:color="auto"/>
          </w:divBdr>
        </w:div>
      </w:divsChild>
    </w:div>
    <w:div w:id="325936722">
      <w:bodyDiv w:val="1"/>
      <w:marLeft w:val="0"/>
      <w:marRight w:val="0"/>
      <w:marTop w:val="0"/>
      <w:marBottom w:val="0"/>
      <w:divBdr>
        <w:top w:val="none" w:sz="0" w:space="0" w:color="auto"/>
        <w:left w:val="none" w:sz="0" w:space="0" w:color="auto"/>
        <w:bottom w:val="none" w:sz="0" w:space="0" w:color="auto"/>
        <w:right w:val="none" w:sz="0" w:space="0" w:color="auto"/>
      </w:divBdr>
      <w:divsChild>
        <w:div w:id="2024894295">
          <w:marLeft w:val="480"/>
          <w:marRight w:val="0"/>
          <w:marTop w:val="0"/>
          <w:marBottom w:val="0"/>
          <w:divBdr>
            <w:top w:val="none" w:sz="0" w:space="0" w:color="auto"/>
            <w:left w:val="none" w:sz="0" w:space="0" w:color="auto"/>
            <w:bottom w:val="none" w:sz="0" w:space="0" w:color="auto"/>
            <w:right w:val="none" w:sz="0" w:space="0" w:color="auto"/>
          </w:divBdr>
          <w:divsChild>
            <w:div w:id="92753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60371">
      <w:bodyDiv w:val="1"/>
      <w:marLeft w:val="0"/>
      <w:marRight w:val="0"/>
      <w:marTop w:val="0"/>
      <w:marBottom w:val="0"/>
      <w:divBdr>
        <w:top w:val="none" w:sz="0" w:space="0" w:color="auto"/>
        <w:left w:val="none" w:sz="0" w:space="0" w:color="auto"/>
        <w:bottom w:val="none" w:sz="0" w:space="0" w:color="auto"/>
        <w:right w:val="none" w:sz="0" w:space="0" w:color="auto"/>
      </w:divBdr>
      <w:divsChild>
        <w:div w:id="1211651158">
          <w:marLeft w:val="480"/>
          <w:marRight w:val="0"/>
          <w:marTop w:val="0"/>
          <w:marBottom w:val="0"/>
          <w:divBdr>
            <w:top w:val="none" w:sz="0" w:space="0" w:color="auto"/>
            <w:left w:val="none" w:sz="0" w:space="0" w:color="auto"/>
            <w:bottom w:val="none" w:sz="0" w:space="0" w:color="auto"/>
            <w:right w:val="none" w:sz="0" w:space="0" w:color="auto"/>
          </w:divBdr>
          <w:divsChild>
            <w:div w:id="916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58703">
      <w:bodyDiv w:val="1"/>
      <w:marLeft w:val="0"/>
      <w:marRight w:val="0"/>
      <w:marTop w:val="0"/>
      <w:marBottom w:val="0"/>
      <w:divBdr>
        <w:top w:val="none" w:sz="0" w:space="0" w:color="auto"/>
        <w:left w:val="none" w:sz="0" w:space="0" w:color="auto"/>
        <w:bottom w:val="none" w:sz="0" w:space="0" w:color="auto"/>
        <w:right w:val="none" w:sz="0" w:space="0" w:color="auto"/>
      </w:divBdr>
    </w:div>
    <w:div w:id="638152917">
      <w:bodyDiv w:val="1"/>
      <w:marLeft w:val="0"/>
      <w:marRight w:val="0"/>
      <w:marTop w:val="0"/>
      <w:marBottom w:val="0"/>
      <w:divBdr>
        <w:top w:val="none" w:sz="0" w:space="0" w:color="auto"/>
        <w:left w:val="none" w:sz="0" w:space="0" w:color="auto"/>
        <w:bottom w:val="none" w:sz="0" w:space="0" w:color="auto"/>
        <w:right w:val="none" w:sz="0" w:space="0" w:color="auto"/>
      </w:divBdr>
      <w:divsChild>
        <w:div w:id="772172426">
          <w:marLeft w:val="0"/>
          <w:marRight w:val="0"/>
          <w:marTop w:val="0"/>
          <w:marBottom w:val="0"/>
          <w:divBdr>
            <w:top w:val="none" w:sz="0" w:space="0" w:color="auto"/>
            <w:left w:val="none" w:sz="0" w:space="0" w:color="auto"/>
            <w:bottom w:val="none" w:sz="0" w:space="0" w:color="auto"/>
            <w:right w:val="none" w:sz="0" w:space="0" w:color="auto"/>
          </w:divBdr>
        </w:div>
        <w:div w:id="1622296378">
          <w:marLeft w:val="0"/>
          <w:marRight w:val="0"/>
          <w:marTop w:val="0"/>
          <w:marBottom w:val="0"/>
          <w:divBdr>
            <w:top w:val="none" w:sz="0" w:space="0" w:color="auto"/>
            <w:left w:val="none" w:sz="0" w:space="0" w:color="auto"/>
            <w:bottom w:val="none" w:sz="0" w:space="0" w:color="auto"/>
            <w:right w:val="none" w:sz="0" w:space="0" w:color="auto"/>
          </w:divBdr>
        </w:div>
      </w:divsChild>
    </w:div>
    <w:div w:id="1215966748">
      <w:bodyDiv w:val="1"/>
      <w:marLeft w:val="0"/>
      <w:marRight w:val="0"/>
      <w:marTop w:val="0"/>
      <w:marBottom w:val="0"/>
      <w:divBdr>
        <w:top w:val="none" w:sz="0" w:space="0" w:color="auto"/>
        <w:left w:val="none" w:sz="0" w:space="0" w:color="auto"/>
        <w:bottom w:val="none" w:sz="0" w:space="0" w:color="auto"/>
        <w:right w:val="none" w:sz="0" w:space="0" w:color="auto"/>
      </w:divBdr>
      <w:divsChild>
        <w:div w:id="1135952646">
          <w:marLeft w:val="480"/>
          <w:marRight w:val="0"/>
          <w:marTop w:val="0"/>
          <w:marBottom w:val="0"/>
          <w:divBdr>
            <w:top w:val="none" w:sz="0" w:space="0" w:color="auto"/>
            <w:left w:val="none" w:sz="0" w:space="0" w:color="auto"/>
            <w:bottom w:val="none" w:sz="0" w:space="0" w:color="auto"/>
            <w:right w:val="none" w:sz="0" w:space="0" w:color="auto"/>
          </w:divBdr>
          <w:divsChild>
            <w:div w:id="6302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84">
      <w:bodyDiv w:val="1"/>
      <w:marLeft w:val="0"/>
      <w:marRight w:val="0"/>
      <w:marTop w:val="0"/>
      <w:marBottom w:val="0"/>
      <w:divBdr>
        <w:top w:val="none" w:sz="0" w:space="0" w:color="auto"/>
        <w:left w:val="none" w:sz="0" w:space="0" w:color="auto"/>
        <w:bottom w:val="none" w:sz="0" w:space="0" w:color="auto"/>
        <w:right w:val="none" w:sz="0" w:space="0" w:color="auto"/>
      </w:divBdr>
    </w:div>
    <w:div w:id="1634361156">
      <w:bodyDiv w:val="1"/>
      <w:marLeft w:val="0"/>
      <w:marRight w:val="0"/>
      <w:marTop w:val="0"/>
      <w:marBottom w:val="0"/>
      <w:divBdr>
        <w:top w:val="none" w:sz="0" w:space="0" w:color="auto"/>
        <w:left w:val="none" w:sz="0" w:space="0" w:color="auto"/>
        <w:bottom w:val="none" w:sz="0" w:space="0" w:color="auto"/>
        <w:right w:val="none" w:sz="0" w:space="0" w:color="auto"/>
      </w:divBdr>
      <w:divsChild>
        <w:div w:id="1293710874">
          <w:marLeft w:val="480"/>
          <w:marRight w:val="0"/>
          <w:marTop w:val="0"/>
          <w:marBottom w:val="0"/>
          <w:divBdr>
            <w:top w:val="none" w:sz="0" w:space="0" w:color="auto"/>
            <w:left w:val="none" w:sz="0" w:space="0" w:color="auto"/>
            <w:bottom w:val="none" w:sz="0" w:space="0" w:color="auto"/>
            <w:right w:val="none" w:sz="0" w:space="0" w:color="auto"/>
          </w:divBdr>
          <w:divsChild>
            <w:div w:id="105685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scribbr.com/commonly-confused-words/a-vs-an/#:~:text=Similarly%2C%20for%20words%20beginning%20with,utter%2C%20use%20%E2%80%9Can.%E2%80%9D"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www.wileyauthors.com/seo" TargetMode="External"/><Relationship Id="rId18" Type="http://schemas.openxmlformats.org/officeDocument/2006/relationships/image" Target="media/image1.jpeg"/><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4.jpg"/><Relationship Id="rId34" Type="http://schemas.openxmlformats.org/officeDocument/2006/relationships/image" Target="media/image17.jpeg"/><Relationship Id="rId7" Type="http://schemas.openxmlformats.org/officeDocument/2006/relationships/styles" Target="styles.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jpg"/><Relationship Id="rId29" Type="http://schemas.openxmlformats.org/officeDocument/2006/relationships/image" Target="media/image1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jpg"/><Relationship Id="rId37" Type="http://schemas.openxmlformats.org/officeDocument/2006/relationships/image" Target="media/image20.png"/><Relationship Id="rId40" Type="http://schemas.microsoft.com/office/2011/relationships/people" Target="peop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2.jpe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onlinelibrary.wiley.com/journal/14679671" TargetMode="Externa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798609-5596-482C-97AB-C7029BDC59F9}">
  <we:reference id="a504f697-cd57-482d-af3c-653ec8236b9b" version="6.0.0.0" store="EXCatalog" storeType="EXCatalog"/>
  <we:alternateReferences>
    <we:reference id="WA200002534" version="6.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bY/Ksjr1PEEJkZDBPHO8otkJMA==">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</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LMS_Mappings xmlns="800623e7-a24d-4be7-8c9f-570ab47f0076" xsi:nil="true"/>
    <NotebookType xmlns="800623e7-a24d-4be7-8c9f-570ab47f0076" xsi:nil="true"/>
    <Distribution_Groups xmlns="800623e7-a24d-4be7-8c9f-570ab47f0076" xsi:nil="true"/>
    <Math_Settings xmlns="800623e7-a24d-4be7-8c9f-570ab47f0076" xsi:nil="true"/>
    <DefaultSectionNames xmlns="800623e7-a24d-4be7-8c9f-570ab47f0076" xsi:nil="true"/>
    <Invited_Teachers xmlns="800623e7-a24d-4be7-8c9f-570ab47f0076" xsi:nil="true"/>
    <Invited_Students xmlns="800623e7-a24d-4be7-8c9f-570ab47f0076" xsi:nil="true"/>
    <FolderType xmlns="800623e7-a24d-4be7-8c9f-570ab47f0076" xsi:nil="true"/>
    <Owner xmlns="800623e7-a24d-4be7-8c9f-570ab47f0076">
      <UserInfo>
        <DisplayName/>
        <AccountId xsi:nil="true"/>
        <AccountType/>
      </UserInfo>
    </Owner>
    <Student_Groups xmlns="800623e7-a24d-4be7-8c9f-570ab47f0076">
      <UserInfo>
        <DisplayName/>
        <AccountId xsi:nil="true"/>
        <AccountType/>
      </UserInfo>
    </Student_Groups>
    <Is_Collaboration_Space_Locked xmlns="800623e7-a24d-4be7-8c9f-570ab47f0076" xsi:nil="true"/>
    <Students xmlns="800623e7-a24d-4be7-8c9f-570ab47f0076">
      <UserInfo>
        <DisplayName/>
        <AccountId xsi:nil="true"/>
        <AccountType/>
      </UserInfo>
    </Students>
    <Templates xmlns="800623e7-a24d-4be7-8c9f-570ab47f0076" xsi:nil="true"/>
    <_activity xmlns="800623e7-a24d-4be7-8c9f-570ab47f0076" xsi:nil="true"/>
    <TeamsChannelId xmlns="800623e7-a24d-4be7-8c9f-570ab47f0076" xsi:nil="true"/>
    <IsNotebookLocked xmlns="800623e7-a24d-4be7-8c9f-570ab47f0076" xsi:nil="true"/>
    <CultureName xmlns="800623e7-a24d-4be7-8c9f-570ab47f0076" xsi:nil="true"/>
    <Self_Registration_Enabled xmlns="800623e7-a24d-4be7-8c9f-570ab47f0076" xsi:nil="true"/>
    <Has_Teacher_Only_SectionGroup xmlns="800623e7-a24d-4be7-8c9f-570ab47f0076" xsi:nil="true"/>
    <AppVersion xmlns="800623e7-a24d-4be7-8c9f-570ab47f0076" xsi:nil="true"/>
    <Teachers xmlns="800623e7-a24d-4be7-8c9f-570ab47f0076">
      <UserInfo>
        <DisplayName/>
        <AccountId xsi:nil="true"/>
        <AccountType/>
      </UserInfo>
    </Teacher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629DB305AF6CDB4CB5CC894236D75B74" ma:contentTypeVersion="38" ma:contentTypeDescription="Create a new document." ma:contentTypeScope="" ma:versionID="39291e9a44528bde3a7aaddd6d2a375d">
  <xsd:schema xmlns:xsd="http://www.w3.org/2001/XMLSchema" xmlns:xs="http://www.w3.org/2001/XMLSchema" xmlns:p="http://schemas.microsoft.com/office/2006/metadata/properties" xmlns:ns3="800623e7-a24d-4be7-8c9f-570ab47f0076" xmlns:ns4="7cde6a1d-6b13-4f8f-b3c7-bc4871167cdc" targetNamespace="http://schemas.microsoft.com/office/2006/metadata/properties" ma:root="true" ma:fieldsID="59f3999b9fc4c02de20846ae4bf29749" ns3:_="" ns4:_="">
    <xsd:import namespace="800623e7-a24d-4be7-8c9f-570ab47f0076"/>
    <xsd:import namespace="7cde6a1d-6b13-4f8f-b3c7-bc4871167cdc"/>
    <xsd:element name="properties">
      <xsd:complexType>
        <xsd:sequence>
          <xsd:element name="documentManagement">
            <xsd:complexType>
              <xsd:all>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0623e7-a24d-4be7-8c9f-570ab47f0076"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CultureName" ma:index="10" nillable="true" ma:displayName="Culture Name" ma:internalName="CultureName">
      <xsd:simpleType>
        <xsd:restriction base="dms:Text"/>
      </xsd:simpleType>
    </xsd:element>
    <xsd:element name="AppVersion" ma:index="11" nillable="true" ma:displayName="App Version" ma:internalName="AppVersion">
      <xsd:simpleType>
        <xsd:restriction base="dms:Text"/>
      </xsd:simpleType>
    </xsd:element>
    <xsd:element name="TeamsChannelId" ma:index="12" nillable="true" ma:displayName="Teams Channel Id" ma:internalName="TeamsChannelId">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4" nillable="true" ma:displayName="Math Settings" ma:internalName="Math_Settings">
      <xsd:simpleType>
        <xsd:restriction base="dms:Text"/>
      </xsd:simple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Teachers" ma:index="1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0" nillable="true" ma:displayName="Distribution Groups" ma:internalName="Distribution_Groups">
      <xsd:simpleType>
        <xsd:restriction base="dms:Note">
          <xsd:maxLength value="255"/>
        </xsd:restriction>
      </xsd:simpleType>
    </xsd:element>
    <xsd:element name="LMS_Mappings" ma:index="21" nillable="true" ma:displayName="LMS Mappings" ma:internalName="LMS_Mappings">
      <xsd:simpleType>
        <xsd:restriction base="dms:Note">
          <xsd:maxLength value="255"/>
        </xsd:restriction>
      </xsd:simpleType>
    </xsd:element>
    <xsd:element name="Invited_Teachers" ma:index="22" nillable="true" ma:displayName="Invited Teachers" ma:internalName="Invited_Teachers">
      <xsd:simpleType>
        <xsd:restriction base="dms:Note">
          <xsd:maxLength value="255"/>
        </xsd:restriction>
      </xsd:simpleType>
    </xsd:element>
    <xsd:element name="Invited_Students" ma:index="23" nillable="true" ma:displayName="Invited Students" ma:internalName="Invited_Student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Teacher_Only_SectionGroup" ma:index="25" nillable="true" ma:displayName="Has Teacher Only SectionGroup" ma:internalName="Has_Teacher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IsNotebookLocked" ma:index="27" nillable="true" ma:displayName="Is Notebook Locked" ma:internalName="IsNotebookLocked">
      <xsd:simpleType>
        <xsd:restriction base="dms:Boolean"/>
      </xsd:simpleType>
    </xsd:element>
    <xsd:element name="MediaServiceMetadata" ma:index="31" nillable="true" ma:displayName="MediaServiceMetadata" ma:hidden="true" ma:internalName="MediaServiceMetadata" ma:readOnly="true">
      <xsd:simpleType>
        <xsd:restriction base="dms:Note"/>
      </xsd:simpleType>
    </xsd:element>
    <xsd:element name="MediaServiceFastMetadata" ma:index="32" nillable="true" ma:displayName="MediaServiceFastMetadata" ma:hidden="true" ma:internalName="MediaServiceFastMetadata" ma:readOnly="true">
      <xsd:simpleType>
        <xsd:restriction base="dms:Note"/>
      </xsd:simpleType>
    </xsd:element>
    <xsd:element name="MediaServiceDateTaken" ma:index="33" nillable="true" ma:displayName="MediaServiceDateTaken" ma:description="" ma:hidden="true" ma:indexed="true" ma:internalName="MediaServiceDateTaken" ma:readOnly="true">
      <xsd:simpleType>
        <xsd:restriction base="dms:Text"/>
      </xsd:simpleType>
    </xsd:element>
    <xsd:element name="MediaServiceAutoTags" ma:index="34" nillable="true" ma:displayName="Tags" ma:internalName="MediaServiceAutoTags" ma:readOnly="true">
      <xsd:simpleType>
        <xsd:restriction base="dms:Text"/>
      </xsd:simpleType>
    </xsd:element>
    <xsd:element name="MediaServiceOCR" ma:index="35" nillable="true" ma:displayName="Extracted Text" ma:internalName="MediaServiceOCR" ma:readOnly="true">
      <xsd:simpleType>
        <xsd:restriction base="dms:Note">
          <xsd:maxLength value="255"/>
        </xsd:restriction>
      </xsd:simpleType>
    </xsd:element>
    <xsd:element name="MediaServiceGenerationTime" ma:index="36" nillable="true" ma:displayName="MediaServiceGenerationTime" ma:hidden="true" ma:internalName="MediaServiceGenerationTime" ma:readOnly="true">
      <xsd:simpleType>
        <xsd:restriction base="dms:Text"/>
      </xsd:simpleType>
    </xsd:element>
    <xsd:element name="MediaServiceEventHashCode" ma:index="37" nillable="true" ma:displayName="MediaServiceEventHashCode" ma:hidden="true" ma:internalName="MediaServiceEventHashCode" ma:readOnly="true">
      <xsd:simpleType>
        <xsd:restriction base="dms:Text"/>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ServiceLocation" ma:index="40" nillable="true" ma:displayName="Location" ma:description="" ma:indexed="true" ma:internalName="MediaServiceLocation" ma:readOnly="true">
      <xsd:simpleType>
        <xsd:restriction base="dms:Text"/>
      </xsd:simpleType>
    </xsd:element>
    <xsd:element name="MediaLengthInSeconds" ma:index="41" nillable="true" ma:displayName="Length (seconds)" ma:internalName="MediaLengthInSeconds" ma:readOnly="true">
      <xsd:simpleType>
        <xsd:restriction base="dms:Unknown"/>
      </xsd:simpleType>
    </xsd:element>
    <xsd:element name="_activity" ma:index="42" nillable="true" ma:displayName="_activity" ma:hidden="true" ma:internalName="_activity">
      <xsd:simpleType>
        <xsd:restriction base="dms:Note"/>
      </xsd:simpleType>
    </xsd:element>
    <xsd:element name="MediaServiceObjectDetectorVersions" ma:index="43" nillable="true" ma:displayName="MediaServiceObjectDetectorVersions" ma:hidden="true" ma:indexed="true" ma:internalName="MediaServiceObjectDetectorVersions" ma:readOnly="true">
      <xsd:simpleType>
        <xsd:restriction base="dms:Text"/>
      </xsd:simpleType>
    </xsd:element>
    <xsd:element name="MediaServiceSystemTags" ma:index="44" nillable="true" ma:displayName="MediaServiceSystemTags" ma:hidden="true" ma:internalName="MediaServiceSystemTags" ma:readOnly="true">
      <xsd:simpleType>
        <xsd:restriction base="dms:Note"/>
      </xsd:simpleType>
    </xsd:element>
    <xsd:element name="MediaServiceSearchProperties" ma:index="4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de6a1d-6b13-4f8f-b3c7-bc4871167cdc" elementFormDefault="qualified">
    <xsd:import namespace="http://schemas.microsoft.com/office/2006/documentManagement/types"/>
    <xsd:import namespace="http://schemas.microsoft.com/office/infopath/2007/PartnerControls"/>
    <xsd:element name="SharedWithUsers" ma:index="2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internalName="SharedWithDetails" ma:readOnly="true">
      <xsd:simpleType>
        <xsd:restriction base="dms:Note">
          <xsd:maxLength value="255"/>
        </xsd:restriction>
      </xsd:simpleType>
    </xsd:element>
    <xsd:element name="SharingHintHash" ma:index="3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F1541A-21E2-4C02-9778-73A07F7FF70A}">
  <ds:schemaRefs>
    <ds:schemaRef ds:uri="http://schemas.openxmlformats.org/officeDocument/2006/bibliography"/>
  </ds:schemaRefs>
</ds:datastoreItem>
</file>

<file path=customXml/itemProps2.xml><?xml version="1.0" encoding="utf-8"?>
<ds:datastoreItem xmlns:ds="http://schemas.openxmlformats.org/officeDocument/2006/customXml" ds:itemID="{0152D248-D430-4E3D-A7AD-571617C9DD87}">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32992B0-FB19-4C84-8B70-707D3588C02C}">
  <ds:schemaRefs>
    <ds:schemaRef ds:uri="http://schemas.microsoft.com/office/2006/metadata/properties"/>
    <ds:schemaRef ds:uri="http://schemas.microsoft.com/office/infopath/2007/PartnerControls"/>
    <ds:schemaRef ds:uri="800623e7-a24d-4be7-8c9f-570ab47f0076"/>
  </ds:schemaRefs>
</ds:datastoreItem>
</file>

<file path=customXml/itemProps5.xml><?xml version="1.0" encoding="utf-8"?>
<ds:datastoreItem xmlns:ds="http://schemas.openxmlformats.org/officeDocument/2006/customXml" ds:itemID="{F24C16D3-C46E-4D00-851E-3A3C4CB03A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0623e7-a24d-4be7-8c9f-570ab47f0076"/>
    <ds:schemaRef ds:uri="7cde6a1d-6b13-4f8f-b3c7-bc4871167c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52</Pages>
  <Words>11537</Words>
  <Characters>65767</Characters>
  <Application>Microsoft Office Word</Application>
  <DocSecurity>0</DocSecurity>
  <Lines>548</Lines>
  <Paragraphs>154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Alberto D'Agostino</dc:creator>
  <cp:lastModifiedBy>Alberto D'Agostino</cp:lastModifiedBy>
  <cp:revision>2</cp:revision>
  <dcterms:created xsi:type="dcterms:W3CDTF">2025-02-03T11:47:00Z</dcterms:created>
  <dcterms:modified xsi:type="dcterms:W3CDTF">2025-02-03T11:47:00Z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0x010100629DB305AF6CDB4CB5CC894236D75B74</vt:lpwstr>
  </property>
</Properties>
</file>