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E45EE9E" w:rsidR="00696B80" w:rsidDel="0064231C" w:rsidRDefault="00734CE6" w:rsidP="0089341C">
      <w:pPr>
        <w:shd w:val="clear" w:color="auto" w:fill="FFFFFF"/>
        <w:spacing w:after="280" w:line="240" w:lineRule="auto"/>
        <w:jc w:val="both"/>
        <w:rPr>
          <w:del w:id="0" w:author="Gianfranco Di Pietro" w:date="2025-02-05T09:51:00Z" w16du:dateUtc="2025-02-05T08:51:00Z"/>
          <w:rFonts w:ascii="Times New Roman" w:eastAsia="Times New Roman" w:hAnsi="Times New Roman" w:cs="Times New Roman"/>
          <w:b/>
          <w:color w:val="1C1D1E"/>
          <w:sz w:val="21"/>
          <w:szCs w:val="21"/>
          <w:highlight w:val="yellow"/>
        </w:rPr>
      </w:pPr>
      <w:del w:id="1" w:author="Gianfranco Di Pietro" w:date="2025-02-05T09:51:00Z" w16du:dateUtc="2025-02-05T08:51:00Z">
        <w:r w:rsidDel="0064231C">
          <w:rPr>
            <w:rFonts w:ascii="Times New Roman" w:eastAsia="Times New Roman" w:hAnsi="Times New Roman" w:cs="Times New Roman"/>
            <w:b/>
            <w:color w:val="1C1D1E"/>
            <w:sz w:val="21"/>
            <w:szCs w:val="21"/>
            <w:highlight w:val="yellow"/>
          </w:rPr>
          <w:delText>RIVISTA: Transactions in GIS - Wiley</w:delText>
        </w:r>
        <w:r w:rsidDel="0064231C">
          <w:rPr>
            <w:rFonts w:ascii="Times New Roman" w:eastAsia="Times New Roman" w:hAnsi="Times New Roman" w:cs="Times New Roman"/>
            <w:b/>
            <w:color w:val="1C1D1E"/>
            <w:sz w:val="21"/>
            <w:szCs w:val="21"/>
            <w:highlight w:val="yellow"/>
          </w:rPr>
          <w:br/>
        </w:r>
        <w:r w:rsidDel="0064231C">
          <w:fldChar w:fldCharType="begin"/>
        </w:r>
        <w:r w:rsidDel="0064231C">
          <w:delInstrText>HYPERLINK "https://onlinelibrary.wiley.com/journal/14679671" \h</w:delInstrText>
        </w:r>
        <w:r w:rsidDel="0064231C">
          <w:fldChar w:fldCharType="separate"/>
        </w:r>
        <w:r w:rsidDel="0064231C">
          <w:rPr>
            <w:rFonts w:ascii="Times New Roman" w:eastAsia="Times New Roman" w:hAnsi="Times New Roman" w:cs="Times New Roman"/>
            <w:b/>
            <w:color w:val="1155CC"/>
            <w:sz w:val="21"/>
            <w:szCs w:val="21"/>
            <w:highlight w:val="yellow"/>
            <w:u w:val="single"/>
          </w:rPr>
          <w:delText>https://onlinelibrary.wiley.com/journal/14679671</w:delText>
        </w:r>
        <w:r w:rsidDel="0064231C">
          <w:rPr>
            <w:rFonts w:ascii="Times New Roman" w:eastAsia="Times New Roman" w:hAnsi="Times New Roman" w:cs="Times New Roman"/>
            <w:b/>
            <w:color w:val="1155CC"/>
            <w:sz w:val="21"/>
            <w:szCs w:val="21"/>
            <w:highlight w:val="yellow"/>
            <w:u w:val="single"/>
          </w:rPr>
          <w:fldChar w:fldCharType="end"/>
        </w:r>
      </w:del>
    </w:p>
    <w:p w14:paraId="00000002" w14:textId="51FFC0F9" w:rsidR="00696B80" w:rsidDel="0064231C" w:rsidRDefault="00734CE6">
      <w:pPr>
        <w:shd w:val="clear" w:color="auto" w:fill="FFFFFF"/>
        <w:spacing w:after="280" w:line="240" w:lineRule="auto"/>
        <w:rPr>
          <w:del w:id="2" w:author="Gianfranco Di Pietro" w:date="2025-02-05T09:51:00Z" w16du:dateUtc="2025-02-05T08:51:00Z"/>
          <w:rFonts w:ascii="Times New Roman" w:eastAsia="Times New Roman" w:hAnsi="Times New Roman" w:cs="Times New Roman"/>
          <w:color w:val="1C1D1E"/>
          <w:sz w:val="21"/>
          <w:szCs w:val="21"/>
          <w:highlight w:val="yellow"/>
        </w:rPr>
      </w:pPr>
      <w:del w:id="3" w:author="Gianfranco Di Pietro" w:date="2025-02-05T09:51:00Z" w16du:dateUtc="2025-02-05T08:51:00Z">
        <w:r w:rsidDel="0064231C">
          <w:rPr>
            <w:rFonts w:ascii="Times New Roman" w:eastAsia="Times New Roman" w:hAnsi="Times New Roman" w:cs="Times New Roman"/>
            <w:b/>
            <w:color w:val="1C1D1E"/>
            <w:sz w:val="21"/>
            <w:szCs w:val="21"/>
            <w:highlight w:val="yellow"/>
          </w:rPr>
          <w:delText>Title Page</w:delText>
        </w:r>
        <w:r w:rsidDel="0064231C">
          <w:rPr>
            <w:rFonts w:ascii="Times New Roman" w:eastAsia="Times New Roman" w:hAnsi="Times New Roman" w:cs="Times New Roman"/>
            <w:color w:val="1C1D1E"/>
            <w:sz w:val="21"/>
            <w:szCs w:val="21"/>
            <w:highlight w:val="yellow"/>
          </w:rPr>
          <w:br/>
          <w:delText>The title page should contain:</w:delText>
        </w:r>
      </w:del>
    </w:p>
    <w:p w14:paraId="00000003" w14:textId="69C7DF11" w:rsidR="00696B80" w:rsidDel="0064231C" w:rsidRDefault="00734CE6">
      <w:pPr>
        <w:numPr>
          <w:ilvl w:val="0"/>
          <w:numId w:val="8"/>
        </w:numPr>
        <w:shd w:val="clear" w:color="auto" w:fill="FFFFFF"/>
        <w:spacing w:before="280" w:line="240" w:lineRule="auto"/>
        <w:rPr>
          <w:del w:id="4" w:author="Gianfranco Di Pietro" w:date="2025-02-05T09:51:00Z" w16du:dateUtc="2025-02-05T08:51:00Z"/>
          <w:rFonts w:ascii="Times New Roman" w:eastAsia="Times New Roman" w:hAnsi="Times New Roman" w:cs="Times New Roman"/>
          <w:color w:val="1C1D1E"/>
          <w:sz w:val="21"/>
          <w:szCs w:val="21"/>
          <w:highlight w:val="yellow"/>
        </w:rPr>
      </w:pPr>
      <w:del w:id="5" w:author="Gianfranco Di Pietro" w:date="2025-02-05T09:51:00Z" w16du:dateUtc="2025-02-05T08:51:00Z">
        <w:r w:rsidDel="0064231C">
          <w:rPr>
            <w:rFonts w:ascii="Times New Roman" w:eastAsia="Times New Roman" w:hAnsi="Times New Roman" w:cs="Times New Roman"/>
            <w:color w:val="1C1D1E"/>
            <w:sz w:val="21"/>
            <w:szCs w:val="21"/>
            <w:highlight w:val="yellow"/>
          </w:rPr>
          <w:delText>A short informative title containing the major key words. The title should not contain abbreviations (see Wiley's </w:delText>
        </w:r>
        <w:r w:rsidDel="0064231C">
          <w:fldChar w:fldCharType="begin"/>
        </w:r>
        <w:r w:rsidDel="0064231C">
          <w:delInstrText>HYPERLINK "http://www.wileyauthors.com/seo" \h</w:delInstrText>
        </w:r>
        <w:r w:rsidDel="0064231C">
          <w:fldChar w:fldCharType="separate"/>
        </w:r>
        <w:r w:rsidDel="0064231C">
          <w:rPr>
            <w:rFonts w:ascii="Times New Roman" w:eastAsia="Times New Roman" w:hAnsi="Times New Roman" w:cs="Times New Roman"/>
            <w:color w:val="0000FF"/>
            <w:sz w:val="21"/>
            <w:szCs w:val="21"/>
            <w:highlight w:val="yellow"/>
            <w:u w:val="single"/>
          </w:rPr>
          <w:delText>best practice SEO tips</w:delText>
        </w:r>
        <w:r w:rsidDel="0064231C">
          <w:rPr>
            <w:rFonts w:ascii="Times New Roman" w:eastAsia="Times New Roman" w:hAnsi="Times New Roman" w:cs="Times New Roman"/>
            <w:color w:val="0000FF"/>
            <w:sz w:val="21"/>
            <w:szCs w:val="21"/>
            <w:highlight w:val="yellow"/>
            <w:u w:val="single"/>
          </w:rPr>
          <w:fldChar w:fldCharType="end"/>
        </w:r>
        <w:r w:rsidDel="0064231C">
          <w:rPr>
            <w:rFonts w:ascii="Times New Roman" w:eastAsia="Times New Roman" w:hAnsi="Times New Roman" w:cs="Times New Roman"/>
            <w:color w:val="1C1D1E"/>
            <w:sz w:val="21"/>
            <w:szCs w:val="21"/>
            <w:highlight w:val="yellow"/>
          </w:rPr>
          <w:delText>);</w:delText>
        </w:r>
      </w:del>
    </w:p>
    <w:p w14:paraId="00000004" w14:textId="3D5C6AF0" w:rsidR="00696B80" w:rsidDel="0064231C" w:rsidRDefault="00734CE6">
      <w:pPr>
        <w:numPr>
          <w:ilvl w:val="0"/>
          <w:numId w:val="8"/>
        </w:numPr>
        <w:shd w:val="clear" w:color="auto" w:fill="FFFFFF"/>
        <w:spacing w:line="240" w:lineRule="auto"/>
        <w:rPr>
          <w:del w:id="6" w:author="Gianfranco Di Pietro" w:date="2025-02-05T09:51:00Z" w16du:dateUtc="2025-02-05T08:51:00Z"/>
          <w:rFonts w:ascii="Times New Roman" w:eastAsia="Times New Roman" w:hAnsi="Times New Roman" w:cs="Times New Roman"/>
          <w:color w:val="1C1D1E"/>
          <w:sz w:val="21"/>
          <w:szCs w:val="21"/>
          <w:highlight w:val="yellow"/>
        </w:rPr>
      </w:pPr>
      <w:del w:id="7" w:author="Gianfranco Di Pietro" w:date="2025-02-05T09:51:00Z" w16du:dateUtc="2025-02-05T08:51:00Z">
        <w:r w:rsidDel="0064231C">
          <w:rPr>
            <w:rFonts w:ascii="Times New Roman" w:eastAsia="Times New Roman" w:hAnsi="Times New Roman" w:cs="Times New Roman"/>
            <w:color w:val="1C1D1E"/>
            <w:sz w:val="21"/>
            <w:szCs w:val="21"/>
            <w:highlight w:val="yellow"/>
          </w:rPr>
          <w:delText>A short running title of less than 40 characters;</w:delText>
        </w:r>
      </w:del>
    </w:p>
    <w:p w14:paraId="00000005" w14:textId="35DB0529" w:rsidR="00696B80" w:rsidDel="0064231C" w:rsidRDefault="00734CE6">
      <w:pPr>
        <w:numPr>
          <w:ilvl w:val="0"/>
          <w:numId w:val="8"/>
        </w:numPr>
        <w:shd w:val="clear" w:color="auto" w:fill="FFFFFF"/>
        <w:spacing w:line="240" w:lineRule="auto"/>
        <w:rPr>
          <w:del w:id="8" w:author="Gianfranco Di Pietro" w:date="2025-02-05T09:51:00Z" w16du:dateUtc="2025-02-05T08:51:00Z"/>
          <w:rFonts w:ascii="Times New Roman" w:eastAsia="Times New Roman" w:hAnsi="Times New Roman" w:cs="Times New Roman"/>
          <w:color w:val="1C1D1E"/>
          <w:sz w:val="21"/>
          <w:szCs w:val="21"/>
          <w:highlight w:val="yellow"/>
        </w:rPr>
      </w:pPr>
      <w:del w:id="9" w:author="Gianfranco Di Pietro" w:date="2025-02-05T09:51:00Z" w16du:dateUtc="2025-02-05T08:51:00Z">
        <w:r w:rsidDel="0064231C">
          <w:rPr>
            <w:rFonts w:ascii="Times New Roman" w:eastAsia="Times New Roman" w:hAnsi="Times New Roman" w:cs="Times New Roman"/>
            <w:color w:val="1C1D1E"/>
            <w:sz w:val="21"/>
            <w:szCs w:val="21"/>
            <w:highlight w:val="yellow"/>
          </w:rPr>
          <w:delText>The full names of the authors;</w:delText>
        </w:r>
      </w:del>
    </w:p>
    <w:p w14:paraId="00000006" w14:textId="76AAF0A7" w:rsidR="00696B80" w:rsidDel="0064231C" w:rsidRDefault="00734CE6">
      <w:pPr>
        <w:numPr>
          <w:ilvl w:val="0"/>
          <w:numId w:val="8"/>
        </w:numPr>
        <w:shd w:val="clear" w:color="auto" w:fill="FFFFFF"/>
        <w:spacing w:line="240" w:lineRule="auto"/>
        <w:rPr>
          <w:del w:id="10" w:author="Gianfranco Di Pietro" w:date="2025-02-05T09:51:00Z" w16du:dateUtc="2025-02-05T08:51:00Z"/>
          <w:rFonts w:ascii="Times New Roman" w:eastAsia="Times New Roman" w:hAnsi="Times New Roman" w:cs="Times New Roman"/>
          <w:color w:val="1C1D1E"/>
          <w:sz w:val="21"/>
          <w:szCs w:val="21"/>
          <w:highlight w:val="yellow"/>
        </w:rPr>
      </w:pPr>
      <w:del w:id="11" w:author="Gianfranco Di Pietro" w:date="2025-02-05T09:51:00Z" w16du:dateUtc="2025-02-05T08:51:00Z">
        <w:r w:rsidDel="0064231C">
          <w:rPr>
            <w:rFonts w:ascii="Times New Roman" w:eastAsia="Times New Roman" w:hAnsi="Times New Roman" w:cs="Times New Roman"/>
            <w:color w:val="1C1D1E"/>
            <w:sz w:val="21"/>
            <w:szCs w:val="21"/>
            <w:highlight w:val="yellow"/>
          </w:rPr>
          <w:delText>The author's institutional affiliations where the work was conducted, with a footnote for the author’s present address if different from where the work was conducted;</w:delText>
        </w:r>
      </w:del>
    </w:p>
    <w:p w14:paraId="00000007" w14:textId="084C6899" w:rsidR="00696B80" w:rsidDel="0064231C" w:rsidRDefault="00734CE6">
      <w:pPr>
        <w:numPr>
          <w:ilvl w:val="0"/>
          <w:numId w:val="8"/>
        </w:numPr>
        <w:shd w:val="clear" w:color="auto" w:fill="FFFFFF"/>
        <w:spacing w:line="240" w:lineRule="auto"/>
        <w:rPr>
          <w:del w:id="12" w:author="Gianfranco Di Pietro" w:date="2025-02-05T09:51:00Z" w16du:dateUtc="2025-02-05T08:51:00Z"/>
          <w:rFonts w:ascii="Times New Roman" w:eastAsia="Times New Roman" w:hAnsi="Times New Roman" w:cs="Times New Roman"/>
          <w:color w:val="1C1D1E"/>
          <w:sz w:val="21"/>
          <w:szCs w:val="21"/>
          <w:highlight w:val="yellow"/>
        </w:rPr>
      </w:pPr>
      <w:del w:id="13" w:author="Gianfranco Di Pietro" w:date="2025-02-05T09:51:00Z" w16du:dateUtc="2025-02-05T08:51:00Z">
        <w:r w:rsidDel="0064231C">
          <w:rPr>
            <w:rFonts w:ascii="Times New Roman" w:eastAsia="Times New Roman" w:hAnsi="Times New Roman" w:cs="Times New Roman"/>
            <w:color w:val="1C1D1E"/>
            <w:sz w:val="21"/>
            <w:szCs w:val="21"/>
            <w:highlight w:val="yellow"/>
          </w:rPr>
          <w:delText>Conflict of Interest statement;</w:delText>
        </w:r>
      </w:del>
    </w:p>
    <w:p w14:paraId="00000008" w14:textId="46614DF9" w:rsidR="00696B80" w:rsidDel="0064231C" w:rsidRDefault="00734CE6">
      <w:pPr>
        <w:numPr>
          <w:ilvl w:val="0"/>
          <w:numId w:val="8"/>
        </w:numPr>
        <w:shd w:val="clear" w:color="auto" w:fill="FFFFFF"/>
        <w:spacing w:after="280" w:line="240" w:lineRule="auto"/>
        <w:rPr>
          <w:del w:id="14" w:author="Gianfranco Di Pietro" w:date="2025-02-05T09:51:00Z" w16du:dateUtc="2025-02-05T08:51:00Z"/>
          <w:rFonts w:ascii="Times New Roman" w:eastAsia="Times New Roman" w:hAnsi="Times New Roman" w:cs="Times New Roman"/>
          <w:color w:val="1C1D1E"/>
          <w:sz w:val="21"/>
          <w:szCs w:val="21"/>
          <w:highlight w:val="yellow"/>
        </w:rPr>
      </w:pPr>
      <w:del w:id="15" w:author="Gianfranco Di Pietro" w:date="2025-02-05T09:51:00Z" w16du:dateUtc="2025-02-05T08:51:00Z">
        <w:r w:rsidDel="0064231C">
          <w:rPr>
            <w:rFonts w:ascii="Times New Roman" w:eastAsia="Times New Roman" w:hAnsi="Times New Roman" w:cs="Times New Roman"/>
            <w:color w:val="1C1D1E"/>
            <w:sz w:val="21"/>
            <w:szCs w:val="21"/>
            <w:highlight w:val="yellow"/>
          </w:rPr>
          <w:delText>Acknowledgments.</w:delText>
        </w:r>
      </w:del>
    </w:p>
    <w:p w14:paraId="00000009" w14:textId="2F3E0347" w:rsidR="00696B80" w:rsidDel="0064231C" w:rsidRDefault="00734CE6">
      <w:pPr>
        <w:shd w:val="clear" w:color="auto" w:fill="FFFFFF"/>
        <w:spacing w:before="280" w:after="280" w:line="240" w:lineRule="auto"/>
        <w:rPr>
          <w:del w:id="16" w:author="Gianfranco Di Pietro" w:date="2025-02-05T09:51:00Z" w16du:dateUtc="2025-02-05T08:51:00Z"/>
          <w:rFonts w:ascii="Times New Roman" w:eastAsia="Times New Roman" w:hAnsi="Times New Roman" w:cs="Times New Roman"/>
          <w:color w:val="1C1D1E"/>
          <w:sz w:val="21"/>
          <w:szCs w:val="21"/>
          <w:highlight w:val="yellow"/>
        </w:rPr>
      </w:pPr>
      <w:del w:id="17" w:author="Gianfranco Di Pietro" w:date="2025-02-05T09:51:00Z" w16du:dateUtc="2025-02-05T08:51:00Z">
        <w:r w:rsidDel="0064231C">
          <w:rPr>
            <w:rFonts w:ascii="Times New Roman" w:eastAsia="Times New Roman" w:hAnsi="Times New Roman" w:cs="Times New Roman"/>
            <w:b/>
            <w:i/>
            <w:color w:val="1C1D1E"/>
            <w:sz w:val="21"/>
            <w:szCs w:val="21"/>
            <w:highlight w:val="yellow"/>
          </w:rPr>
          <w:delText>Authorship</w:delText>
        </w:r>
        <w:r w:rsidDel="0064231C">
          <w:rPr>
            <w:rFonts w:ascii="Times New Roman" w:eastAsia="Times New Roman" w:hAnsi="Times New Roman" w:cs="Times New Roman"/>
            <w:color w:val="1C1D1E"/>
            <w:sz w:val="21"/>
            <w:szCs w:val="21"/>
            <w:highlight w:val="yellow"/>
          </w:rPr>
          <w:br/>
          <w:delText>Please refer to the journal’s Authorship policy in the Editorial Policies and Ethical Considerations section for details on author listing eligibility.</w:delText>
        </w:r>
      </w:del>
    </w:p>
    <w:p w14:paraId="0000000A" w14:textId="3EDB1C8E" w:rsidR="00696B80" w:rsidDel="0064231C" w:rsidRDefault="00734CE6">
      <w:pPr>
        <w:shd w:val="clear" w:color="auto" w:fill="FFFFFF"/>
        <w:spacing w:before="280" w:after="280" w:line="240" w:lineRule="auto"/>
        <w:rPr>
          <w:del w:id="18" w:author="Gianfranco Di Pietro" w:date="2025-02-05T09:51:00Z" w16du:dateUtc="2025-02-05T08:51:00Z"/>
          <w:rFonts w:ascii="Times New Roman" w:eastAsia="Times New Roman" w:hAnsi="Times New Roman" w:cs="Times New Roman"/>
          <w:color w:val="1C1D1E"/>
          <w:sz w:val="21"/>
          <w:szCs w:val="21"/>
          <w:highlight w:val="yellow"/>
        </w:rPr>
      </w:pPr>
      <w:del w:id="19" w:author="Gianfranco Di Pietro" w:date="2025-02-05T09:51:00Z" w16du:dateUtc="2025-02-05T08:51:00Z">
        <w:r w:rsidDel="0064231C">
          <w:rPr>
            <w:rFonts w:ascii="Times New Roman" w:eastAsia="Times New Roman" w:hAnsi="Times New Roman" w:cs="Times New Roman"/>
            <w:b/>
            <w:i/>
            <w:color w:val="1C1D1E"/>
            <w:sz w:val="21"/>
            <w:szCs w:val="21"/>
            <w:highlight w:val="yellow"/>
          </w:rPr>
          <w:delText>Acknowledgments</w:delText>
        </w:r>
        <w:r w:rsidDel="0064231C">
          <w:rPr>
            <w:rFonts w:ascii="Times New Roman" w:eastAsia="Times New Roman" w:hAnsi="Times New Roman" w:cs="Times New Roman"/>
            <w:color w:val="1C1D1E"/>
            <w:sz w:val="21"/>
            <w:szCs w:val="21"/>
            <w:highlight w:val="yellow"/>
          </w:rPr>
          <w:br/>
          <w:delText>Contributions from anyone who does not meet the criteria for authorship should be listed, with permission from the contributor, in an Acknowledgments section. Financial and material support should also be mentioned. Thanks to anonymous reviewers are not appropriate.</w:delText>
        </w:r>
      </w:del>
    </w:p>
    <w:p w14:paraId="0000000B" w14:textId="1D3FCF6B" w:rsidR="00696B80" w:rsidDel="0064231C" w:rsidRDefault="00734CE6">
      <w:pPr>
        <w:shd w:val="clear" w:color="auto" w:fill="FFFFFF"/>
        <w:spacing w:before="280" w:after="280" w:line="240" w:lineRule="auto"/>
        <w:rPr>
          <w:del w:id="20" w:author="Gianfranco Di Pietro" w:date="2025-02-05T09:51:00Z" w16du:dateUtc="2025-02-05T08:51:00Z"/>
          <w:rFonts w:ascii="Times New Roman" w:eastAsia="Times New Roman" w:hAnsi="Times New Roman" w:cs="Times New Roman"/>
          <w:color w:val="1C1D1E"/>
          <w:sz w:val="21"/>
          <w:szCs w:val="21"/>
        </w:rPr>
      </w:pPr>
      <w:del w:id="21" w:author="Gianfranco Di Pietro" w:date="2025-02-05T09:51:00Z" w16du:dateUtc="2025-02-05T08:51:00Z">
        <w:r w:rsidDel="0064231C">
          <w:rPr>
            <w:rFonts w:ascii="Times New Roman" w:eastAsia="Times New Roman" w:hAnsi="Times New Roman" w:cs="Times New Roman"/>
            <w:b/>
            <w:i/>
            <w:color w:val="1C1D1E"/>
            <w:sz w:val="21"/>
            <w:szCs w:val="21"/>
            <w:highlight w:val="yellow"/>
          </w:rPr>
          <w:delText>Conflict of Interest Statement</w:delText>
        </w:r>
        <w:r w:rsidDel="0064231C">
          <w:rPr>
            <w:rFonts w:ascii="Times New Roman" w:eastAsia="Times New Roman" w:hAnsi="Times New Roman" w:cs="Times New Roman"/>
            <w:b/>
            <w:i/>
            <w:color w:val="1C1D1E"/>
            <w:sz w:val="21"/>
            <w:szCs w:val="21"/>
            <w:highlight w:val="yellow"/>
          </w:rPr>
          <w:br/>
        </w:r>
        <w:r w:rsidDel="0064231C">
          <w:rPr>
            <w:rFonts w:ascii="Times New Roman" w:eastAsia="Times New Roman" w:hAnsi="Times New Roman" w:cs="Times New Roman"/>
            <w:color w:val="1C1D1E"/>
            <w:sz w:val="21"/>
            <w:szCs w:val="21"/>
            <w:highlight w:val="yellow"/>
          </w:rPr>
          <w:delText>Authors will be asked to provide a conflict of interest statement during the submission process. For details on what to include in this section, see the Conflict of Interest section in the Editorial Policies and Ethical Considerations section below. Submitting authors should ensure they liaise with all co-authors to confirm agreement with the final statement.</w:delText>
        </w:r>
      </w:del>
    </w:p>
    <w:p w14:paraId="0000000C"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Title</w:t>
      </w:r>
      <w:r>
        <w:rPr>
          <w:rFonts w:ascii="Times New Roman" w:eastAsia="Times New Roman" w:hAnsi="Times New Roman" w:cs="Times New Roman"/>
          <w:color w:val="000000"/>
          <w:sz w:val="24"/>
          <w:szCs w:val="24"/>
        </w:rPr>
        <w:t xml:space="preserve"> </w:t>
      </w:r>
    </w:p>
    <w:p w14:paraId="0000000D" w14:textId="2EC27F02" w:rsidR="00696B80" w:rsidDel="00222098" w:rsidRDefault="00222098">
      <w:pPr>
        <w:spacing w:line="240" w:lineRule="auto"/>
        <w:ind w:left="5" w:hanging="5"/>
        <w:rPr>
          <w:del w:id="22" w:author="Gianfranco Di Pietro" w:date="2025-02-04T09:18:00Z" w16du:dateUtc="2025-02-04T08:18:00Z"/>
          <w:rFonts w:ascii="Times New Roman" w:eastAsia="Times New Roman" w:hAnsi="Times New Roman" w:cs="Times New Roman"/>
          <w:color w:val="000000"/>
          <w:sz w:val="24"/>
          <w:szCs w:val="24"/>
        </w:rPr>
      </w:pPr>
      <w:ins w:id="23" w:author="Gianfranco Di Pietro" w:date="2025-02-04T09:18:00Z" w16du:dateUtc="2025-02-04T08:18:00Z">
        <w:r w:rsidRPr="00222098">
          <w:rPr>
            <w:rFonts w:ascii="Times New Roman" w:eastAsia="Times New Roman" w:hAnsi="Times New Roman" w:cs="Times New Roman"/>
            <w:color w:val="000000"/>
            <w:sz w:val="24"/>
            <w:szCs w:val="24"/>
          </w:rPr>
          <w:t xml:space="preserve">Tools for packaging static webpages for the development of Multiscale Geo-structural Information Systems (MGS) using </w:t>
        </w:r>
      </w:ins>
      <w:del w:id="24" w:author="Gianfranco Di Pietro" w:date="2025-02-04T09:18:00Z" w16du:dateUtc="2025-02-04T08:18:00Z">
        <w:r w:rsidR="00734CE6" w:rsidDel="00222098">
          <w:rPr>
            <w:rFonts w:ascii="Times New Roman" w:eastAsia="Times New Roman" w:hAnsi="Times New Roman" w:cs="Times New Roman"/>
            <w:color w:val="000000"/>
            <w:sz w:val="24"/>
            <w:szCs w:val="24"/>
          </w:rPr>
          <w:delText>A</w:delText>
        </w:r>
        <w:commentRangeStart w:id="25"/>
        <w:r w:rsidR="00734CE6" w:rsidDel="00222098">
          <w:rPr>
            <w:rFonts w:ascii="Times New Roman" w:eastAsia="Times New Roman" w:hAnsi="Times New Roman" w:cs="Times New Roman"/>
            <w:color w:val="000000"/>
            <w:sz w:val="24"/>
            <w:szCs w:val="24"/>
          </w:rPr>
          <w:delText>utomated tools for convenient packaging of local GIS multiscale geodata into a web app for online query and visualization</w:delText>
        </w:r>
        <w:commentRangeEnd w:id="25"/>
        <w:r w:rsidR="0015284E" w:rsidDel="00222098">
          <w:rPr>
            <w:rStyle w:val="Rimandocommento"/>
          </w:rPr>
          <w:commentReference w:id="25"/>
        </w:r>
      </w:del>
    </w:p>
    <w:p w14:paraId="34DEF902" w14:textId="38684A8D" w:rsidR="00222098" w:rsidRDefault="00222098">
      <w:pPr>
        <w:spacing w:line="240" w:lineRule="auto"/>
        <w:ind w:left="5" w:hanging="5"/>
        <w:rPr>
          <w:ins w:id="26" w:author="Gianfranco Di Pietro" w:date="2025-02-04T09:18:00Z" w16du:dateUtc="2025-02-04T08:18:00Z"/>
          <w:rFonts w:ascii="Times New Roman" w:eastAsia="Times New Roman" w:hAnsi="Times New Roman" w:cs="Times New Roman"/>
          <w:color w:val="000000"/>
          <w:sz w:val="24"/>
          <w:szCs w:val="24"/>
        </w:rPr>
      </w:pPr>
      <w:ins w:id="27" w:author="Gianfranco Di Pietro" w:date="2025-02-04T09:18:00Z" w16du:dateUtc="2025-02-04T08:18:00Z">
        <w:r w:rsidRPr="00222098">
          <w:rPr>
            <w:rFonts w:ascii="Times New Roman" w:eastAsia="Times New Roman" w:hAnsi="Times New Roman" w:cs="Times New Roman"/>
            <w:color w:val="000000"/>
            <w:sz w:val="24"/>
            <w:szCs w:val="24"/>
          </w:rPr>
          <w:t>Python and open-source software</w:t>
        </w:r>
      </w:ins>
    </w:p>
    <w:p w14:paraId="0F903F61" w14:textId="77777777" w:rsidR="00222098" w:rsidRDefault="00222098">
      <w:pPr>
        <w:spacing w:line="240" w:lineRule="auto"/>
        <w:ind w:left="5" w:hanging="5"/>
        <w:rPr>
          <w:ins w:id="28" w:author="Gianfranco Di Pietro" w:date="2025-02-04T09:18:00Z" w16du:dateUtc="2025-02-04T08:18:00Z"/>
          <w:rFonts w:ascii="Times New Roman" w:eastAsia="Times New Roman" w:hAnsi="Times New Roman" w:cs="Times New Roman"/>
          <w:color w:val="000000"/>
          <w:sz w:val="24"/>
          <w:szCs w:val="24"/>
        </w:rPr>
      </w:pPr>
    </w:p>
    <w:p w14:paraId="0000000E"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0000000F" w14:textId="41C69EB2" w:rsidR="00696B80" w:rsidDel="00222098" w:rsidRDefault="00222098">
      <w:pPr>
        <w:spacing w:line="240" w:lineRule="auto"/>
        <w:ind w:left="5" w:hanging="5"/>
        <w:rPr>
          <w:del w:id="29" w:author="Gianfranco Di Pietro" w:date="2025-02-04T09:19:00Z" w16du:dateUtc="2025-02-04T08:19:00Z"/>
          <w:rFonts w:ascii="Times New Roman" w:eastAsia="Times New Roman" w:hAnsi="Times New Roman" w:cs="Times New Roman"/>
          <w:color w:val="000000"/>
          <w:sz w:val="24"/>
          <w:szCs w:val="24"/>
        </w:rPr>
      </w:pPr>
      <w:ins w:id="30" w:author="Gianfranco Di Pietro" w:date="2025-02-04T09:19:00Z" w16du:dateUtc="2025-02-04T08:19:00Z">
        <w:r w:rsidRPr="00222098">
          <w:rPr>
            <w:rFonts w:ascii="Times New Roman" w:eastAsia="Times New Roman" w:hAnsi="Times New Roman" w:cs="Times New Roman"/>
            <w:color w:val="000000"/>
            <w:sz w:val="24"/>
            <w:szCs w:val="24"/>
          </w:rPr>
          <w:t>Open-source tools for crafting Multiscale GIS</w:t>
        </w:r>
      </w:ins>
      <w:del w:id="31" w:author="Gianfranco Di Pietro" w:date="2025-02-04T09:19:00Z" w16du:dateUtc="2025-02-04T08:19:00Z">
        <w:r w:rsidR="00734CE6" w:rsidDel="00222098">
          <w:rPr>
            <w:rFonts w:ascii="Times New Roman" w:eastAsia="Times New Roman" w:hAnsi="Times New Roman" w:cs="Times New Roman"/>
            <w:color w:val="000000"/>
            <w:sz w:val="24"/>
            <w:szCs w:val="24"/>
          </w:rPr>
          <w:delText>Automated Tools for GIS Web Packaging</w:delText>
        </w:r>
      </w:del>
    </w:p>
    <w:p w14:paraId="49EF28E0" w14:textId="77777777" w:rsidR="00222098" w:rsidRDefault="00222098">
      <w:pPr>
        <w:spacing w:line="240" w:lineRule="auto"/>
        <w:ind w:left="5" w:hanging="5"/>
        <w:rPr>
          <w:ins w:id="32" w:author="Gianfranco Di Pietro" w:date="2025-02-04T09:19:00Z" w16du:dateUtc="2025-02-04T08:19:00Z"/>
          <w:rFonts w:ascii="Times New Roman" w:eastAsia="Times New Roman" w:hAnsi="Times New Roman" w:cs="Times New Roman"/>
          <w:color w:val="000000"/>
          <w:sz w:val="24"/>
          <w:szCs w:val="24"/>
        </w:rPr>
      </w:pPr>
    </w:p>
    <w:p w14:paraId="00000010" w14:textId="77777777" w:rsidR="00696B80" w:rsidRPr="00AD7108" w:rsidRDefault="00734CE6">
      <w:pPr>
        <w:spacing w:line="240" w:lineRule="auto"/>
        <w:ind w:left="5" w:hanging="5"/>
        <w:rPr>
          <w:rFonts w:ascii="Times New Roman" w:eastAsia="Times New Roman" w:hAnsi="Times New Roman" w:cs="Times New Roman"/>
          <w:b/>
          <w:sz w:val="24"/>
          <w:szCs w:val="24"/>
          <w:lang w:val="it-IT"/>
        </w:rPr>
      </w:pPr>
      <w:r w:rsidRPr="00AD7108">
        <w:rPr>
          <w:rFonts w:ascii="Times New Roman" w:eastAsia="Times New Roman" w:hAnsi="Times New Roman" w:cs="Times New Roman"/>
          <w:b/>
          <w:sz w:val="24"/>
          <w:szCs w:val="24"/>
          <w:lang w:val="it-IT"/>
        </w:rPr>
        <w:t>Authors</w:t>
      </w:r>
    </w:p>
    <w:p w14:paraId="00000011" w14:textId="73F8F74E" w:rsidR="00696B80" w:rsidRPr="00AD7108" w:rsidRDefault="00734CE6">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sidR="00AD7108">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2" w14:textId="77777777" w:rsidR="00696B80" w:rsidRPr="00AD7108" w:rsidRDefault="00696B80">
      <w:pPr>
        <w:spacing w:line="240" w:lineRule="auto"/>
        <w:ind w:left="5" w:hanging="5"/>
        <w:rPr>
          <w:rFonts w:ascii="Times New Roman" w:eastAsia="Times New Roman" w:hAnsi="Times New Roman" w:cs="Times New Roman"/>
          <w:sz w:val="24"/>
          <w:szCs w:val="24"/>
          <w:highlight w:val="green"/>
          <w:lang w:val="it-IT"/>
        </w:rPr>
      </w:pPr>
    </w:p>
    <w:p w14:paraId="00000013"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Affiliations</w:t>
      </w:r>
    </w:p>
    <w:p w14:paraId="00000014"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 Department of Biological Geological and Environmental Sciences, University of Catania, Corso Italia, 57 - 95129 - Catania, ITALY</w:t>
      </w:r>
    </w:p>
    <w:p w14:paraId="00000015" w14:textId="1523E7FA"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Department of Civil Engineering and Architecture, University of Catania, Cittadella universitaria Via Santa Sofia, 64</w:t>
      </w:r>
      <w:r w:rsidR="0083641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95123 - Catania, ITALY</w:t>
      </w:r>
    </w:p>
    <w:p w14:paraId="00000016"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Conflict of Interest</w:t>
      </w:r>
    </w:p>
    <w:p w14:paraId="00000017"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authors declare that they have no conflicts of interest.</w:t>
      </w:r>
    </w:p>
    <w:p w14:paraId="00000018"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Acknowledgments</w:t>
      </w:r>
    </w:p>
    <w:p w14:paraId="00000019" w14:textId="77777777" w:rsidR="00696B80" w:rsidRDefault="00696B80">
      <w:pPr>
        <w:rPr>
          <w:ins w:id="33" w:author="Gianfranco Di Pietro" w:date="2025-02-04T09:19:00Z" w16du:dateUtc="2025-02-04T08:19:00Z"/>
          <w:rFonts w:ascii="Times New Roman" w:eastAsia="Times New Roman" w:hAnsi="Times New Roman" w:cs="Times New Roman"/>
          <w:b/>
        </w:rPr>
      </w:pPr>
    </w:p>
    <w:p w14:paraId="4035E5D8" w14:textId="5777995F" w:rsidR="0064231C" w:rsidRDefault="0064231C">
      <w:pPr>
        <w:rPr>
          <w:ins w:id="34" w:author="Gianfranco Di Pietro" w:date="2025-02-05T09:51:00Z" w16du:dateUtc="2025-02-05T08:51:00Z"/>
          <w:rFonts w:ascii="Times New Roman" w:eastAsia="Times New Roman" w:hAnsi="Times New Roman" w:cs="Times New Roman"/>
          <w:b/>
        </w:rPr>
      </w:pPr>
      <w:ins w:id="35" w:author="Gianfranco Di Pietro" w:date="2025-02-05T09:51:00Z" w16du:dateUtc="2025-02-05T08:51:00Z">
        <w:r>
          <w:rPr>
            <w:rFonts w:ascii="Times New Roman" w:eastAsia="Times New Roman" w:hAnsi="Times New Roman" w:cs="Times New Roman"/>
            <w:b/>
          </w:rPr>
          <w:br w:type="page"/>
        </w:r>
      </w:ins>
    </w:p>
    <w:p w14:paraId="2243C281" w14:textId="62240D30" w:rsidR="00222098" w:rsidDel="0064231C" w:rsidRDefault="00222098">
      <w:pPr>
        <w:rPr>
          <w:del w:id="36" w:author="Gianfranco Di Pietro" w:date="2025-02-05T09:51:00Z" w16du:dateUtc="2025-02-05T08:51:00Z"/>
          <w:rFonts w:ascii="Times New Roman" w:eastAsia="Times New Roman" w:hAnsi="Times New Roman" w:cs="Times New Roman"/>
          <w:b/>
        </w:rPr>
      </w:pPr>
    </w:p>
    <w:p w14:paraId="0000001A" w14:textId="16BDAE23" w:rsidR="00696B80" w:rsidDel="00222098" w:rsidRDefault="00222098" w:rsidP="005333F8">
      <w:pPr>
        <w:spacing w:line="240" w:lineRule="auto"/>
        <w:ind w:left="5" w:hanging="5"/>
        <w:rPr>
          <w:del w:id="37" w:author="Gianfranco Di Pietro" w:date="2025-02-04T09:19:00Z" w16du:dateUtc="2025-02-04T08:19:00Z"/>
          <w:rFonts w:ascii="Times New Roman" w:eastAsia="Times New Roman" w:hAnsi="Times New Roman" w:cs="Times New Roman"/>
          <w:b/>
          <w:sz w:val="52"/>
          <w:szCs w:val="52"/>
        </w:rPr>
      </w:pPr>
      <w:ins w:id="38" w:author="Gianfranco Di Pietro" w:date="2025-02-04T09:19:00Z" w16du:dateUtc="2025-02-04T08:19:00Z">
        <w:r w:rsidRPr="00222098">
          <w:rPr>
            <w:rFonts w:ascii="Times New Roman" w:eastAsia="Times New Roman" w:hAnsi="Times New Roman" w:cs="Times New Roman"/>
            <w:b/>
            <w:sz w:val="52"/>
            <w:szCs w:val="52"/>
          </w:rPr>
          <w:t>Tools for packaging static webpages for the development of Multiscale Geo-structural Information Systems (MGS) using Python and open-source software</w:t>
        </w:r>
      </w:ins>
      <w:del w:id="39" w:author="Gianfranco Di Pietro" w:date="2025-02-04T09:19:00Z" w16du:dateUtc="2025-02-04T08:19:00Z">
        <w:r w:rsidR="00734CE6" w:rsidDel="00222098">
          <w:rPr>
            <w:rFonts w:ascii="Times New Roman" w:eastAsia="Times New Roman" w:hAnsi="Times New Roman" w:cs="Times New Roman"/>
            <w:b/>
            <w:sz w:val="52"/>
            <w:szCs w:val="52"/>
          </w:rPr>
          <w:delText>Tools for packaging static webpages for Multiscale Geo-structural information System (MGS) development</w:delText>
        </w:r>
      </w:del>
    </w:p>
    <w:p w14:paraId="00BA6AF8" w14:textId="77777777" w:rsidR="00222098" w:rsidRDefault="00222098">
      <w:pPr>
        <w:jc w:val="center"/>
        <w:rPr>
          <w:ins w:id="40" w:author="Gianfranco Di Pietro" w:date="2025-02-04T09:19:00Z" w16du:dateUtc="2025-02-04T08:19:00Z"/>
          <w:rFonts w:ascii="Times New Roman" w:eastAsia="Times New Roman" w:hAnsi="Times New Roman" w:cs="Times New Roman"/>
          <w:b/>
          <w:sz w:val="52"/>
          <w:szCs w:val="52"/>
        </w:rPr>
      </w:pPr>
    </w:p>
    <w:p w14:paraId="78BEA8DA"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4560A935" w14:textId="31AA886B" w:rsidR="005333F8" w:rsidDel="00222098" w:rsidRDefault="00222098" w:rsidP="005333F8">
      <w:pPr>
        <w:spacing w:line="240" w:lineRule="auto"/>
        <w:ind w:left="5" w:hanging="5"/>
        <w:rPr>
          <w:del w:id="41" w:author="Gianfranco Di Pietro" w:date="2025-02-04T09:19:00Z" w16du:dateUtc="2025-02-04T08:19:00Z"/>
          <w:rFonts w:ascii="Times New Roman" w:eastAsia="Times New Roman" w:hAnsi="Times New Roman" w:cs="Times New Roman"/>
          <w:color w:val="000000"/>
          <w:sz w:val="24"/>
          <w:szCs w:val="24"/>
        </w:rPr>
      </w:pPr>
      <w:ins w:id="42" w:author="Gianfranco Di Pietro" w:date="2025-02-04T09:19:00Z" w16du:dateUtc="2025-02-04T08:19:00Z">
        <w:r w:rsidRPr="00222098">
          <w:rPr>
            <w:rFonts w:ascii="Times New Roman" w:eastAsia="Times New Roman" w:hAnsi="Times New Roman" w:cs="Times New Roman"/>
            <w:color w:val="000000"/>
            <w:sz w:val="24"/>
            <w:szCs w:val="24"/>
          </w:rPr>
          <w:t>Open-source tools for crafting Multiscale GIS</w:t>
        </w:r>
      </w:ins>
      <w:del w:id="43" w:author="Gianfranco Di Pietro" w:date="2025-02-04T09:19:00Z" w16du:dateUtc="2025-02-04T08:19:00Z">
        <w:r w:rsidR="005333F8" w:rsidDel="00222098">
          <w:rPr>
            <w:rFonts w:ascii="Times New Roman" w:eastAsia="Times New Roman" w:hAnsi="Times New Roman" w:cs="Times New Roman"/>
            <w:color w:val="000000"/>
            <w:sz w:val="24"/>
            <w:szCs w:val="24"/>
          </w:rPr>
          <w:delText>Automated Tools for GIS Web Packaging</w:delText>
        </w:r>
      </w:del>
    </w:p>
    <w:p w14:paraId="6347A334" w14:textId="77777777" w:rsidR="00222098" w:rsidRDefault="00222098" w:rsidP="005333F8">
      <w:pPr>
        <w:spacing w:line="240" w:lineRule="auto"/>
        <w:ind w:left="5" w:hanging="5"/>
        <w:rPr>
          <w:ins w:id="44" w:author="Gianfranco Di Pietro" w:date="2025-02-04T09:19:00Z" w16du:dateUtc="2025-02-04T08:19:00Z"/>
          <w:rFonts w:ascii="Times New Roman" w:eastAsia="Times New Roman" w:hAnsi="Times New Roman" w:cs="Times New Roman"/>
          <w:color w:val="000000"/>
          <w:sz w:val="24"/>
          <w:szCs w:val="24"/>
        </w:rPr>
      </w:pPr>
    </w:p>
    <w:p w14:paraId="20B3B477" w14:textId="77777777" w:rsidR="00222098" w:rsidRDefault="00222098" w:rsidP="005333F8">
      <w:pPr>
        <w:spacing w:line="240" w:lineRule="auto"/>
        <w:ind w:left="5" w:hanging="5"/>
        <w:rPr>
          <w:ins w:id="45" w:author="Gianfranco Di Pietro" w:date="2025-02-04T09:19:00Z" w16du:dateUtc="2025-02-04T08:19:00Z"/>
          <w:rFonts w:ascii="Times New Roman" w:eastAsia="Times New Roman" w:hAnsi="Times New Roman" w:cs="Times New Roman"/>
          <w:color w:val="000000"/>
          <w:sz w:val="24"/>
          <w:szCs w:val="24"/>
        </w:rPr>
      </w:pPr>
    </w:p>
    <w:p w14:paraId="28483364" w14:textId="77777777" w:rsidR="005333F8" w:rsidRPr="00AD7108" w:rsidRDefault="005333F8" w:rsidP="005333F8">
      <w:pPr>
        <w:spacing w:line="240" w:lineRule="auto"/>
        <w:ind w:left="5" w:hanging="5"/>
        <w:rPr>
          <w:rFonts w:ascii="Times New Roman" w:eastAsia="Times New Roman" w:hAnsi="Times New Roman" w:cs="Times New Roman"/>
          <w:b/>
          <w:sz w:val="24"/>
          <w:szCs w:val="24"/>
          <w:lang w:val="it-IT"/>
        </w:rPr>
      </w:pPr>
      <w:r w:rsidRPr="00AD7108">
        <w:rPr>
          <w:rFonts w:ascii="Times New Roman" w:eastAsia="Times New Roman" w:hAnsi="Times New Roman" w:cs="Times New Roman"/>
          <w:b/>
          <w:sz w:val="24"/>
          <w:szCs w:val="24"/>
          <w:lang w:val="it-IT"/>
        </w:rPr>
        <w:t>Authors</w:t>
      </w:r>
    </w:p>
    <w:p w14:paraId="74E854B3" w14:textId="77777777" w:rsidR="005333F8" w:rsidRPr="00AD7108" w:rsidRDefault="005333F8" w:rsidP="005333F8">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602067B3" w14:textId="77777777" w:rsidR="001D48DF" w:rsidRDefault="001D48DF" w:rsidP="001D48DF">
      <w:pPr>
        <w:rPr>
          <w:ins w:id="46" w:author="Gianfranco Di Pietro" w:date="2025-02-05T09:52:00Z" w16du:dateUtc="2025-02-05T08:52:00Z"/>
          <w:lang w:val="it-IT"/>
        </w:rPr>
      </w:pPr>
    </w:p>
    <w:p w14:paraId="0388FAF6" w14:textId="77777777" w:rsidR="001D48DF" w:rsidRDefault="001D48DF" w:rsidP="001D48DF">
      <w:pPr>
        <w:spacing w:line="240" w:lineRule="auto"/>
        <w:ind w:left="5" w:hanging="5"/>
        <w:rPr>
          <w:ins w:id="47" w:author="Gianfranco Di Pietro" w:date="2025-02-05T09:52:00Z" w16du:dateUtc="2025-02-05T08:52:00Z"/>
          <w:rFonts w:ascii="Times New Roman" w:eastAsia="Times New Roman" w:hAnsi="Times New Roman" w:cs="Times New Roman"/>
          <w:b/>
          <w:color w:val="000000"/>
          <w:sz w:val="24"/>
          <w:szCs w:val="24"/>
        </w:rPr>
      </w:pPr>
      <w:ins w:id="48" w:author="Gianfranco Di Pietro" w:date="2025-02-05T09:52:00Z" w16du:dateUtc="2025-02-05T08:52:00Z">
        <w:r>
          <w:rPr>
            <w:rFonts w:ascii="Times New Roman" w:eastAsia="Times New Roman" w:hAnsi="Times New Roman" w:cs="Times New Roman"/>
            <w:b/>
            <w:color w:val="000000"/>
            <w:sz w:val="24"/>
            <w:szCs w:val="24"/>
          </w:rPr>
          <w:t>Affiliations</w:t>
        </w:r>
      </w:ins>
    </w:p>
    <w:p w14:paraId="391066D1" w14:textId="77777777" w:rsidR="001D48DF" w:rsidRDefault="001D48DF" w:rsidP="001D48DF">
      <w:pPr>
        <w:spacing w:line="240" w:lineRule="auto"/>
        <w:ind w:left="5" w:hanging="5"/>
        <w:rPr>
          <w:ins w:id="49" w:author="Gianfranco Di Pietro" w:date="2025-02-05T09:52:00Z" w16du:dateUtc="2025-02-05T08:52:00Z"/>
          <w:rFonts w:ascii="Times New Roman" w:eastAsia="Times New Roman" w:hAnsi="Times New Roman" w:cs="Times New Roman"/>
          <w:color w:val="000000"/>
          <w:sz w:val="24"/>
          <w:szCs w:val="24"/>
        </w:rPr>
      </w:pPr>
      <w:ins w:id="50" w:author="Gianfranco Di Pietro" w:date="2025-02-05T09:52:00Z" w16du:dateUtc="2025-02-05T08:52:00Z">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 Department of Biological Geological and Environmental Sciences, University of Catania, Corso Italia, 57 - 95129 - Catania, ITALY</w:t>
        </w:r>
      </w:ins>
    </w:p>
    <w:p w14:paraId="45452349" w14:textId="77777777" w:rsidR="001D48DF" w:rsidRDefault="001D48DF" w:rsidP="001D48DF">
      <w:pPr>
        <w:spacing w:line="240" w:lineRule="auto"/>
        <w:ind w:left="5" w:hanging="5"/>
        <w:rPr>
          <w:ins w:id="51" w:author="Gianfranco Di Pietro" w:date="2025-02-05T09:52:00Z" w16du:dateUtc="2025-02-05T08:52:00Z"/>
          <w:rFonts w:ascii="Times New Roman" w:eastAsia="Times New Roman" w:hAnsi="Times New Roman" w:cs="Times New Roman"/>
          <w:color w:val="000000"/>
          <w:sz w:val="24"/>
          <w:szCs w:val="24"/>
        </w:rPr>
      </w:pPr>
      <w:ins w:id="52" w:author="Gianfranco Di Pietro" w:date="2025-02-05T09:52:00Z" w16du:dateUtc="2025-02-05T08:52:00Z">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Department of Civil Engineering and Architecture, University of Catania, Cittadella universitaria Via Santa Sofia, 64 - 95123 - Catania, ITALY</w:t>
        </w:r>
      </w:ins>
    </w:p>
    <w:p w14:paraId="27B8E461" w14:textId="77777777" w:rsidR="001D48DF" w:rsidRPr="005333F8" w:rsidRDefault="001D48DF" w:rsidP="001D48DF">
      <w:pPr>
        <w:rPr>
          <w:lang w:val="it-IT"/>
        </w:rPr>
      </w:pPr>
    </w:p>
    <w:p w14:paraId="63A3378F" w14:textId="033CEDAC" w:rsidR="00180AFD" w:rsidRDefault="00734CE6" w:rsidP="00C443E5">
      <w:pPr>
        <w:spacing w:line="240" w:lineRule="auto"/>
        <w:jc w:val="both"/>
        <w:rPr>
          <w:ins w:id="53" w:author="Gianfranco Di Pietro" w:date="2025-02-04T10:04:00Z" w16du:dateUtc="2025-02-04T09:04:00Z"/>
          <w:rFonts w:ascii="Times New Roman" w:eastAsia="Times New Roman" w:hAnsi="Times New Roman" w:cs="Times New Roman"/>
          <w:sz w:val="24"/>
          <w:szCs w:val="24"/>
        </w:rPr>
      </w:pPr>
      <w:r w:rsidRPr="00D23197">
        <w:rPr>
          <w:rFonts w:ascii="Times New Roman" w:eastAsia="Times New Roman" w:hAnsi="Times New Roman" w:cs="Times New Roman"/>
          <w:b/>
          <w:i/>
        </w:rPr>
        <w:t>Abstract</w:t>
      </w:r>
      <w:r>
        <w:rPr>
          <w:rFonts w:ascii="Times New Roman" w:eastAsia="Times New Roman" w:hAnsi="Times New Roman" w:cs="Times New Roman"/>
          <w:b/>
          <w:i/>
          <w:highlight w:val="yellow"/>
        </w:rPr>
        <w:br/>
      </w:r>
      <w:del w:id="54" w:author="Gianfranco Di Pietro" w:date="2025-02-04T11:34:00Z" w16du:dateUtc="2025-02-04T10:34:00Z">
        <w:r w:rsidR="001120AF" w:rsidRPr="00124391" w:rsidDel="004C5E71">
          <w:rPr>
            <w:rFonts w:ascii="Times New Roman" w:eastAsia="Times New Roman" w:hAnsi="Times New Roman" w:cs="Times New Roman"/>
            <w:strike/>
            <w:color w:val="FF0000"/>
            <w:sz w:val="24"/>
            <w:szCs w:val="24"/>
            <w:rPrChange w:id="55" w:author="Gianfranco Di Pietro" w:date="2025-02-04T09:57:00Z" w16du:dateUtc="2025-02-04T08:57:00Z">
              <w:rPr>
                <w:rFonts w:ascii="Times New Roman" w:eastAsia="Times New Roman" w:hAnsi="Times New Roman" w:cs="Times New Roman"/>
                <w:sz w:val="24"/>
                <w:szCs w:val="24"/>
              </w:rPr>
            </w:rPrChange>
          </w:rPr>
          <w:delText xml:space="preserve">Continental crust evolution is mostly controlled by counterbalancing interdependence between deformation and recovery processes driven by Earth's geodynamics. </w:delText>
        </w:r>
        <w:commentRangeStart w:id="56"/>
        <w:r w:rsidR="007F26A0" w:rsidRPr="00124391" w:rsidDel="004C5E71">
          <w:rPr>
            <w:rFonts w:ascii="Times New Roman" w:eastAsia="Times New Roman" w:hAnsi="Times New Roman" w:cs="Times New Roman"/>
            <w:strike/>
            <w:color w:val="FF0000"/>
            <w:sz w:val="24"/>
            <w:szCs w:val="24"/>
            <w:rPrChange w:id="57" w:author="Gianfranco Di Pietro" w:date="2025-02-04T09:57:00Z" w16du:dateUtc="2025-02-04T08:57:00Z">
              <w:rPr>
                <w:rFonts w:ascii="Times New Roman" w:eastAsia="Times New Roman" w:hAnsi="Times New Roman" w:cs="Times New Roman"/>
                <w:sz w:val="24"/>
                <w:szCs w:val="24"/>
              </w:rPr>
            </w:rPrChange>
          </w:rPr>
          <w:delText>When neither process takes over from the other, mylonitic rocks occur</w:delText>
        </w:r>
      </w:del>
      <w:del w:id="58" w:author="Gianfranco Di Pietro" w:date="2025-02-04T09:21:00Z" w16du:dateUtc="2025-02-04T08:21:00Z">
        <w:r w:rsidR="007F26A0" w:rsidRPr="00124391" w:rsidDel="00222098">
          <w:rPr>
            <w:rFonts w:ascii="Times New Roman" w:eastAsia="Times New Roman" w:hAnsi="Times New Roman" w:cs="Times New Roman"/>
            <w:strike/>
            <w:color w:val="FF0000"/>
            <w:sz w:val="24"/>
            <w:szCs w:val="24"/>
            <w:rPrChange w:id="59" w:author="Gianfranco Di Pietro" w:date="2025-02-04T09:57:00Z" w16du:dateUtc="2025-02-04T08:57:00Z">
              <w:rPr>
                <w:rFonts w:ascii="Times New Roman" w:eastAsia="Times New Roman" w:hAnsi="Times New Roman" w:cs="Times New Roman"/>
                <w:sz w:val="24"/>
                <w:szCs w:val="24"/>
              </w:rPr>
            </w:rPrChange>
          </w:rPr>
          <w:delText>s</w:delText>
        </w:r>
      </w:del>
      <w:del w:id="60" w:author="Gianfranco Di Pietro" w:date="2025-02-04T11:34:00Z" w16du:dateUtc="2025-02-04T10:34:00Z">
        <w:r w:rsidR="007F26A0" w:rsidRPr="00124391" w:rsidDel="004C5E71">
          <w:rPr>
            <w:rFonts w:ascii="Times New Roman" w:eastAsia="Times New Roman" w:hAnsi="Times New Roman" w:cs="Times New Roman"/>
            <w:strike/>
            <w:color w:val="FF0000"/>
            <w:sz w:val="24"/>
            <w:szCs w:val="24"/>
            <w:rPrChange w:id="61" w:author="Gianfranco Di Pietro" w:date="2025-02-04T09:57:00Z" w16du:dateUtc="2025-02-04T08:57:00Z">
              <w:rPr>
                <w:rFonts w:ascii="Times New Roman" w:eastAsia="Times New Roman" w:hAnsi="Times New Roman" w:cs="Times New Roman"/>
                <w:sz w:val="24"/>
                <w:szCs w:val="24"/>
              </w:rPr>
            </w:rPrChange>
          </w:rPr>
          <w:delText>.</w:delText>
        </w:r>
        <w:commentRangeEnd w:id="56"/>
        <w:r w:rsidR="00E12623" w:rsidRPr="00124391" w:rsidDel="004C5E71">
          <w:rPr>
            <w:rStyle w:val="Rimandocommento"/>
            <w:strike/>
            <w:color w:val="FF0000"/>
            <w:rPrChange w:id="62" w:author="Gianfranco Di Pietro" w:date="2025-02-04T09:57:00Z" w16du:dateUtc="2025-02-04T08:57:00Z">
              <w:rPr>
                <w:rStyle w:val="Rimandocommento"/>
              </w:rPr>
            </w:rPrChange>
          </w:rPr>
          <w:commentReference w:id="56"/>
        </w:r>
        <w:r w:rsidR="007F26A0" w:rsidRPr="00124391" w:rsidDel="004C5E71">
          <w:rPr>
            <w:rFonts w:ascii="Times New Roman" w:eastAsia="Times New Roman" w:hAnsi="Times New Roman" w:cs="Times New Roman"/>
            <w:strike/>
            <w:color w:val="FF0000"/>
            <w:sz w:val="24"/>
            <w:szCs w:val="24"/>
            <w:rPrChange w:id="63" w:author="Gianfranco Di Pietro" w:date="2025-02-04T09:57:00Z" w16du:dateUtc="2025-02-04T08:57:00Z">
              <w:rPr>
                <w:rFonts w:ascii="Times New Roman" w:eastAsia="Times New Roman" w:hAnsi="Times New Roman" w:cs="Times New Roman"/>
                <w:sz w:val="24"/>
                <w:szCs w:val="24"/>
              </w:rPr>
            </w:rPrChange>
          </w:rPr>
          <w:delText xml:space="preserve"> </w:delText>
        </w:r>
      </w:del>
    </w:p>
    <w:p w14:paraId="6C5864AB" w14:textId="07A071FC" w:rsidR="00D22AC7" w:rsidRDefault="00D22AC7" w:rsidP="00D22AC7">
      <w:pPr>
        <w:spacing w:line="240" w:lineRule="auto"/>
        <w:jc w:val="both"/>
        <w:rPr>
          <w:ins w:id="64" w:author="Gianfranco Di Pietro" w:date="2025-02-04T10:14:00Z" w16du:dateUtc="2025-02-04T09:14:00Z"/>
          <w:rFonts w:ascii="Times New Roman" w:eastAsia="Times New Roman" w:hAnsi="Times New Roman" w:cs="Times New Roman"/>
          <w:sz w:val="24"/>
          <w:szCs w:val="24"/>
        </w:rPr>
      </w:pPr>
      <w:bookmarkStart w:id="65" w:name="OLE_LINK1"/>
      <w:ins w:id="66" w:author="Gianfranco Di Pietro" w:date="2025-02-04T10:08:00Z" w16du:dateUtc="2025-02-04T09:08:00Z">
        <w:r>
          <w:rPr>
            <w:rFonts w:ascii="Times New Roman" w:eastAsia="Times New Roman" w:hAnsi="Times New Roman" w:cs="Times New Roman"/>
            <w:sz w:val="24"/>
            <w:szCs w:val="24"/>
          </w:rPr>
          <w:t>Geologists produce and analyze various multiscale datasets to reconstruct the kinematics of Earth’s deformational processes.</w:t>
        </w:r>
      </w:ins>
      <w:ins w:id="67" w:author="Gianfranco Di Pietro" w:date="2025-02-04T10:09:00Z" w16du:dateUtc="2025-02-04T09:09:00Z">
        <w:r>
          <w:rPr>
            <w:rFonts w:ascii="Times New Roman" w:eastAsia="Times New Roman" w:hAnsi="Times New Roman" w:cs="Times New Roman"/>
            <w:sz w:val="24"/>
            <w:szCs w:val="24"/>
          </w:rPr>
          <w:t xml:space="preserve"> </w:t>
        </w:r>
      </w:ins>
      <w:ins w:id="68" w:author="Gianfranco Di Pietro" w:date="2025-02-04T10:14:00Z" w16du:dateUtc="2025-02-04T09:14:00Z">
        <w:r>
          <w:rPr>
            <w:rFonts w:ascii="Times New Roman" w:eastAsia="Times New Roman" w:hAnsi="Times New Roman" w:cs="Times New Roman"/>
            <w:sz w:val="24"/>
            <w:szCs w:val="24"/>
          </w:rPr>
          <w:t xml:space="preserve">The study of </w:t>
        </w:r>
      </w:ins>
      <w:ins w:id="69" w:author="Gianfranco Di Pietro" w:date="2025-02-04T10:15:00Z" w16du:dateUtc="2025-02-04T09:15:00Z">
        <w:r>
          <w:rPr>
            <w:rFonts w:ascii="Times New Roman" w:eastAsia="Times New Roman" w:hAnsi="Times New Roman" w:cs="Times New Roman"/>
            <w:sz w:val="24"/>
            <w:szCs w:val="24"/>
          </w:rPr>
          <w:t>tectonic</w:t>
        </w:r>
      </w:ins>
      <w:ins w:id="70" w:author="Gianfranco Di Pietro" w:date="2025-02-04T10:14:00Z" w16du:dateUtc="2025-02-04T09:14:00Z">
        <w:r>
          <w:rPr>
            <w:rFonts w:ascii="Times New Roman" w:eastAsia="Times New Roman" w:hAnsi="Times New Roman" w:cs="Times New Roman"/>
            <w:sz w:val="24"/>
            <w:szCs w:val="24"/>
          </w:rPr>
          <w:t xml:space="preserve">-related rocks </w:t>
        </w:r>
      </w:ins>
      <w:ins w:id="71" w:author="Gianfranco Di Pietro" w:date="2025-02-04T10:16:00Z" w16du:dateUtc="2025-02-04T09:16:00Z">
        <w:r>
          <w:rPr>
            <w:rFonts w:ascii="Times New Roman" w:eastAsia="Times New Roman" w:hAnsi="Times New Roman" w:cs="Times New Roman"/>
            <w:sz w:val="24"/>
            <w:szCs w:val="24"/>
          </w:rPr>
          <w:t>(</w:t>
        </w:r>
      </w:ins>
      <w:ins w:id="72" w:author="Gianfranco Di Pietro" w:date="2025-02-04T10:17:00Z" w16du:dateUtc="2025-02-04T09:17:00Z">
        <w:r>
          <w:rPr>
            <w:rFonts w:ascii="Times New Roman" w:eastAsia="Times New Roman" w:hAnsi="Times New Roman" w:cs="Times New Roman"/>
            <w:sz w:val="24"/>
            <w:szCs w:val="24"/>
          </w:rPr>
          <w:t>e</w:t>
        </w:r>
        <w:r w:rsidR="005A23A6">
          <w:rPr>
            <w:rFonts w:ascii="Times New Roman" w:eastAsia="Times New Roman" w:hAnsi="Times New Roman" w:cs="Times New Roman"/>
            <w:sz w:val="24"/>
            <w:szCs w:val="24"/>
          </w:rPr>
          <w:t>.</w:t>
        </w:r>
        <w:r>
          <w:rPr>
            <w:rFonts w:ascii="Times New Roman" w:eastAsia="Times New Roman" w:hAnsi="Times New Roman" w:cs="Times New Roman"/>
            <w:sz w:val="24"/>
            <w:szCs w:val="24"/>
          </w:rPr>
          <w:t>g.</w:t>
        </w:r>
        <w:r w:rsidR="005A23A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ins w:id="73" w:author="Gianfranco Di Pietro" w:date="2025-02-04T10:16:00Z" w16du:dateUtc="2025-02-04T09:16:00Z">
        <w:r>
          <w:rPr>
            <w:rFonts w:ascii="Times New Roman" w:eastAsia="Times New Roman" w:hAnsi="Times New Roman" w:cs="Times New Roman"/>
            <w:sz w:val="24"/>
            <w:szCs w:val="24"/>
          </w:rPr>
          <w:t>m</w:t>
        </w:r>
      </w:ins>
      <w:ins w:id="74" w:author="Gianfranco Di Pietro" w:date="2025-02-04T10:17:00Z" w16du:dateUtc="2025-02-04T09:17:00Z">
        <w:r>
          <w:rPr>
            <w:rFonts w:ascii="Times New Roman" w:eastAsia="Times New Roman" w:hAnsi="Times New Roman" w:cs="Times New Roman"/>
            <w:sz w:val="24"/>
            <w:szCs w:val="24"/>
          </w:rPr>
          <w:t xml:space="preserve">ylonites) </w:t>
        </w:r>
      </w:ins>
      <w:ins w:id="75" w:author="Gianfranco Di Pietro" w:date="2025-02-04T10:15:00Z" w16du:dateUtc="2025-02-04T09:15:00Z">
        <w:r>
          <w:rPr>
            <w:rFonts w:ascii="Times New Roman" w:eastAsia="Times New Roman" w:hAnsi="Times New Roman" w:cs="Times New Roman"/>
            <w:sz w:val="24"/>
            <w:szCs w:val="24"/>
          </w:rPr>
          <w:t xml:space="preserve">allows for the extraction of </w:t>
        </w:r>
      </w:ins>
      <w:ins w:id="76" w:author="Gianfranco Di Pietro" w:date="2025-02-04T10:14:00Z" w16du:dateUtc="2025-02-04T09:14:00Z">
        <w:r>
          <w:rPr>
            <w:rFonts w:ascii="Times New Roman" w:eastAsia="Times New Roman" w:hAnsi="Times New Roman" w:cs="Times New Roman"/>
            <w:sz w:val="24"/>
            <w:szCs w:val="24"/>
          </w:rPr>
          <w:t>g</w:t>
        </w:r>
      </w:ins>
      <w:ins w:id="77" w:author="Gianfranco Di Pietro" w:date="2025-02-04T10:13:00Z" w16du:dateUtc="2025-02-04T09:13:00Z">
        <w:r>
          <w:rPr>
            <w:rFonts w:ascii="Times New Roman" w:eastAsia="Times New Roman" w:hAnsi="Times New Roman" w:cs="Times New Roman"/>
            <w:sz w:val="24"/>
            <w:szCs w:val="24"/>
          </w:rPr>
          <w:t>eo-structural parameters</w:t>
        </w:r>
      </w:ins>
      <w:ins w:id="78" w:author="Gianfranco Di Pietro" w:date="2025-02-04T10:15:00Z" w16du:dateUtc="2025-02-04T09:15:00Z">
        <w:r>
          <w:rPr>
            <w:rFonts w:ascii="Times New Roman" w:eastAsia="Times New Roman" w:hAnsi="Times New Roman" w:cs="Times New Roman"/>
            <w:sz w:val="24"/>
            <w:szCs w:val="24"/>
          </w:rPr>
          <w:t xml:space="preserve">, </w:t>
        </w:r>
      </w:ins>
      <w:ins w:id="79" w:author="Gianfranco Di Pietro" w:date="2025-02-04T10:16:00Z" w16du:dateUtc="2025-02-04T09:16:00Z">
        <w:r>
          <w:rPr>
            <w:rFonts w:ascii="Times New Roman" w:eastAsia="Times New Roman" w:hAnsi="Times New Roman" w:cs="Times New Roman"/>
            <w:sz w:val="24"/>
            <w:szCs w:val="24"/>
          </w:rPr>
          <w:t>which</w:t>
        </w:r>
      </w:ins>
      <w:ins w:id="80" w:author="Gianfranco Di Pietro" w:date="2025-02-04T10:15:00Z" w16du:dateUtc="2025-02-04T09:15:00Z">
        <w:r>
          <w:rPr>
            <w:rFonts w:ascii="Times New Roman" w:eastAsia="Times New Roman" w:hAnsi="Times New Roman" w:cs="Times New Roman"/>
            <w:sz w:val="24"/>
            <w:szCs w:val="24"/>
          </w:rPr>
          <w:t xml:space="preserve"> are particularly suitable in this scenario</w:t>
        </w:r>
      </w:ins>
      <w:ins w:id="81" w:author="Gianfranco Di Pietro" w:date="2025-02-04T10:14:00Z" w16du:dateUtc="2025-02-04T09:14:00Z">
        <w:r>
          <w:rPr>
            <w:rFonts w:ascii="Times New Roman" w:eastAsia="Times New Roman" w:hAnsi="Times New Roman" w:cs="Times New Roman"/>
            <w:sz w:val="24"/>
            <w:szCs w:val="24"/>
          </w:rPr>
          <w:t>.</w:t>
        </w:r>
      </w:ins>
    </w:p>
    <w:p w14:paraId="7B89224F" w14:textId="10F64295" w:rsidR="00180AFD" w:rsidRDefault="00C443E5" w:rsidP="00C443E5">
      <w:pPr>
        <w:spacing w:line="240" w:lineRule="auto"/>
        <w:jc w:val="both"/>
        <w:rPr>
          <w:ins w:id="82" w:author="Gianfranco Di Pietro" w:date="2025-02-04T10:19:00Z" w16du:dateUtc="2025-02-04T09:19:00Z"/>
          <w:rFonts w:ascii="Times New Roman" w:eastAsia="Times New Roman" w:hAnsi="Times New Roman" w:cs="Times New Roman"/>
          <w:strike/>
          <w:color w:val="FF0000"/>
          <w:sz w:val="24"/>
          <w:szCs w:val="24"/>
        </w:rPr>
      </w:pPr>
      <w:del w:id="83" w:author="Gianfranco Di Pietro" w:date="2025-02-04T10:18:00Z" w16du:dateUtc="2025-02-04T09:18:00Z">
        <w:r w:rsidRPr="00D22AC7" w:rsidDel="005A23A6">
          <w:rPr>
            <w:rFonts w:ascii="Times New Roman" w:eastAsia="Times New Roman" w:hAnsi="Times New Roman" w:cs="Times New Roman"/>
            <w:strike/>
            <w:color w:val="FF0000"/>
            <w:sz w:val="24"/>
            <w:szCs w:val="24"/>
            <w:rPrChange w:id="84" w:author="Gianfranco Di Pietro" w:date="2025-02-04T10:07:00Z" w16du:dateUtc="2025-02-04T09:07:00Z">
              <w:rPr>
                <w:rFonts w:ascii="Times New Roman" w:eastAsia="Times New Roman" w:hAnsi="Times New Roman" w:cs="Times New Roman"/>
                <w:sz w:val="24"/>
                <w:szCs w:val="24"/>
              </w:rPr>
            </w:rPrChange>
          </w:rPr>
          <w:delText>M</w:delText>
        </w:r>
        <w:r w:rsidR="007F26A0" w:rsidRPr="00D22AC7" w:rsidDel="005A23A6">
          <w:rPr>
            <w:rFonts w:ascii="Times New Roman" w:eastAsia="Times New Roman" w:hAnsi="Times New Roman" w:cs="Times New Roman"/>
            <w:strike/>
            <w:color w:val="FF0000"/>
            <w:sz w:val="24"/>
            <w:szCs w:val="24"/>
            <w:rPrChange w:id="85" w:author="Gianfranco Di Pietro" w:date="2025-02-04T10:07:00Z" w16du:dateUtc="2025-02-04T09:07:00Z">
              <w:rPr>
                <w:rFonts w:ascii="Times New Roman" w:eastAsia="Times New Roman" w:hAnsi="Times New Roman" w:cs="Times New Roman"/>
                <w:sz w:val="24"/>
                <w:szCs w:val="24"/>
              </w:rPr>
            </w:rPrChange>
          </w:rPr>
          <w:delText xml:space="preserve">ylonites are </w:delText>
        </w:r>
      </w:del>
      <w:del w:id="86" w:author="Gianfranco Di Pietro" w:date="2025-02-04T09:52:00Z" w16du:dateUtc="2025-02-04T08:52:00Z">
        <w:r w:rsidR="007F26A0" w:rsidRPr="00D22AC7" w:rsidDel="00180AFD">
          <w:rPr>
            <w:rFonts w:ascii="Times New Roman" w:eastAsia="Times New Roman" w:hAnsi="Times New Roman" w:cs="Times New Roman"/>
            <w:strike/>
            <w:color w:val="FF0000"/>
            <w:sz w:val="24"/>
            <w:szCs w:val="24"/>
            <w:rPrChange w:id="87" w:author="Gianfranco Di Pietro" w:date="2025-02-04T10:07:00Z" w16du:dateUtc="2025-02-04T09:07:00Z">
              <w:rPr>
                <w:rFonts w:ascii="Times New Roman" w:eastAsia="Times New Roman" w:hAnsi="Times New Roman" w:cs="Times New Roman"/>
                <w:sz w:val="24"/>
                <w:szCs w:val="24"/>
              </w:rPr>
            </w:rPrChange>
          </w:rPr>
          <w:delText xml:space="preserve">suitable </w:delText>
        </w:r>
      </w:del>
      <w:del w:id="88"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89" w:author="Gianfranco Di Pietro" w:date="2025-02-04T10:07:00Z" w16du:dateUtc="2025-02-04T09:07:00Z">
              <w:rPr>
                <w:rFonts w:ascii="Times New Roman" w:eastAsia="Times New Roman" w:hAnsi="Times New Roman" w:cs="Times New Roman"/>
                <w:sz w:val="24"/>
                <w:szCs w:val="24"/>
              </w:rPr>
            </w:rPrChange>
          </w:rPr>
          <w:delText>rocks to extra</w:delText>
        </w:r>
      </w:del>
      <w:del w:id="90" w:author="Gianfranco Di Pietro" w:date="2025-02-04T09:57:00Z" w16du:dateUtc="2025-02-04T08:57:00Z">
        <w:r w:rsidR="007F26A0" w:rsidRPr="00D22AC7" w:rsidDel="00124391">
          <w:rPr>
            <w:rFonts w:ascii="Times New Roman" w:eastAsia="Times New Roman" w:hAnsi="Times New Roman" w:cs="Times New Roman"/>
            <w:strike/>
            <w:color w:val="FF0000"/>
            <w:sz w:val="24"/>
            <w:szCs w:val="24"/>
            <w:rPrChange w:id="91" w:author="Gianfranco Di Pietro" w:date="2025-02-04T10:07:00Z" w16du:dateUtc="2025-02-04T09:07:00Z">
              <w:rPr>
                <w:rFonts w:ascii="Times New Roman" w:eastAsia="Times New Roman" w:hAnsi="Times New Roman" w:cs="Times New Roman"/>
                <w:sz w:val="24"/>
                <w:szCs w:val="24"/>
              </w:rPr>
            </w:rPrChange>
          </w:rPr>
          <w:delText>polate</w:delText>
        </w:r>
      </w:del>
      <w:del w:id="92"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93" w:author="Gianfranco Di Pietro" w:date="2025-02-04T10:07:00Z" w16du:dateUtc="2025-02-04T09:07:00Z">
              <w:rPr>
                <w:rFonts w:ascii="Times New Roman" w:eastAsia="Times New Roman" w:hAnsi="Times New Roman" w:cs="Times New Roman"/>
                <w:sz w:val="24"/>
                <w:szCs w:val="24"/>
              </w:rPr>
            </w:rPrChange>
          </w:rPr>
          <w:delText xml:space="preserve"> </w:delText>
        </w:r>
      </w:del>
      <w:del w:id="94" w:author="Gianfranco Di Pietro" w:date="2025-02-04T09:54:00Z" w16du:dateUtc="2025-02-04T08:54:00Z">
        <w:r w:rsidR="007F26A0" w:rsidRPr="00D22AC7" w:rsidDel="00180AFD">
          <w:rPr>
            <w:rFonts w:ascii="Times New Roman" w:eastAsia="Times New Roman" w:hAnsi="Times New Roman" w:cs="Times New Roman"/>
            <w:strike/>
            <w:color w:val="FF0000"/>
            <w:sz w:val="24"/>
            <w:szCs w:val="24"/>
            <w:rPrChange w:id="95" w:author="Gianfranco Di Pietro" w:date="2025-02-04T10:07:00Z" w16du:dateUtc="2025-02-04T09:07:00Z">
              <w:rPr>
                <w:rFonts w:ascii="Times New Roman" w:eastAsia="Times New Roman" w:hAnsi="Times New Roman" w:cs="Times New Roman"/>
                <w:sz w:val="24"/>
                <w:szCs w:val="24"/>
              </w:rPr>
            </w:rPrChange>
          </w:rPr>
          <w:delText xml:space="preserve">very useful </w:delText>
        </w:r>
      </w:del>
      <w:del w:id="96"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97" w:author="Gianfranco Di Pietro" w:date="2025-02-04T10:07:00Z" w16du:dateUtc="2025-02-04T09:07:00Z">
              <w:rPr>
                <w:rFonts w:ascii="Times New Roman" w:eastAsia="Times New Roman" w:hAnsi="Times New Roman" w:cs="Times New Roman"/>
                <w:sz w:val="24"/>
                <w:szCs w:val="24"/>
              </w:rPr>
            </w:rPrChange>
          </w:rPr>
          <w:delText>fabric-</w:delText>
        </w:r>
      </w:del>
      <w:del w:id="98" w:author="Gianfranco Di Pietro" w:date="2025-02-04T09:22:00Z" w16du:dateUtc="2025-02-04T08:22:00Z">
        <w:r w:rsidR="007F26A0" w:rsidRPr="00D22AC7" w:rsidDel="00222098">
          <w:rPr>
            <w:rFonts w:ascii="Times New Roman" w:eastAsia="Times New Roman" w:hAnsi="Times New Roman" w:cs="Times New Roman"/>
            <w:strike/>
            <w:color w:val="FF0000"/>
            <w:sz w:val="24"/>
            <w:szCs w:val="24"/>
            <w:rPrChange w:id="99" w:author="Gianfranco Di Pietro" w:date="2025-02-04T10:07:00Z" w16du:dateUtc="2025-02-04T09:07:00Z">
              <w:rPr>
                <w:rFonts w:ascii="Times New Roman" w:eastAsia="Times New Roman" w:hAnsi="Times New Roman" w:cs="Times New Roman"/>
                <w:sz w:val="24"/>
                <w:szCs w:val="24"/>
              </w:rPr>
            </w:rPrChange>
          </w:rPr>
          <w:delText xml:space="preserve"> </w:delText>
        </w:r>
      </w:del>
      <w:del w:id="100"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101" w:author="Gianfranco Di Pietro" w:date="2025-02-04T10:07:00Z" w16du:dateUtc="2025-02-04T09:07:00Z">
              <w:rPr>
                <w:rFonts w:ascii="Times New Roman" w:eastAsia="Times New Roman" w:hAnsi="Times New Roman" w:cs="Times New Roman"/>
                <w:sz w:val="24"/>
                <w:szCs w:val="24"/>
              </w:rPr>
            </w:rPrChange>
          </w:rPr>
          <w:delText xml:space="preserve">related parameters </w:delText>
        </w:r>
      </w:del>
      <w:del w:id="102" w:author="Gianfranco Di Pietro" w:date="2025-02-04T09:55:00Z" w16du:dateUtc="2025-02-04T08:55:00Z">
        <w:r w:rsidR="007F26A0" w:rsidRPr="00D22AC7" w:rsidDel="00180AFD">
          <w:rPr>
            <w:rFonts w:ascii="Times New Roman" w:eastAsia="Times New Roman" w:hAnsi="Times New Roman" w:cs="Times New Roman"/>
            <w:strike/>
            <w:color w:val="FF0000"/>
            <w:sz w:val="24"/>
            <w:szCs w:val="24"/>
            <w:rPrChange w:id="103" w:author="Gianfranco Di Pietro" w:date="2025-02-04T10:07:00Z" w16du:dateUtc="2025-02-04T09:07:00Z">
              <w:rPr>
                <w:rFonts w:ascii="Times New Roman" w:eastAsia="Times New Roman" w:hAnsi="Times New Roman" w:cs="Times New Roman"/>
                <w:sz w:val="24"/>
                <w:szCs w:val="24"/>
              </w:rPr>
            </w:rPrChange>
          </w:rPr>
          <w:delText xml:space="preserve">and </w:delText>
        </w:r>
      </w:del>
      <w:del w:id="104" w:author="Gianfranco Di Pietro" w:date="2025-02-04T09:54:00Z" w16du:dateUtc="2025-02-04T08:54:00Z">
        <w:r w:rsidR="007F26A0" w:rsidRPr="00D22AC7" w:rsidDel="00180AFD">
          <w:rPr>
            <w:rFonts w:ascii="Times New Roman" w:eastAsia="Times New Roman" w:hAnsi="Times New Roman" w:cs="Times New Roman"/>
            <w:strike/>
            <w:color w:val="FF0000"/>
            <w:sz w:val="24"/>
            <w:szCs w:val="24"/>
            <w:rPrChange w:id="105" w:author="Gianfranco Di Pietro" w:date="2025-02-04T10:07:00Z" w16du:dateUtc="2025-02-04T09:07:00Z">
              <w:rPr>
                <w:rFonts w:ascii="Times New Roman" w:eastAsia="Times New Roman" w:hAnsi="Times New Roman" w:cs="Times New Roman"/>
                <w:sz w:val="24"/>
                <w:szCs w:val="24"/>
              </w:rPr>
            </w:rPrChange>
          </w:rPr>
          <w:delText xml:space="preserve">then to </w:delText>
        </w:r>
      </w:del>
      <w:del w:id="106"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107" w:author="Gianfranco Di Pietro" w:date="2025-02-04T10:07:00Z" w16du:dateUtc="2025-02-04T09:07:00Z">
              <w:rPr>
                <w:rFonts w:ascii="Times New Roman" w:eastAsia="Times New Roman" w:hAnsi="Times New Roman" w:cs="Times New Roman"/>
                <w:sz w:val="24"/>
                <w:szCs w:val="24"/>
              </w:rPr>
            </w:rPrChange>
          </w:rPr>
          <w:delText xml:space="preserve">reconstruct the kinematics of the </w:delText>
        </w:r>
        <w:r w:rsidR="00AB45A7" w:rsidRPr="00D22AC7" w:rsidDel="005A23A6">
          <w:rPr>
            <w:rFonts w:ascii="Times New Roman" w:eastAsia="Times New Roman" w:hAnsi="Times New Roman" w:cs="Times New Roman"/>
            <w:strike/>
            <w:color w:val="FF0000"/>
            <w:sz w:val="24"/>
            <w:szCs w:val="24"/>
            <w:rPrChange w:id="108" w:author="Gianfranco Di Pietro" w:date="2025-02-04T10:07:00Z" w16du:dateUtc="2025-02-04T09:07:00Z">
              <w:rPr>
                <w:rFonts w:ascii="Times New Roman" w:eastAsia="Times New Roman" w:hAnsi="Times New Roman" w:cs="Times New Roman"/>
                <w:sz w:val="24"/>
                <w:szCs w:val="24"/>
              </w:rPr>
            </w:rPrChange>
          </w:rPr>
          <w:delText xml:space="preserve">Earth </w:delText>
        </w:r>
        <w:r w:rsidR="007F26A0" w:rsidRPr="00D22AC7" w:rsidDel="005A23A6">
          <w:rPr>
            <w:rFonts w:ascii="Times New Roman" w:eastAsia="Times New Roman" w:hAnsi="Times New Roman" w:cs="Times New Roman"/>
            <w:strike/>
            <w:color w:val="FF0000"/>
            <w:sz w:val="24"/>
            <w:szCs w:val="24"/>
            <w:rPrChange w:id="109" w:author="Gianfranco Di Pietro" w:date="2025-02-04T10:07:00Z" w16du:dateUtc="2025-02-04T09:07:00Z">
              <w:rPr>
                <w:rFonts w:ascii="Times New Roman" w:eastAsia="Times New Roman" w:hAnsi="Times New Roman" w:cs="Times New Roman"/>
                <w:sz w:val="24"/>
                <w:szCs w:val="24"/>
              </w:rPr>
            </w:rPrChange>
          </w:rPr>
          <w:delText>deformational</w:delText>
        </w:r>
        <w:r w:rsidR="00AB45A7" w:rsidRPr="00D22AC7" w:rsidDel="005A23A6">
          <w:rPr>
            <w:rFonts w:ascii="Times New Roman" w:eastAsia="Times New Roman" w:hAnsi="Times New Roman" w:cs="Times New Roman"/>
            <w:strike/>
            <w:color w:val="FF0000"/>
            <w:sz w:val="24"/>
            <w:szCs w:val="24"/>
            <w:rPrChange w:id="110" w:author="Gianfranco Di Pietro" w:date="2025-02-04T10:07:00Z" w16du:dateUtc="2025-02-04T09:07:00Z">
              <w:rPr>
                <w:rFonts w:ascii="Times New Roman" w:eastAsia="Times New Roman" w:hAnsi="Times New Roman" w:cs="Times New Roman"/>
                <w:sz w:val="24"/>
                <w:szCs w:val="24"/>
              </w:rPr>
            </w:rPrChange>
          </w:rPr>
          <w:delText xml:space="preserve"> processes</w:delText>
        </w:r>
        <w:r w:rsidR="007F26A0" w:rsidRPr="00D22AC7" w:rsidDel="005A23A6">
          <w:rPr>
            <w:rFonts w:ascii="Times New Roman" w:eastAsia="Times New Roman" w:hAnsi="Times New Roman" w:cs="Times New Roman"/>
            <w:strike/>
            <w:color w:val="FF0000"/>
            <w:sz w:val="24"/>
            <w:szCs w:val="24"/>
            <w:rPrChange w:id="111" w:author="Gianfranco Di Pietro" w:date="2025-02-04T10:07:00Z" w16du:dateUtc="2025-02-04T09:07:00Z">
              <w:rPr>
                <w:rFonts w:ascii="Times New Roman" w:eastAsia="Times New Roman" w:hAnsi="Times New Roman" w:cs="Times New Roman"/>
                <w:sz w:val="24"/>
                <w:szCs w:val="24"/>
              </w:rPr>
            </w:rPrChange>
          </w:rPr>
          <w:delText>.</w:delText>
        </w:r>
      </w:del>
      <w:del w:id="112" w:author="Gianfranco Di Pietro" w:date="2025-02-04T09:58:00Z" w16du:dateUtc="2025-02-04T08:58:00Z">
        <w:r w:rsidR="00AB45A7" w:rsidRPr="00D22AC7" w:rsidDel="00124391">
          <w:rPr>
            <w:rFonts w:ascii="Times New Roman" w:eastAsia="Times New Roman" w:hAnsi="Times New Roman" w:cs="Times New Roman"/>
            <w:strike/>
            <w:color w:val="FF0000"/>
            <w:sz w:val="24"/>
            <w:szCs w:val="24"/>
            <w:rPrChange w:id="113" w:author="Gianfranco Di Pietro" w:date="2025-02-04T10:07:00Z" w16du:dateUtc="2025-02-04T09:07:00Z">
              <w:rPr>
                <w:rFonts w:ascii="Times New Roman" w:eastAsia="Times New Roman" w:hAnsi="Times New Roman" w:cs="Times New Roman"/>
                <w:sz w:val="24"/>
                <w:szCs w:val="24"/>
              </w:rPr>
            </w:rPrChange>
          </w:rPr>
          <w:delText xml:space="preserve"> </w:delText>
        </w:r>
      </w:del>
    </w:p>
    <w:p w14:paraId="18F8B8D8" w14:textId="7F8E020A" w:rsidR="00BB5017" w:rsidRDefault="00BB5017" w:rsidP="00BB5017">
      <w:pPr>
        <w:spacing w:line="240" w:lineRule="auto"/>
        <w:jc w:val="both"/>
        <w:rPr>
          <w:ins w:id="114" w:author="Gianfranco Di Pietro" w:date="2025-02-04T10:33:00Z" w16du:dateUtc="2025-02-04T09:33:00Z"/>
          <w:rFonts w:ascii="Times New Roman" w:eastAsia="Times New Roman" w:hAnsi="Times New Roman" w:cs="Times New Roman"/>
          <w:sz w:val="24"/>
          <w:szCs w:val="24"/>
        </w:rPr>
      </w:pPr>
      <w:ins w:id="115" w:author="Gianfranco Di Pietro" w:date="2025-02-04T10:32:00Z" w16du:dateUtc="2025-02-04T09:32:00Z">
        <w:r>
          <w:rPr>
            <w:rFonts w:ascii="Times New Roman" w:eastAsia="Times New Roman" w:hAnsi="Times New Roman" w:cs="Times New Roman"/>
            <w:sz w:val="24"/>
            <w:szCs w:val="24"/>
          </w:rPr>
          <w:t>The use of</w:t>
        </w:r>
      </w:ins>
      <w:ins w:id="116" w:author="Gianfranco Di Pietro" w:date="2025-02-04T10:23:00Z" w16du:dateUtc="2025-02-04T09:23:00Z">
        <w:r w:rsidR="00755FF3">
          <w:rPr>
            <w:rFonts w:ascii="Times New Roman" w:eastAsia="Times New Roman" w:hAnsi="Times New Roman" w:cs="Times New Roman"/>
            <w:sz w:val="24"/>
            <w:szCs w:val="24"/>
          </w:rPr>
          <w:t xml:space="preserve"> Multiscale Geo-Structural Information System</w:t>
        </w:r>
      </w:ins>
      <w:ins w:id="117" w:author="Gianfranco Di Pietro" w:date="2025-02-04T10:32:00Z" w16du:dateUtc="2025-02-04T09:32:00Z">
        <w:r>
          <w:rPr>
            <w:rFonts w:ascii="Times New Roman" w:eastAsia="Times New Roman" w:hAnsi="Times New Roman" w:cs="Times New Roman"/>
            <w:sz w:val="24"/>
            <w:szCs w:val="24"/>
          </w:rPr>
          <w:t>s</w:t>
        </w:r>
      </w:ins>
      <w:ins w:id="118" w:author="Gianfranco Di Pietro" w:date="2025-02-04T10:23:00Z" w16du:dateUtc="2025-02-04T09:23:00Z">
        <w:r w:rsidR="00755FF3">
          <w:rPr>
            <w:rFonts w:ascii="Times New Roman" w:eastAsia="Times New Roman" w:hAnsi="Times New Roman" w:cs="Times New Roman"/>
            <w:sz w:val="24"/>
            <w:szCs w:val="24"/>
          </w:rPr>
          <w:t xml:space="preserve"> (MGS) is </w:t>
        </w:r>
        <w:r w:rsidR="00755FF3" w:rsidRPr="00BB5017">
          <w:rPr>
            <w:rFonts w:ascii="Times New Roman" w:eastAsia="Times New Roman" w:hAnsi="Times New Roman" w:cs="Times New Roman"/>
            <w:sz w:val="24"/>
            <w:szCs w:val="24"/>
          </w:rPr>
          <w:t xml:space="preserve">effective </w:t>
        </w:r>
      </w:ins>
      <w:ins w:id="119" w:author="Gianfranco Di Pietro" w:date="2025-02-04T10:26:00Z" w16du:dateUtc="2025-02-04T09:26:00Z">
        <w:r w:rsidR="00755FF3" w:rsidRPr="00BB5017">
          <w:rPr>
            <w:rFonts w:ascii="Times New Roman" w:eastAsia="Times New Roman" w:hAnsi="Times New Roman" w:cs="Times New Roman"/>
            <w:sz w:val="24"/>
            <w:szCs w:val="24"/>
          </w:rPr>
          <w:t>for</w:t>
        </w:r>
      </w:ins>
      <w:ins w:id="120" w:author="Gianfranco Di Pietro" w:date="2025-02-04T10:29:00Z" w16du:dateUtc="2025-02-04T09:29:00Z">
        <w:r>
          <w:rPr>
            <w:rFonts w:ascii="Times New Roman" w:eastAsia="Times New Roman" w:hAnsi="Times New Roman" w:cs="Times New Roman"/>
            <w:sz w:val="24"/>
            <w:szCs w:val="24"/>
          </w:rPr>
          <w:t xml:space="preserve"> a </w:t>
        </w:r>
      </w:ins>
      <w:ins w:id="121" w:author="Gianfranco Di Pietro" w:date="2025-02-04T10:27:00Z" w16du:dateUtc="2025-02-04T09:27:00Z">
        <w:r w:rsidR="00755FF3">
          <w:rPr>
            <w:rFonts w:ascii="Times New Roman" w:eastAsia="Times New Roman" w:hAnsi="Times New Roman" w:cs="Times New Roman"/>
            <w:sz w:val="24"/>
            <w:szCs w:val="24"/>
          </w:rPr>
          <w:t>comprehensive</w:t>
        </w:r>
      </w:ins>
      <w:ins w:id="122" w:author="Gianfranco Di Pietro" w:date="2025-02-04T10:26:00Z" w16du:dateUtc="2025-02-04T09:26:00Z">
        <w:r w:rsidR="00755FF3">
          <w:rPr>
            <w:rFonts w:ascii="Times New Roman" w:eastAsia="Times New Roman" w:hAnsi="Times New Roman" w:cs="Times New Roman"/>
            <w:sz w:val="24"/>
            <w:szCs w:val="24"/>
          </w:rPr>
          <w:t xml:space="preserve"> representat</w:t>
        </w:r>
      </w:ins>
      <w:ins w:id="123" w:author="Gianfranco Di Pietro" w:date="2025-02-04T10:27:00Z" w16du:dateUtc="2025-02-04T09:27:00Z">
        <w:r w:rsidR="00755FF3">
          <w:rPr>
            <w:rFonts w:ascii="Times New Roman" w:eastAsia="Times New Roman" w:hAnsi="Times New Roman" w:cs="Times New Roman"/>
            <w:sz w:val="24"/>
            <w:szCs w:val="24"/>
          </w:rPr>
          <w:t xml:space="preserve">ion of </w:t>
        </w:r>
      </w:ins>
      <w:ins w:id="124" w:author="Gianfranco Di Pietro" w:date="2025-02-04T10:29:00Z" w16du:dateUtc="2025-02-04T09:29:00Z">
        <w:r>
          <w:rPr>
            <w:rFonts w:ascii="Times New Roman" w:eastAsia="Times New Roman" w:hAnsi="Times New Roman" w:cs="Times New Roman"/>
            <w:sz w:val="24"/>
            <w:szCs w:val="24"/>
          </w:rPr>
          <w:t>complex geodynamic</w:t>
        </w:r>
      </w:ins>
      <w:ins w:id="125" w:author="Gianfranco Di Pietro" w:date="2025-02-04T10:30:00Z" w16du:dateUtc="2025-02-04T09:30:00Z">
        <w:r>
          <w:rPr>
            <w:rFonts w:ascii="Times New Roman" w:eastAsia="Times New Roman" w:hAnsi="Times New Roman" w:cs="Times New Roman"/>
            <w:sz w:val="24"/>
            <w:szCs w:val="24"/>
          </w:rPr>
          <w:t xml:space="preserve"> processes</w:t>
        </w:r>
      </w:ins>
      <w:ins w:id="126" w:author="Gianfranco Di Pietro" w:date="2025-02-04T10:33:00Z" w16du:dateUtc="2025-02-04T09:33:00Z">
        <w:r>
          <w:rPr>
            <w:rFonts w:ascii="Times New Roman" w:eastAsia="Times New Roman" w:hAnsi="Times New Roman" w:cs="Times New Roman"/>
            <w:sz w:val="24"/>
            <w:szCs w:val="24"/>
          </w:rPr>
          <w:t>, which ca</w:t>
        </w:r>
      </w:ins>
      <w:ins w:id="127" w:author="Gianfranco Di Pietro" w:date="2025-02-04T10:30:00Z" w16du:dateUtc="2025-02-04T09:30:00Z">
        <w:r>
          <w:rPr>
            <w:rFonts w:ascii="Times New Roman" w:eastAsia="Times New Roman" w:hAnsi="Times New Roman" w:cs="Times New Roman"/>
            <w:sz w:val="24"/>
            <w:szCs w:val="24"/>
          </w:rPr>
          <w:t xml:space="preserve">n only be achieved truth the </w:t>
        </w:r>
      </w:ins>
      <w:ins w:id="128" w:author="Gianfranco Di Pietro" w:date="2025-02-04T10:31:00Z" w16du:dateUtc="2025-02-04T09:31:00Z">
        <w:r>
          <w:rPr>
            <w:rFonts w:ascii="Times New Roman" w:eastAsia="Times New Roman" w:hAnsi="Times New Roman" w:cs="Times New Roman"/>
            <w:sz w:val="24"/>
            <w:szCs w:val="24"/>
          </w:rPr>
          <w:t>simultaneous comparison of data from different scale</w:t>
        </w:r>
      </w:ins>
      <w:ins w:id="129" w:author="Gianfranco Di Pietro" w:date="2025-02-04T11:00:00Z" w16du:dateUtc="2025-02-04T10:00:00Z">
        <w:r w:rsidR="00A17DE4">
          <w:rPr>
            <w:rFonts w:ascii="Times New Roman" w:eastAsia="Times New Roman" w:hAnsi="Times New Roman" w:cs="Times New Roman"/>
            <w:sz w:val="24"/>
            <w:szCs w:val="24"/>
          </w:rPr>
          <w:t>s</w:t>
        </w:r>
      </w:ins>
      <w:ins w:id="130" w:author="Gianfranco Di Pietro" w:date="2025-02-04T10:33:00Z" w16du:dateUtc="2025-02-04T09:33:00Z">
        <w:r>
          <w:rPr>
            <w:rFonts w:ascii="Times New Roman" w:eastAsia="Times New Roman" w:hAnsi="Times New Roman" w:cs="Times New Roman"/>
            <w:sz w:val="24"/>
            <w:szCs w:val="24"/>
          </w:rPr>
          <w:t>.</w:t>
        </w:r>
      </w:ins>
    </w:p>
    <w:p w14:paraId="1A52A0D6" w14:textId="77777777" w:rsidR="00A17DE4" w:rsidRDefault="00A17DE4" w:rsidP="00C443E5">
      <w:pPr>
        <w:spacing w:line="240" w:lineRule="auto"/>
        <w:jc w:val="both"/>
        <w:rPr>
          <w:ins w:id="131" w:author="Gianfranco Di Pietro" w:date="2025-02-04T09:58:00Z" w16du:dateUtc="2025-02-04T08:58:00Z"/>
          <w:rFonts w:ascii="Times New Roman" w:eastAsia="Times New Roman" w:hAnsi="Times New Roman" w:cs="Times New Roman"/>
          <w:sz w:val="24"/>
          <w:szCs w:val="24"/>
        </w:rPr>
      </w:pPr>
    </w:p>
    <w:p w14:paraId="253795E9" w14:textId="76580DB8" w:rsidR="008762E5" w:rsidRDefault="00124391" w:rsidP="008762E5">
      <w:pPr>
        <w:spacing w:line="240" w:lineRule="auto"/>
        <w:jc w:val="both"/>
        <w:rPr>
          <w:ins w:id="132" w:author="Gianfranco Di Pietro" w:date="2025-02-04T11:14:00Z" w16du:dateUtc="2025-02-04T10:14:00Z"/>
          <w:rFonts w:ascii="Times New Roman" w:eastAsia="Times New Roman" w:hAnsi="Times New Roman" w:cs="Times New Roman"/>
          <w:sz w:val="24"/>
          <w:szCs w:val="24"/>
        </w:rPr>
      </w:pPr>
      <w:ins w:id="133" w:author="Gianfranco Di Pietro" w:date="2025-02-04T09:58:00Z" w16du:dateUtc="2025-02-04T08:58:00Z">
        <w:r>
          <w:rPr>
            <w:rFonts w:ascii="Times New Roman" w:eastAsia="Times New Roman" w:hAnsi="Times New Roman" w:cs="Times New Roman"/>
            <w:sz w:val="24"/>
            <w:szCs w:val="24"/>
          </w:rPr>
          <w:t>W</w:t>
        </w:r>
      </w:ins>
      <w:ins w:id="134" w:author="Gianfranco Di Pietro" w:date="2025-02-04T09:59:00Z" w16du:dateUtc="2025-02-04T08:59:00Z">
        <w:r>
          <w:rPr>
            <w:rFonts w:ascii="Times New Roman" w:eastAsia="Times New Roman" w:hAnsi="Times New Roman" w:cs="Times New Roman"/>
            <w:sz w:val="24"/>
            <w:szCs w:val="24"/>
          </w:rPr>
          <w:t>e propose a methodology</w:t>
        </w:r>
        <w:r w:rsidRPr="00124391">
          <w:rPr>
            <w:rFonts w:ascii="Times New Roman" w:eastAsia="Times New Roman" w:hAnsi="Times New Roman" w:cs="Times New Roman"/>
            <w:sz w:val="24"/>
            <w:szCs w:val="24"/>
          </w:rPr>
          <w:t xml:space="preserve"> </w:t>
        </w:r>
        <w:r w:rsidRPr="007F26A0">
          <w:rPr>
            <w:rFonts w:ascii="Times New Roman" w:eastAsia="Times New Roman" w:hAnsi="Times New Roman" w:cs="Times New Roman"/>
            <w:sz w:val="24"/>
            <w:szCs w:val="24"/>
          </w:rPr>
          <w:t xml:space="preserve">for </w:t>
        </w:r>
      </w:ins>
      <w:ins w:id="135" w:author="Gianfranco Di Pietro" w:date="2025-02-04T10:36:00Z" w16du:dateUtc="2025-02-04T09:36:00Z">
        <w:r w:rsidR="00FA1569">
          <w:rPr>
            <w:rFonts w:ascii="Times New Roman" w:eastAsia="Times New Roman" w:hAnsi="Times New Roman" w:cs="Times New Roman"/>
            <w:sz w:val="24"/>
            <w:szCs w:val="24"/>
          </w:rPr>
          <w:t xml:space="preserve">quick </w:t>
        </w:r>
      </w:ins>
      <w:ins w:id="136" w:author="Gianfranco Di Pietro" w:date="2025-02-04T09:59:00Z" w16du:dateUtc="2025-02-04T08:59:00Z">
        <w:r w:rsidRPr="007F26A0">
          <w:rPr>
            <w:rFonts w:ascii="Times New Roman" w:eastAsia="Times New Roman" w:hAnsi="Times New Roman" w:cs="Times New Roman"/>
            <w:sz w:val="24"/>
            <w:szCs w:val="24"/>
          </w:rPr>
          <w:t>packaging</w:t>
        </w:r>
      </w:ins>
      <w:ins w:id="137" w:author="Gianfranco Di Pietro" w:date="2025-02-04T10:36:00Z" w16du:dateUtc="2025-02-04T09:36:00Z">
        <w:r w:rsidR="00FA1569">
          <w:rPr>
            <w:rFonts w:ascii="Times New Roman" w:eastAsia="Times New Roman" w:hAnsi="Times New Roman" w:cs="Times New Roman"/>
            <w:sz w:val="24"/>
            <w:szCs w:val="24"/>
          </w:rPr>
          <w:t xml:space="preserve"> </w:t>
        </w:r>
      </w:ins>
      <w:ins w:id="138" w:author="Gianfranco Di Pietro" w:date="2025-02-04T10:42:00Z" w16du:dateUtc="2025-02-04T09:42:00Z">
        <w:r w:rsidR="008B555E">
          <w:rPr>
            <w:rFonts w:ascii="Times New Roman" w:eastAsia="Times New Roman" w:hAnsi="Times New Roman" w:cs="Times New Roman"/>
            <w:sz w:val="24"/>
            <w:szCs w:val="24"/>
          </w:rPr>
          <w:t>of M</w:t>
        </w:r>
      </w:ins>
      <w:ins w:id="139" w:author="Gianfranco Di Pietro" w:date="2025-02-04T10:43:00Z" w16du:dateUtc="2025-02-04T09:43:00Z">
        <w:r w:rsidR="008B555E">
          <w:rPr>
            <w:rFonts w:ascii="Times New Roman" w:eastAsia="Times New Roman" w:hAnsi="Times New Roman" w:cs="Times New Roman"/>
            <w:sz w:val="24"/>
            <w:szCs w:val="24"/>
          </w:rPr>
          <w:t>GS</w:t>
        </w:r>
      </w:ins>
      <w:ins w:id="140" w:author="Gianfranco Di Pietro" w:date="2025-02-04T10:35:00Z" w16du:dateUtc="2025-02-04T09:35:00Z">
        <w:r w:rsidR="00BB5017">
          <w:rPr>
            <w:rFonts w:ascii="Times New Roman" w:eastAsia="Times New Roman" w:hAnsi="Times New Roman" w:cs="Times New Roman"/>
            <w:sz w:val="24"/>
            <w:szCs w:val="24"/>
          </w:rPr>
          <w:t xml:space="preserve">, </w:t>
        </w:r>
      </w:ins>
      <w:ins w:id="141" w:author="Gianfranco Di Pietro" w:date="2025-02-04T10:43:00Z" w16du:dateUtc="2025-02-04T09:43:00Z">
        <w:r w:rsidR="008B555E">
          <w:rPr>
            <w:rFonts w:ascii="Times New Roman" w:eastAsia="Times New Roman" w:hAnsi="Times New Roman" w:cs="Times New Roman"/>
            <w:sz w:val="24"/>
            <w:szCs w:val="24"/>
          </w:rPr>
          <w:t>especially</w:t>
        </w:r>
      </w:ins>
      <w:ins w:id="142" w:author="Gianfranco Di Pietro" w:date="2025-02-04T10:36:00Z" w16du:dateUtc="2025-02-04T09:36:00Z">
        <w:r w:rsidR="00FA1569">
          <w:rPr>
            <w:rFonts w:ascii="Times New Roman" w:eastAsia="Times New Roman" w:hAnsi="Times New Roman" w:cs="Times New Roman"/>
            <w:sz w:val="24"/>
            <w:szCs w:val="24"/>
          </w:rPr>
          <w:t xml:space="preserve"> </w:t>
        </w:r>
      </w:ins>
      <w:ins w:id="143" w:author="Gianfranco Di Pietro" w:date="2025-02-04T10:43:00Z" w16du:dateUtc="2025-02-04T09:43:00Z">
        <w:r w:rsidR="008B555E">
          <w:rPr>
            <w:rFonts w:ascii="Times New Roman" w:eastAsia="Times New Roman" w:hAnsi="Times New Roman" w:cs="Times New Roman"/>
            <w:sz w:val="24"/>
            <w:szCs w:val="24"/>
          </w:rPr>
          <w:t xml:space="preserve">suitable </w:t>
        </w:r>
      </w:ins>
      <w:ins w:id="144" w:author="Gianfranco Di Pietro" w:date="2025-02-04T10:36:00Z" w16du:dateUtc="2025-02-04T09:36:00Z">
        <w:r w:rsidR="00FA1569">
          <w:rPr>
            <w:rFonts w:ascii="Times New Roman" w:eastAsia="Times New Roman" w:hAnsi="Times New Roman" w:cs="Times New Roman"/>
            <w:sz w:val="24"/>
            <w:szCs w:val="24"/>
          </w:rPr>
          <w:t>for myloni</w:t>
        </w:r>
      </w:ins>
      <w:ins w:id="145" w:author="Gianfranco Di Pietro" w:date="2025-02-04T10:37:00Z" w16du:dateUtc="2025-02-04T09:37:00Z">
        <w:r w:rsidR="00FA1569">
          <w:rPr>
            <w:rFonts w:ascii="Times New Roman" w:eastAsia="Times New Roman" w:hAnsi="Times New Roman" w:cs="Times New Roman"/>
            <w:sz w:val="24"/>
            <w:szCs w:val="24"/>
          </w:rPr>
          <w:t>tes</w:t>
        </w:r>
      </w:ins>
      <w:ins w:id="146" w:author="Gianfranco Di Pietro" w:date="2025-02-04T10:38:00Z" w16du:dateUtc="2025-02-04T09:38:00Z">
        <w:r w:rsidR="008B555E">
          <w:rPr>
            <w:rFonts w:ascii="Times New Roman" w:eastAsia="Times New Roman" w:hAnsi="Times New Roman" w:cs="Times New Roman"/>
            <w:sz w:val="24"/>
            <w:szCs w:val="24"/>
          </w:rPr>
          <w:t xml:space="preserve">, </w:t>
        </w:r>
      </w:ins>
      <w:ins w:id="147" w:author="Gianfranco Di Pietro" w:date="2025-02-04T10:44:00Z" w16du:dateUtc="2025-02-04T09:44:00Z">
        <w:r w:rsidR="008B555E">
          <w:rPr>
            <w:rFonts w:ascii="Times New Roman" w:eastAsia="Times New Roman" w:hAnsi="Times New Roman" w:cs="Times New Roman"/>
            <w:sz w:val="24"/>
            <w:szCs w:val="24"/>
          </w:rPr>
          <w:t>using</w:t>
        </w:r>
      </w:ins>
      <w:ins w:id="148" w:author="Gianfranco Di Pietro" w:date="2025-02-04T10:42:00Z" w16du:dateUtc="2025-02-04T09:42:00Z">
        <w:r w:rsidR="008B555E">
          <w:rPr>
            <w:rFonts w:ascii="Times New Roman" w:eastAsia="Times New Roman" w:hAnsi="Times New Roman" w:cs="Times New Roman"/>
            <w:sz w:val="24"/>
            <w:szCs w:val="24"/>
          </w:rPr>
          <w:t xml:space="preserve"> </w:t>
        </w:r>
      </w:ins>
      <w:ins w:id="149" w:author="Gianfranco Di Pietro" w:date="2025-02-04T10:41:00Z" w16du:dateUtc="2025-02-04T09:41:00Z">
        <w:r w:rsidR="008B555E">
          <w:rPr>
            <w:rFonts w:ascii="Times New Roman" w:eastAsia="Times New Roman" w:hAnsi="Times New Roman" w:cs="Times New Roman"/>
            <w:sz w:val="24"/>
            <w:szCs w:val="24"/>
          </w:rPr>
          <w:t xml:space="preserve">ad-hoc </w:t>
        </w:r>
      </w:ins>
      <w:ins w:id="150" w:author="Gianfranco Di Pietro" w:date="2025-02-04T10:39:00Z" w16du:dateUtc="2025-02-04T09:39:00Z">
        <w:r w:rsidR="008B555E">
          <w:rPr>
            <w:rFonts w:ascii="Times New Roman" w:eastAsia="Times New Roman" w:hAnsi="Times New Roman" w:cs="Times New Roman"/>
            <w:sz w:val="24"/>
            <w:szCs w:val="24"/>
          </w:rPr>
          <w:t xml:space="preserve">Python </w:t>
        </w:r>
      </w:ins>
      <w:ins w:id="151" w:author="Gianfranco Di Pietro" w:date="2025-02-04T10:42:00Z" w16du:dateUtc="2025-02-04T09:42:00Z">
        <w:r w:rsidR="008B555E">
          <w:rPr>
            <w:rFonts w:ascii="Times New Roman" w:eastAsia="Times New Roman" w:hAnsi="Times New Roman" w:cs="Times New Roman"/>
            <w:sz w:val="24"/>
            <w:szCs w:val="24"/>
          </w:rPr>
          <w:t>scripts</w:t>
        </w:r>
      </w:ins>
      <w:ins w:id="152" w:author="Gianfranco Di Pietro" w:date="2025-02-04T10:39:00Z" w16du:dateUtc="2025-02-04T09:39:00Z">
        <w:r w:rsidR="008B555E">
          <w:rPr>
            <w:rFonts w:ascii="Times New Roman" w:eastAsia="Times New Roman" w:hAnsi="Times New Roman" w:cs="Times New Roman"/>
            <w:sz w:val="24"/>
            <w:szCs w:val="24"/>
          </w:rPr>
          <w:t xml:space="preserve"> </w:t>
        </w:r>
      </w:ins>
      <w:ins w:id="153" w:author="Gianfranco Di Pietro" w:date="2025-02-04T10:42:00Z" w16du:dateUtc="2025-02-04T09:42:00Z">
        <w:r w:rsidR="008B555E">
          <w:rPr>
            <w:rFonts w:ascii="Times New Roman" w:eastAsia="Times New Roman" w:hAnsi="Times New Roman" w:cs="Times New Roman"/>
            <w:sz w:val="24"/>
            <w:szCs w:val="24"/>
          </w:rPr>
          <w:t xml:space="preserve">and </w:t>
        </w:r>
      </w:ins>
      <w:ins w:id="154" w:author="Gianfranco Di Pietro" w:date="2025-02-04T10:39:00Z" w16du:dateUtc="2025-02-04T09:39:00Z">
        <w:r w:rsidR="008B555E">
          <w:rPr>
            <w:rFonts w:ascii="Times New Roman" w:eastAsia="Times New Roman" w:hAnsi="Times New Roman" w:cs="Times New Roman"/>
            <w:sz w:val="24"/>
            <w:szCs w:val="24"/>
          </w:rPr>
          <w:t>open-source software</w:t>
        </w:r>
      </w:ins>
      <w:ins w:id="155" w:author="Gianfranco Di Pietro" w:date="2025-02-04T11:16:00Z" w16du:dateUtc="2025-02-04T10:16:00Z">
        <w:r w:rsidR="008762E5">
          <w:rPr>
            <w:rFonts w:ascii="Times New Roman" w:eastAsia="Times New Roman" w:hAnsi="Times New Roman" w:cs="Times New Roman"/>
            <w:sz w:val="24"/>
            <w:szCs w:val="24"/>
          </w:rPr>
          <w:t>. This approach</w:t>
        </w:r>
      </w:ins>
      <w:ins w:id="156" w:author="Gianfranco Di Pietro" w:date="2025-02-04T11:14:00Z" w16du:dateUtc="2025-02-04T10:14:00Z">
        <w:r w:rsidR="008762E5">
          <w:rPr>
            <w:rFonts w:ascii="Times New Roman" w:eastAsia="Times New Roman" w:hAnsi="Times New Roman" w:cs="Times New Roman"/>
            <w:sz w:val="24"/>
            <w:szCs w:val="24"/>
          </w:rPr>
          <w:t xml:space="preserve"> </w:t>
        </w:r>
      </w:ins>
      <w:ins w:id="157" w:author="Gianfranco Di Pietro" w:date="2025-02-04T11:12:00Z" w16du:dateUtc="2025-02-04T10:12:00Z">
        <w:r w:rsidR="008762E5">
          <w:rPr>
            <w:rFonts w:ascii="Times New Roman" w:eastAsia="Times New Roman" w:hAnsi="Times New Roman" w:cs="Times New Roman"/>
            <w:sz w:val="24"/>
            <w:szCs w:val="24"/>
          </w:rPr>
          <w:t>improve</w:t>
        </w:r>
      </w:ins>
      <w:ins w:id="158" w:author="Gianfranco Di Pietro" w:date="2025-02-04T11:17:00Z" w16du:dateUtc="2025-02-04T10:17:00Z">
        <w:r w:rsidR="008762E5">
          <w:rPr>
            <w:rFonts w:ascii="Times New Roman" w:eastAsia="Times New Roman" w:hAnsi="Times New Roman" w:cs="Times New Roman"/>
            <w:sz w:val="24"/>
            <w:szCs w:val="24"/>
          </w:rPr>
          <w:t>s</w:t>
        </w:r>
      </w:ins>
      <w:ins w:id="159" w:author="Gianfranco Di Pietro" w:date="2025-02-04T11:11:00Z" w16du:dateUtc="2025-02-04T10:11:00Z">
        <w:r w:rsidR="008762E5">
          <w:rPr>
            <w:rFonts w:ascii="Times New Roman" w:eastAsia="Times New Roman" w:hAnsi="Times New Roman" w:cs="Times New Roman"/>
            <w:sz w:val="24"/>
            <w:szCs w:val="24"/>
          </w:rPr>
          <w:t xml:space="preserve"> </w:t>
        </w:r>
      </w:ins>
      <w:ins w:id="160" w:author="Gianfranco Di Pietro" w:date="2025-02-04T11:16:00Z" w16du:dateUtc="2025-02-04T10:16:00Z">
        <w:r w:rsidR="008762E5">
          <w:rPr>
            <w:rFonts w:ascii="Times New Roman" w:eastAsia="Times New Roman" w:hAnsi="Times New Roman" w:cs="Times New Roman"/>
            <w:sz w:val="24"/>
            <w:szCs w:val="24"/>
          </w:rPr>
          <w:t>co</w:t>
        </w:r>
      </w:ins>
      <w:ins w:id="161" w:author="Gianfranco Di Pietro" w:date="2025-02-04T11:17:00Z" w16du:dateUtc="2025-02-04T10:17:00Z">
        <w:r w:rsidR="008762E5">
          <w:rPr>
            <w:rFonts w:ascii="Times New Roman" w:eastAsia="Times New Roman" w:hAnsi="Times New Roman" w:cs="Times New Roman"/>
            <w:sz w:val="24"/>
            <w:szCs w:val="24"/>
          </w:rPr>
          <w:t>nnecting</w:t>
        </w:r>
      </w:ins>
      <w:ins w:id="162" w:author="Gianfranco Di Pietro" w:date="2025-02-04T11:11:00Z" w16du:dateUtc="2025-02-04T10:11:00Z">
        <w:r w:rsidR="008762E5">
          <w:rPr>
            <w:rFonts w:ascii="Times New Roman" w:eastAsia="Times New Roman" w:hAnsi="Times New Roman" w:cs="Times New Roman"/>
            <w:sz w:val="24"/>
            <w:szCs w:val="24"/>
          </w:rPr>
          <w:t xml:space="preserve"> information across various scales of observation: from petrographic micro analysis to 3D UAV surveys</w:t>
        </w:r>
      </w:ins>
      <w:ins w:id="163" w:author="Gianfranco Di Pietro" w:date="2025-02-04T11:14:00Z" w16du:dateUtc="2025-02-04T10:14:00Z">
        <w:r w:rsidR="008762E5">
          <w:rPr>
            <w:rFonts w:ascii="Times New Roman" w:eastAsia="Times New Roman" w:hAnsi="Times New Roman" w:cs="Times New Roman"/>
            <w:sz w:val="24"/>
            <w:szCs w:val="24"/>
          </w:rPr>
          <w:t>.</w:t>
        </w:r>
      </w:ins>
    </w:p>
    <w:p w14:paraId="36A6BF89" w14:textId="77777777" w:rsidR="008762E5" w:rsidRDefault="008762E5" w:rsidP="008762E5">
      <w:pPr>
        <w:spacing w:line="240" w:lineRule="auto"/>
        <w:jc w:val="both"/>
        <w:rPr>
          <w:ins w:id="164" w:author="Gianfranco Di Pietro" w:date="2025-02-04T11:14:00Z" w16du:dateUtc="2025-02-04T10:14:00Z"/>
          <w:rFonts w:ascii="Times New Roman" w:eastAsia="Times New Roman" w:hAnsi="Times New Roman" w:cs="Times New Roman"/>
          <w:sz w:val="24"/>
          <w:szCs w:val="24"/>
        </w:rPr>
      </w:pPr>
    </w:p>
    <w:p w14:paraId="783B92A4" w14:textId="3379B94F" w:rsidR="006B69BD" w:rsidRDefault="008762E5" w:rsidP="00C443E5">
      <w:pPr>
        <w:spacing w:line="240" w:lineRule="auto"/>
        <w:jc w:val="both"/>
        <w:rPr>
          <w:ins w:id="165" w:author="Gianfranco Di Pietro" w:date="2025-02-04T11:22:00Z" w16du:dateUtc="2025-02-04T10:22:00Z"/>
          <w:rFonts w:ascii="Times New Roman" w:eastAsia="Times New Roman" w:hAnsi="Times New Roman" w:cs="Times New Roman"/>
          <w:sz w:val="24"/>
          <w:szCs w:val="24"/>
        </w:rPr>
      </w:pPr>
      <w:ins w:id="166" w:author="Gianfranco Di Pietro" w:date="2025-02-04T11:18:00Z" w16du:dateUtc="2025-02-04T10:18:00Z">
        <w:r>
          <w:rPr>
            <w:rFonts w:ascii="Times New Roman" w:eastAsia="Times New Roman" w:hAnsi="Times New Roman" w:cs="Times New Roman"/>
            <w:sz w:val="24"/>
            <w:szCs w:val="24"/>
          </w:rPr>
          <w:t xml:space="preserve">We have </w:t>
        </w:r>
      </w:ins>
      <w:ins w:id="167" w:author="Gianfranco Di Pietro" w:date="2025-02-04T11:25:00Z" w16du:dateUtc="2025-02-04T10:25:00Z">
        <w:r w:rsidR="006B69BD">
          <w:rPr>
            <w:rFonts w:ascii="Times New Roman" w:eastAsia="Times New Roman" w:hAnsi="Times New Roman" w:cs="Times New Roman"/>
            <w:sz w:val="24"/>
            <w:szCs w:val="24"/>
          </w:rPr>
          <w:t>developed</w:t>
        </w:r>
      </w:ins>
      <w:ins w:id="168" w:author="Gianfranco Di Pietro" w:date="2025-02-04T11:19:00Z" w16du:dateUtc="2025-02-04T10:19:00Z">
        <w:r>
          <w:rPr>
            <w:rFonts w:ascii="Times New Roman" w:eastAsia="Times New Roman" w:hAnsi="Times New Roman" w:cs="Times New Roman"/>
            <w:sz w:val="24"/>
            <w:szCs w:val="24"/>
          </w:rPr>
          <w:t xml:space="preserve"> an MGS </w:t>
        </w:r>
      </w:ins>
      <w:ins w:id="169" w:author="Gianfranco Di Pietro" w:date="2025-02-04T11:25:00Z" w16du:dateUtc="2025-02-04T10:25:00Z">
        <w:r w:rsidR="006B69BD">
          <w:rPr>
            <w:rFonts w:ascii="Times New Roman" w:eastAsia="Times New Roman" w:hAnsi="Times New Roman" w:cs="Times New Roman"/>
            <w:sz w:val="24"/>
            <w:szCs w:val="24"/>
          </w:rPr>
          <w:t xml:space="preserve">for </w:t>
        </w:r>
      </w:ins>
      <w:ins w:id="170" w:author="Gianfranco Di Pietro" w:date="2025-02-04T11:26:00Z" w16du:dateUtc="2025-02-04T10:26:00Z">
        <w:r w:rsidR="006B69BD">
          <w:rPr>
            <w:rFonts w:ascii="Times New Roman" w:eastAsia="Times New Roman" w:hAnsi="Times New Roman" w:cs="Times New Roman"/>
            <w:sz w:val="24"/>
            <w:szCs w:val="24"/>
          </w:rPr>
          <w:t>studying</w:t>
        </w:r>
      </w:ins>
      <w:ins w:id="171" w:author="Gianfranco Di Pietro" w:date="2025-02-04T11:25:00Z" w16du:dateUtc="2025-02-04T10:25:00Z">
        <w:r w:rsidR="006B69BD">
          <w:rPr>
            <w:rFonts w:ascii="Times New Roman" w:eastAsia="Times New Roman" w:hAnsi="Times New Roman" w:cs="Times New Roman"/>
            <w:sz w:val="24"/>
            <w:szCs w:val="24"/>
          </w:rPr>
          <w:t xml:space="preserve"> the</w:t>
        </w:r>
      </w:ins>
      <w:ins w:id="172" w:author="Gianfranco Di Pietro" w:date="2025-02-04T11:19:00Z" w16du:dateUtc="2025-02-04T10:19:00Z">
        <w:r>
          <w:rPr>
            <w:rFonts w:ascii="Times New Roman" w:eastAsia="Times New Roman" w:hAnsi="Times New Roman" w:cs="Times New Roman"/>
            <w:sz w:val="24"/>
            <w:szCs w:val="24"/>
          </w:rPr>
          <w:t xml:space="preserve"> </w:t>
        </w:r>
      </w:ins>
      <w:ins w:id="173" w:author="Gianfranco Di Pietro" w:date="2025-02-04T11:25:00Z" w16du:dateUtc="2025-02-04T10:25:00Z">
        <w:r w:rsidR="006B69BD">
          <w:rPr>
            <w:rFonts w:ascii="Times New Roman" w:eastAsia="Times New Roman" w:hAnsi="Times New Roman" w:cs="Times New Roman"/>
            <w:sz w:val="24"/>
            <w:szCs w:val="24"/>
          </w:rPr>
          <w:t xml:space="preserve">mylonites occurring at </w:t>
        </w:r>
      </w:ins>
      <w:ins w:id="174" w:author="Gianfranco Di Pietro" w:date="2025-02-04T11:19:00Z" w16du:dateUtc="2025-02-04T10:19:00Z">
        <w:r>
          <w:rPr>
            <w:rFonts w:ascii="Times New Roman" w:eastAsia="Times New Roman" w:hAnsi="Times New Roman" w:cs="Times New Roman"/>
            <w:sz w:val="24"/>
            <w:szCs w:val="24"/>
          </w:rPr>
          <w:t>Palmi</w:t>
        </w:r>
      </w:ins>
      <w:ins w:id="175" w:author="Gianfranco Di Pietro" w:date="2025-02-04T11:23:00Z" w16du:dateUtc="2025-02-04T10:23:00Z">
        <w:r w:rsidR="006B69BD">
          <w:rPr>
            <w:rFonts w:ascii="Times New Roman" w:eastAsia="Times New Roman" w:hAnsi="Times New Roman" w:cs="Times New Roman"/>
            <w:sz w:val="24"/>
            <w:szCs w:val="24"/>
          </w:rPr>
          <w:t xml:space="preserve"> </w:t>
        </w:r>
      </w:ins>
      <w:ins w:id="176" w:author="Gianfranco Di Pietro" w:date="2025-02-04T11:26:00Z" w16du:dateUtc="2025-02-04T10:26:00Z">
        <w:r w:rsidR="006B69BD">
          <w:rPr>
            <w:rFonts w:ascii="Times New Roman" w:eastAsia="Times New Roman" w:hAnsi="Times New Roman" w:cs="Times New Roman"/>
            <w:sz w:val="24"/>
            <w:szCs w:val="24"/>
          </w:rPr>
          <w:t>S</w:t>
        </w:r>
      </w:ins>
      <w:ins w:id="177" w:author="Gianfranco Di Pietro" w:date="2025-02-04T11:23:00Z" w16du:dateUtc="2025-02-04T10:23:00Z">
        <w:r w:rsidR="006B69BD">
          <w:rPr>
            <w:rFonts w:ascii="Times New Roman" w:eastAsia="Times New Roman" w:hAnsi="Times New Roman" w:cs="Times New Roman"/>
            <w:sz w:val="24"/>
            <w:szCs w:val="24"/>
          </w:rPr>
          <w:t xml:space="preserve">hear </w:t>
        </w:r>
      </w:ins>
      <w:ins w:id="178" w:author="Gianfranco Di Pietro" w:date="2025-02-04T11:26:00Z" w16du:dateUtc="2025-02-04T10:26:00Z">
        <w:r w:rsidR="006B69BD">
          <w:rPr>
            <w:rFonts w:ascii="Times New Roman" w:eastAsia="Times New Roman" w:hAnsi="Times New Roman" w:cs="Times New Roman"/>
            <w:sz w:val="24"/>
            <w:szCs w:val="24"/>
          </w:rPr>
          <w:t>Z</w:t>
        </w:r>
      </w:ins>
      <w:ins w:id="179" w:author="Gianfranco Di Pietro" w:date="2025-02-04T11:23:00Z" w16du:dateUtc="2025-02-04T10:23:00Z">
        <w:r w:rsidR="006B69BD">
          <w:rPr>
            <w:rFonts w:ascii="Times New Roman" w:eastAsia="Times New Roman" w:hAnsi="Times New Roman" w:cs="Times New Roman"/>
            <w:sz w:val="24"/>
            <w:szCs w:val="24"/>
          </w:rPr>
          <w:t>one</w:t>
        </w:r>
      </w:ins>
      <w:ins w:id="180" w:author="Gianfranco Di Pietro" w:date="2025-02-04T11:26:00Z" w16du:dateUtc="2025-02-04T10:26:00Z">
        <w:r w:rsidR="006B69BD">
          <w:rPr>
            <w:rFonts w:ascii="Times New Roman" w:eastAsia="Times New Roman" w:hAnsi="Times New Roman" w:cs="Times New Roman"/>
            <w:sz w:val="24"/>
            <w:szCs w:val="24"/>
          </w:rPr>
          <w:t xml:space="preserve"> (South Italy)</w:t>
        </w:r>
      </w:ins>
      <w:ins w:id="181" w:author="Gianfranco Di Pietro" w:date="2025-02-04T11:23:00Z" w16du:dateUtc="2025-02-04T10:23:00Z">
        <w:r w:rsidR="006B69BD">
          <w:rPr>
            <w:rFonts w:ascii="Times New Roman" w:eastAsia="Times New Roman" w:hAnsi="Times New Roman" w:cs="Times New Roman"/>
            <w:sz w:val="24"/>
            <w:szCs w:val="24"/>
          </w:rPr>
          <w:t xml:space="preserve">, one of the most </w:t>
        </w:r>
      </w:ins>
      <w:ins w:id="182" w:author="Gianfranco Di Pietro" w:date="2025-02-04T11:24:00Z" w16du:dateUtc="2025-02-04T10:24:00Z">
        <w:r w:rsidR="006B69BD">
          <w:rPr>
            <w:rFonts w:ascii="Times New Roman" w:eastAsia="Times New Roman" w:hAnsi="Times New Roman" w:cs="Times New Roman"/>
            <w:sz w:val="24"/>
            <w:szCs w:val="24"/>
          </w:rPr>
          <w:t xml:space="preserve">important </w:t>
        </w:r>
      </w:ins>
      <w:ins w:id="183" w:author="Gianfranco Di Pietro" w:date="2025-02-04T11:27:00Z" w16du:dateUtc="2025-02-04T10:27:00Z">
        <w:r w:rsidR="006B69BD">
          <w:rPr>
            <w:rFonts w:ascii="Times New Roman" w:eastAsia="Times New Roman" w:hAnsi="Times New Roman" w:cs="Times New Roman"/>
            <w:sz w:val="24"/>
            <w:szCs w:val="24"/>
          </w:rPr>
          <w:t>sites</w:t>
        </w:r>
      </w:ins>
      <w:ins w:id="184" w:author="Gianfranco Di Pietro" w:date="2025-02-04T11:24:00Z" w16du:dateUtc="2025-02-04T10:24:00Z">
        <w:r w:rsidR="006B69BD">
          <w:rPr>
            <w:rFonts w:ascii="Times New Roman" w:eastAsia="Times New Roman" w:hAnsi="Times New Roman" w:cs="Times New Roman"/>
            <w:sz w:val="24"/>
            <w:szCs w:val="24"/>
          </w:rPr>
          <w:t xml:space="preserve"> for </w:t>
        </w:r>
      </w:ins>
      <w:ins w:id="185" w:author="Gianfranco Di Pietro" w:date="2025-02-04T11:25:00Z" w16du:dateUtc="2025-02-04T10:25:00Z">
        <w:r w:rsidR="006B69BD">
          <w:rPr>
            <w:rFonts w:ascii="Times New Roman" w:eastAsia="Times New Roman" w:hAnsi="Times New Roman" w:cs="Times New Roman"/>
            <w:sz w:val="24"/>
            <w:szCs w:val="24"/>
          </w:rPr>
          <w:t xml:space="preserve">understanding </w:t>
        </w:r>
      </w:ins>
      <w:ins w:id="186" w:author="Gianfranco Di Pietro" w:date="2025-02-04T11:24:00Z" w16du:dateUtc="2025-02-04T10:24:00Z">
        <w:r w:rsidR="006B69BD">
          <w:rPr>
            <w:rFonts w:ascii="Times New Roman" w:eastAsia="Times New Roman" w:hAnsi="Times New Roman" w:cs="Times New Roman"/>
            <w:sz w:val="24"/>
            <w:szCs w:val="24"/>
          </w:rPr>
          <w:t xml:space="preserve">geodynamics </w:t>
        </w:r>
      </w:ins>
      <w:ins w:id="187" w:author="Gianfranco Di Pietro" w:date="2025-02-04T11:25:00Z" w16du:dateUtc="2025-02-04T10:25:00Z">
        <w:r w:rsidR="006B69BD">
          <w:rPr>
            <w:rFonts w:ascii="Times New Roman" w:eastAsia="Times New Roman" w:hAnsi="Times New Roman" w:cs="Times New Roman"/>
            <w:sz w:val="24"/>
            <w:szCs w:val="24"/>
          </w:rPr>
          <w:t xml:space="preserve">processes </w:t>
        </w:r>
      </w:ins>
      <w:ins w:id="188" w:author="Gianfranco Di Pietro" w:date="2025-02-04T11:24:00Z" w16du:dateUtc="2025-02-04T10:24:00Z">
        <w:r w:rsidR="006B69BD">
          <w:rPr>
            <w:rFonts w:ascii="Times New Roman" w:eastAsia="Times New Roman" w:hAnsi="Times New Roman" w:cs="Times New Roman"/>
            <w:sz w:val="24"/>
            <w:szCs w:val="24"/>
          </w:rPr>
          <w:t xml:space="preserve">of </w:t>
        </w:r>
      </w:ins>
      <w:ins w:id="189" w:author="Gianfranco Di Pietro" w:date="2025-02-04T11:27:00Z" w16du:dateUtc="2025-02-04T10:27:00Z">
        <w:r w:rsidR="006B69BD">
          <w:rPr>
            <w:rFonts w:ascii="Times New Roman" w:eastAsia="Times New Roman" w:hAnsi="Times New Roman" w:cs="Times New Roman"/>
            <w:sz w:val="24"/>
            <w:szCs w:val="24"/>
          </w:rPr>
          <w:t>Mediterranean</w:t>
        </w:r>
      </w:ins>
      <w:ins w:id="190" w:author="Gianfranco Di Pietro" w:date="2025-02-04T11:24:00Z" w16du:dateUtc="2025-02-04T10:24:00Z">
        <w:r w:rsidR="006B69BD">
          <w:rPr>
            <w:rFonts w:ascii="Times New Roman" w:eastAsia="Times New Roman" w:hAnsi="Times New Roman" w:cs="Times New Roman"/>
            <w:sz w:val="24"/>
            <w:szCs w:val="24"/>
          </w:rPr>
          <w:t xml:space="preserve"> area.</w:t>
        </w:r>
      </w:ins>
    </w:p>
    <w:p w14:paraId="50317324" w14:textId="77777777" w:rsidR="008762E5" w:rsidRDefault="008762E5" w:rsidP="00C443E5">
      <w:pPr>
        <w:spacing w:line="240" w:lineRule="auto"/>
        <w:jc w:val="both"/>
        <w:rPr>
          <w:ins w:id="191" w:author="Gianfranco Di Pietro" w:date="2025-02-04T10:48:00Z" w16du:dateUtc="2025-02-04T09:48:00Z"/>
          <w:rFonts w:ascii="Times New Roman" w:eastAsia="Times New Roman" w:hAnsi="Times New Roman" w:cs="Times New Roman"/>
          <w:sz w:val="24"/>
          <w:szCs w:val="24"/>
        </w:rPr>
      </w:pPr>
    </w:p>
    <w:p w14:paraId="675575E7" w14:textId="370B8DA3" w:rsidR="00D63A27" w:rsidRDefault="00D63A27" w:rsidP="00C443E5">
      <w:pPr>
        <w:spacing w:line="240" w:lineRule="auto"/>
        <w:jc w:val="both"/>
        <w:rPr>
          <w:ins w:id="192" w:author="Gianfranco Di Pietro" w:date="2025-02-04T10:53:00Z" w16du:dateUtc="2025-02-04T09:53:00Z"/>
          <w:rFonts w:ascii="Times New Roman" w:eastAsia="Times New Roman" w:hAnsi="Times New Roman" w:cs="Times New Roman"/>
          <w:sz w:val="24"/>
          <w:szCs w:val="24"/>
        </w:rPr>
      </w:pPr>
      <w:ins w:id="193" w:author="Gianfranco Di Pietro" w:date="2025-02-04T10:48:00Z" w16du:dateUtc="2025-02-04T09:48:00Z">
        <w:r>
          <w:rPr>
            <w:rFonts w:ascii="Times New Roman" w:eastAsia="Times New Roman" w:hAnsi="Times New Roman" w:cs="Times New Roman"/>
            <w:sz w:val="24"/>
            <w:szCs w:val="24"/>
          </w:rPr>
          <w:t xml:space="preserve">MGS have potential </w:t>
        </w:r>
      </w:ins>
      <w:ins w:id="194" w:author="Gianfranco Di Pietro" w:date="2025-02-04T10:51:00Z" w16du:dateUtc="2025-02-04T09:51:00Z">
        <w:r>
          <w:rPr>
            <w:rFonts w:ascii="Times New Roman" w:eastAsia="Times New Roman" w:hAnsi="Times New Roman" w:cs="Times New Roman"/>
            <w:sz w:val="24"/>
            <w:szCs w:val="24"/>
          </w:rPr>
          <w:t>application</w:t>
        </w:r>
      </w:ins>
      <w:ins w:id="195" w:author="Gianfranco Di Pietro" w:date="2025-02-04T11:28:00Z" w16du:dateUtc="2025-02-04T10:28:00Z">
        <w:r w:rsidR="006B69BD">
          <w:rPr>
            <w:rFonts w:ascii="Times New Roman" w:eastAsia="Times New Roman" w:hAnsi="Times New Roman" w:cs="Times New Roman"/>
            <w:sz w:val="24"/>
            <w:szCs w:val="24"/>
          </w:rPr>
          <w:t>s</w:t>
        </w:r>
      </w:ins>
      <w:ins w:id="196" w:author="Gianfranco Di Pietro" w:date="2025-02-04T10:51:00Z" w16du:dateUtc="2025-02-04T09:51:00Z">
        <w:r>
          <w:rPr>
            <w:rFonts w:ascii="Times New Roman" w:eastAsia="Times New Roman" w:hAnsi="Times New Roman" w:cs="Times New Roman"/>
            <w:sz w:val="24"/>
            <w:szCs w:val="24"/>
          </w:rPr>
          <w:t xml:space="preserve"> </w:t>
        </w:r>
      </w:ins>
      <w:ins w:id="197" w:author="Gianfranco Di Pietro" w:date="2025-02-04T11:28:00Z" w16du:dateUtc="2025-02-04T10:28:00Z">
        <w:r w:rsidR="006B69BD">
          <w:rPr>
            <w:rFonts w:ascii="Times New Roman" w:eastAsia="Times New Roman" w:hAnsi="Times New Roman" w:cs="Times New Roman"/>
            <w:sz w:val="24"/>
            <w:szCs w:val="24"/>
          </w:rPr>
          <w:t>in</w:t>
        </w:r>
      </w:ins>
      <w:ins w:id="198" w:author="Gianfranco Di Pietro" w:date="2025-02-04T10:51:00Z" w16du:dateUtc="2025-02-04T09:51:00Z">
        <w:r>
          <w:rPr>
            <w:rFonts w:ascii="Times New Roman" w:eastAsia="Times New Roman" w:hAnsi="Times New Roman" w:cs="Times New Roman"/>
            <w:sz w:val="24"/>
            <w:szCs w:val="24"/>
          </w:rPr>
          <w:t xml:space="preserve"> ter</w:t>
        </w:r>
      </w:ins>
      <w:ins w:id="199" w:author="Gianfranco Di Pietro" w:date="2025-02-04T10:52:00Z" w16du:dateUtc="2025-02-04T09:52:00Z">
        <w:r>
          <w:rPr>
            <w:rFonts w:ascii="Times New Roman" w:eastAsia="Times New Roman" w:hAnsi="Times New Roman" w:cs="Times New Roman"/>
            <w:sz w:val="24"/>
            <w:szCs w:val="24"/>
          </w:rPr>
          <w:t>ritorial planning, resource management</w:t>
        </w:r>
      </w:ins>
      <w:ins w:id="200" w:author="Gianfranco Di Pietro" w:date="2025-02-04T11:17:00Z" w16du:dateUtc="2025-02-04T10:17:00Z">
        <w:r w:rsidR="008762E5">
          <w:rPr>
            <w:rFonts w:ascii="Times New Roman" w:eastAsia="Times New Roman" w:hAnsi="Times New Roman" w:cs="Times New Roman"/>
            <w:sz w:val="24"/>
            <w:szCs w:val="24"/>
          </w:rPr>
          <w:t>, data interoperability</w:t>
        </w:r>
      </w:ins>
      <w:ins w:id="201" w:author="Gianfranco Di Pietro" w:date="2025-02-04T10:52:00Z" w16du:dateUtc="2025-02-04T09:52:00Z">
        <w:r>
          <w:rPr>
            <w:rFonts w:ascii="Times New Roman" w:eastAsia="Times New Roman" w:hAnsi="Times New Roman" w:cs="Times New Roman"/>
            <w:sz w:val="24"/>
            <w:szCs w:val="24"/>
          </w:rPr>
          <w:t xml:space="preserve"> and risk analysis.</w:t>
        </w:r>
      </w:ins>
    </w:p>
    <w:bookmarkEnd w:id="65"/>
    <w:p w14:paraId="1776A0F7" w14:textId="2F82327C" w:rsidR="009C6E53" w:rsidRPr="007F26A0" w:rsidRDefault="007F26A0" w:rsidP="00C443E5">
      <w:pPr>
        <w:spacing w:line="240" w:lineRule="auto"/>
        <w:jc w:val="both"/>
        <w:rPr>
          <w:rFonts w:ascii="Times New Roman" w:eastAsia="Times New Roman" w:hAnsi="Times New Roman" w:cs="Times New Roman"/>
          <w:sz w:val="24"/>
          <w:szCs w:val="24"/>
        </w:rPr>
      </w:pPr>
      <w:del w:id="202"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03" w:author="Gianfranco Di Pietro" w:date="2025-02-04T10:44:00Z" w16du:dateUtc="2025-02-04T09:44:00Z">
              <w:rPr>
                <w:rFonts w:ascii="Times New Roman" w:eastAsia="Times New Roman" w:hAnsi="Times New Roman" w:cs="Times New Roman"/>
                <w:sz w:val="24"/>
                <w:szCs w:val="24"/>
              </w:rPr>
            </w:rPrChange>
          </w:rPr>
          <w:delText xml:space="preserve">This paper </w:delText>
        </w:r>
        <w:r w:rsidR="00AB45A7" w:rsidRPr="008B555E" w:rsidDel="004C5E71">
          <w:rPr>
            <w:rFonts w:ascii="Times New Roman" w:eastAsia="Times New Roman" w:hAnsi="Times New Roman" w:cs="Times New Roman"/>
            <w:strike/>
            <w:color w:val="FF0000"/>
            <w:sz w:val="24"/>
            <w:szCs w:val="24"/>
            <w:rPrChange w:id="204" w:author="Gianfranco Di Pietro" w:date="2025-02-04T10:44:00Z" w16du:dateUtc="2025-02-04T09:44:00Z">
              <w:rPr>
                <w:rFonts w:ascii="Times New Roman" w:eastAsia="Times New Roman" w:hAnsi="Times New Roman" w:cs="Times New Roman"/>
                <w:sz w:val="24"/>
                <w:szCs w:val="24"/>
              </w:rPr>
            </w:rPrChange>
          </w:rPr>
          <w:delText>has</w:delText>
        </w:r>
        <w:r w:rsidRPr="008B555E" w:rsidDel="004C5E71">
          <w:rPr>
            <w:rFonts w:ascii="Times New Roman" w:eastAsia="Times New Roman" w:hAnsi="Times New Roman" w:cs="Times New Roman"/>
            <w:strike/>
            <w:color w:val="FF0000"/>
            <w:sz w:val="24"/>
            <w:szCs w:val="24"/>
            <w:rPrChange w:id="205" w:author="Gianfranco Di Pietro" w:date="2025-02-04T10:44:00Z" w16du:dateUtc="2025-02-04T09:44:00Z">
              <w:rPr>
                <w:rFonts w:ascii="Times New Roman" w:eastAsia="Times New Roman" w:hAnsi="Times New Roman" w:cs="Times New Roman"/>
                <w:sz w:val="24"/>
                <w:szCs w:val="24"/>
              </w:rPr>
            </w:rPrChange>
          </w:rPr>
          <w:delText xml:space="preserve"> engineer</w:delText>
        </w:r>
        <w:r w:rsidR="00AB45A7" w:rsidRPr="008B555E" w:rsidDel="004C5E71">
          <w:rPr>
            <w:rFonts w:ascii="Times New Roman" w:eastAsia="Times New Roman" w:hAnsi="Times New Roman" w:cs="Times New Roman"/>
            <w:strike/>
            <w:color w:val="FF0000"/>
            <w:sz w:val="24"/>
            <w:szCs w:val="24"/>
            <w:rPrChange w:id="206" w:author="Gianfranco Di Pietro" w:date="2025-02-04T10:44:00Z" w16du:dateUtc="2025-02-04T09:44:00Z">
              <w:rPr>
                <w:rFonts w:ascii="Times New Roman" w:eastAsia="Times New Roman" w:hAnsi="Times New Roman" w:cs="Times New Roman"/>
                <w:sz w:val="24"/>
                <w:szCs w:val="24"/>
              </w:rPr>
            </w:rPrChange>
          </w:rPr>
          <w:delText>ed</w:delText>
        </w:r>
        <w:r w:rsidRPr="008B555E" w:rsidDel="004C5E71">
          <w:rPr>
            <w:rFonts w:ascii="Times New Roman" w:eastAsia="Times New Roman" w:hAnsi="Times New Roman" w:cs="Times New Roman"/>
            <w:strike/>
            <w:color w:val="FF0000"/>
            <w:sz w:val="24"/>
            <w:szCs w:val="24"/>
            <w:rPrChange w:id="207" w:author="Gianfranco Di Pietro" w:date="2025-02-04T10:44:00Z" w16du:dateUtc="2025-02-04T09:44:00Z">
              <w:rPr>
                <w:rFonts w:ascii="Times New Roman" w:eastAsia="Times New Roman" w:hAnsi="Times New Roman" w:cs="Times New Roman"/>
                <w:sz w:val="24"/>
                <w:szCs w:val="24"/>
              </w:rPr>
            </w:rPrChange>
          </w:rPr>
          <w:delText xml:space="preserve"> several automated tools for packaging multiscale geodata ready to be run into a web app for online query and visualization</w:delText>
        </w:r>
        <w:r w:rsidR="00C44DA6" w:rsidRPr="008B555E" w:rsidDel="004C5E71">
          <w:rPr>
            <w:rFonts w:ascii="Times New Roman" w:eastAsia="Times New Roman" w:hAnsi="Times New Roman" w:cs="Times New Roman"/>
            <w:strike/>
            <w:color w:val="FF0000"/>
            <w:sz w:val="24"/>
            <w:szCs w:val="24"/>
            <w:rPrChange w:id="208" w:author="Gianfranco Di Pietro" w:date="2025-02-04T10:44:00Z" w16du:dateUtc="2025-02-04T09:44:00Z">
              <w:rPr>
                <w:rFonts w:ascii="Times New Roman" w:eastAsia="Times New Roman" w:hAnsi="Times New Roman" w:cs="Times New Roman"/>
                <w:sz w:val="24"/>
                <w:szCs w:val="24"/>
              </w:rPr>
            </w:rPrChange>
          </w:rPr>
          <w:delText xml:space="preserve"> of multiscale geological structural datasets</w:delText>
        </w:r>
        <w:r w:rsidR="00C443E5" w:rsidRPr="008B555E" w:rsidDel="004C5E71">
          <w:rPr>
            <w:rFonts w:ascii="Times New Roman" w:eastAsia="Times New Roman" w:hAnsi="Times New Roman" w:cs="Times New Roman"/>
            <w:strike/>
            <w:color w:val="FF0000"/>
            <w:sz w:val="24"/>
            <w:szCs w:val="24"/>
            <w:rPrChange w:id="209" w:author="Gianfranco Di Pietro" w:date="2025-02-04T10:44:00Z" w16du:dateUtc="2025-02-04T09:44:00Z">
              <w:rPr>
                <w:rFonts w:ascii="Times New Roman" w:eastAsia="Times New Roman" w:hAnsi="Times New Roman" w:cs="Times New Roman"/>
                <w:sz w:val="24"/>
                <w:szCs w:val="24"/>
              </w:rPr>
            </w:rPrChange>
          </w:rPr>
          <w:delText xml:space="preserve"> suitable</w:delText>
        </w:r>
      </w:del>
      <w:del w:id="210" w:author="Gianfranco Di Pietro" w:date="2025-02-04T09:23:00Z" w16du:dateUtc="2025-02-04T08:23:00Z">
        <w:r w:rsidR="00AB45A7" w:rsidRPr="008B555E" w:rsidDel="00FF2216">
          <w:rPr>
            <w:rFonts w:ascii="Times New Roman" w:eastAsia="Times New Roman" w:hAnsi="Times New Roman" w:cs="Times New Roman"/>
            <w:strike/>
            <w:color w:val="FF0000"/>
            <w:sz w:val="24"/>
            <w:szCs w:val="24"/>
            <w:rPrChange w:id="211" w:author="Gianfranco Di Pietro" w:date="2025-02-04T10:44:00Z" w16du:dateUtc="2025-02-04T09:44:00Z">
              <w:rPr>
                <w:rFonts w:ascii="Times New Roman" w:eastAsia="Times New Roman" w:hAnsi="Times New Roman" w:cs="Times New Roman"/>
                <w:sz w:val="24"/>
                <w:szCs w:val="24"/>
              </w:rPr>
            </w:rPrChange>
          </w:rPr>
          <w:delText>,</w:delText>
        </w:r>
      </w:del>
      <w:del w:id="212" w:author="Gianfranco Di Pietro" w:date="2025-02-04T11:34:00Z" w16du:dateUtc="2025-02-04T10:34:00Z">
        <w:r w:rsidR="00AB45A7" w:rsidRPr="008B555E" w:rsidDel="004C5E71">
          <w:rPr>
            <w:rFonts w:ascii="Times New Roman" w:eastAsia="Times New Roman" w:hAnsi="Times New Roman" w:cs="Times New Roman"/>
            <w:strike/>
            <w:color w:val="FF0000"/>
            <w:sz w:val="24"/>
            <w:szCs w:val="24"/>
            <w:rPrChange w:id="213" w:author="Gianfranco Di Pietro" w:date="2025-02-04T10:44:00Z" w16du:dateUtc="2025-02-04T09:44:00Z">
              <w:rPr>
                <w:rFonts w:ascii="Times New Roman" w:eastAsia="Times New Roman" w:hAnsi="Times New Roman" w:cs="Times New Roman"/>
                <w:sz w:val="24"/>
                <w:szCs w:val="24"/>
              </w:rPr>
            </w:rPrChange>
          </w:rPr>
          <w:delText xml:space="preserve"> in particular</w:delText>
        </w:r>
      </w:del>
      <w:del w:id="214" w:author="Gianfranco Di Pietro" w:date="2025-02-04T09:23:00Z" w16du:dateUtc="2025-02-04T08:23:00Z">
        <w:r w:rsidR="00AB45A7" w:rsidRPr="008B555E" w:rsidDel="00FF2216">
          <w:rPr>
            <w:rFonts w:ascii="Times New Roman" w:eastAsia="Times New Roman" w:hAnsi="Times New Roman" w:cs="Times New Roman"/>
            <w:strike/>
            <w:color w:val="FF0000"/>
            <w:sz w:val="24"/>
            <w:szCs w:val="24"/>
            <w:rPrChange w:id="215" w:author="Gianfranco Di Pietro" w:date="2025-02-04T10:44:00Z" w16du:dateUtc="2025-02-04T09:44:00Z">
              <w:rPr>
                <w:rFonts w:ascii="Times New Roman" w:eastAsia="Times New Roman" w:hAnsi="Times New Roman" w:cs="Times New Roman"/>
                <w:sz w:val="24"/>
                <w:szCs w:val="24"/>
              </w:rPr>
            </w:rPrChange>
          </w:rPr>
          <w:delText>,</w:delText>
        </w:r>
      </w:del>
      <w:del w:id="216" w:author="Gianfranco Di Pietro" w:date="2025-02-04T11:34:00Z" w16du:dateUtc="2025-02-04T10:34:00Z">
        <w:r w:rsidR="00C443E5" w:rsidRPr="008B555E" w:rsidDel="004C5E71">
          <w:rPr>
            <w:rFonts w:ascii="Times New Roman" w:eastAsia="Times New Roman" w:hAnsi="Times New Roman" w:cs="Times New Roman"/>
            <w:strike/>
            <w:color w:val="FF0000"/>
            <w:sz w:val="24"/>
            <w:szCs w:val="24"/>
            <w:rPrChange w:id="217" w:author="Gianfranco Di Pietro" w:date="2025-02-04T10:44:00Z" w16du:dateUtc="2025-02-04T09:44:00Z">
              <w:rPr>
                <w:rFonts w:ascii="Times New Roman" w:eastAsia="Times New Roman" w:hAnsi="Times New Roman" w:cs="Times New Roman"/>
                <w:sz w:val="24"/>
                <w:szCs w:val="24"/>
              </w:rPr>
            </w:rPrChange>
          </w:rPr>
          <w:delText xml:space="preserve"> for mylonitic rocks</w:delText>
        </w:r>
        <w:r w:rsidR="00C44DA6" w:rsidRPr="008B555E" w:rsidDel="004C5E71">
          <w:rPr>
            <w:rFonts w:ascii="Times New Roman" w:eastAsia="Times New Roman" w:hAnsi="Times New Roman" w:cs="Times New Roman"/>
            <w:strike/>
            <w:color w:val="FF0000"/>
            <w:sz w:val="24"/>
            <w:szCs w:val="24"/>
            <w:rPrChange w:id="218" w:author="Gianfranco Di Pietro" w:date="2025-02-04T10:44:00Z" w16du:dateUtc="2025-02-04T09:44:00Z">
              <w:rPr>
                <w:rFonts w:ascii="Times New Roman" w:eastAsia="Times New Roman" w:hAnsi="Times New Roman" w:cs="Times New Roman"/>
                <w:sz w:val="24"/>
                <w:szCs w:val="24"/>
              </w:rPr>
            </w:rPrChange>
          </w:rPr>
          <w:delText xml:space="preserve">. The procedures have been carried out through the development of </w:delText>
        </w:r>
        <w:r w:rsidR="00C443E5" w:rsidRPr="008B555E" w:rsidDel="004C5E71">
          <w:rPr>
            <w:rFonts w:ascii="Times New Roman" w:eastAsia="Times New Roman" w:hAnsi="Times New Roman" w:cs="Times New Roman"/>
            <w:strike/>
            <w:color w:val="FF0000"/>
            <w:sz w:val="24"/>
            <w:szCs w:val="24"/>
            <w:rPrChange w:id="219" w:author="Gianfranco Di Pietro" w:date="2025-02-04T10:44:00Z" w16du:dateUtc="2025-02-04T09:44:00Z">
              <w:rPr>
                <w:rFonts w:ascii="Times New Roman" w:eastAsia="Times New Roman" w:hAnsi="Times New Roman" w:cs="Times New Roman"/>
                <w:sz w:val="24"/>
                <w:szCs w:val="24"/>
              </w:rPr>
            </w:rPrChange>
          </w:rPr>
          <w:delText xml:space="preserve">a </w:delText>
        </w:r>
        <w:r w:rsidRPr="008B555E" w:rsidDel="004C5E71">
          <w:rPr>
            <w:rFonts w:ascii="Times New Roman" w:eastAsia="Times New Roman" w:hAnsi="Times New Roman" w:cs="Times New Roman"/>
            <w:strike/>
            <w:color w:val="FF0000"/>
            <w:sz w:val="24"/>
            <w:szCs w:val="24"/>
            <w:rPrChange w:id="220" w:author="Gianfranco Di Pietro" w:date="2025-02-04T10:44:00Z" w16du:dateUtc="2025-02-04T09:44:00Z">
              <w:rPr>
                <w:rFonts w:ascii="Times New Roman" w:eastAsia="Times New Roman" w:hAnsi="Times New Roman" w:cs="Times New Roman"/>
                <w:sz w:val="24"/>
                <w:szCs w:val="24"/>
              </w:rPr>
            </w:rPrChange>
          </w:rPr>
          <w:delText xml:space="preserve">custom Python library </w:delText>
        </w:r>
      </w:del>
      <w:del w:id="221" w:author="Gianfranco Di Pietro" w:date="2025-02-04T09:42:00Z" w16du:dateUtc="2025-02-04T08:42:00Z">
        <w:r w:rsidRPr="008B555E" w:rsidDel="009C6E53">
          <w:rPr>
            <w:rFonts w:ascii="Times New Roman" w:eastAsia="Times New Roman" w:hAnsi="Times New Roman" w:cs="Times New Roman"/>
            <w:strike/>
            <w:color w:val="FF0000"/>
            <w:sz w:val="24"/>
            <w:szCs w:val="24"/>
            <w:rPrChange w:id="222" w:author="Gianfranco Di Pietro" w:date="2025-02-04T10:44:00Z" w16du:dateUtc="2025-02-04T09:44:00Z">
              <w:rPr>
                <w:rFonts w:ascii="Times New Roman" w:eastAsia="Times New Roman" w:hAnsi="Times New Roman" w:cs="Times New Roman"/>
                <w:sz w:val="24"/>
                <w:szCs w:val="24"/>
              </w:rPr>
            </w:rPrChange>
          </w:rPr>
          <w:delText>“</w:delText>
        </w:r>
      </w:del>
      <w:del w:id="223" w:author="Gianfranco Di Pietro" w:date="2025-02-04T11:34:00Z" w16du:dateUtc="2025-02-04T10:34:00Z">
        <w:r w:rsidRPr="008B555E" w:rsidDel="004C5E71">
          <w:rPr>
            <w:rFonts w:ascii="Times New Roman" w:eastAsia="Times New Roman" w:hAnsi="Times New Roman" w:cs="Times New Roman"/>
            <w:i/>
            <w:iCs/>
            <w:strike/>
            <w:color w:val="FF0000"/>
            <w:sz w:val="24"/>
            <w:szCs w:val="24"/>
            <w:rPrChange w:id="224" w:author="Gianfranco Di Pietro" w:date="2025-02-04T10:44:00Z" w16du:dateUtc="2025-02-04T09:44:00Z">
              <w:rPr>
                <w:rFonts w:ascii="Times New Roman" w:eastAsia="Times New Roman" w:hAnsi="Times New Roman" w:cs="Times New Roman"/>
                <w:sz w:val="24"/>
                <w:szCs w:val="24"/>
              </w:rPr>
            </w:rPrChange>
          </w:rPr>
          <w:delText>LIS_function.py</w:delText>
        </w:r>
      </w:del>
      <w:del w:id="225" w:author="Gianfranco Di Pietro" w:date="2025-02-04T09:42:00Z" w16du:dateUtc="2025-02-04T08:42:00Z">
        <w:r w:rsidRPr="008B555E" w:rsidDel="009C6E53">
          <w:rPr>
            <w:rFonts w:ascii="Times New Roman" w:eastAsia="Times New Roman" w:hAnsi="Times New Roman" w:cs="Times New Roman"/>
            <w:strike/>
            <w:color w:val="FF0000"/>
            <w:sz w:val="24"/>
            <w:szCs w:val="24"/>
            <w:rPrChange w:id="226" w:author="Gianfranco Di Pietro" w:date="2025-02-04T10:44:00Z" w16du:dateUtc="2025-02-04T09:44:00Z">
              <w:rPr>
                <w:rFonts w:ascii="Times New Roman" w:eastAsia="Times New Roman" w:hAnsi="Times New Roman" w:cs="Times New Roman"/>
                <w:sz w:val="24"/>
                <w:szCs w:val="24"/>
              </w:rPr>
            </w:rPrChange>
          </w:rPr>
          <w:delText>”</w:delText>
        </w:r>
      </w:del>
      <w:del w:id="227"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28" w:author="Gianfranco Di Pietro" w:date="2025-02-04T10:44:00Z" w16du:dateUtc="2025-02-04T09:44:00Z">
              <w:rPr>
                <w:rFonts w:ascii="Times New Roman" w:eastAsia="Times New Roman" w:hAnsi="Times New Roman" w:cs="Times New Roman"/>
                <w:sz w:val="24"/>
                <w:szCs w:val="24"/>
              </w:rPr>
            </w:rPrChange>
          </w:rPr>
          <w:delText xml:space="preserve"> </w:delText>
        </w:r>
        <w:r w:rsidR="00C44DA6" w:rsidRPr="008B555E" w:rsidDel="004C5E71">
          <w:rPr>
            <w:rFonts w:ascii="Times New Roman" w:eastAsia="Times New Roman" w:hAnsi="Times New Roman" w:cs="Times New Roman"/>
            <w:strike/>
            <w:color w:val="FF0000"/>
            <w:sz w:val="24"/>
            <w:szCs w:val="24"/>
            <w:rPrChange w:id="229" w:author="Gianfranco Di Pietro" w:date="2025-02-04T10:44:00Z" w16du:dateUtc="2025-02-04T09:44:00Z">
              <w:rPr>
                <w:rFonts w:ascii="Times New Roman" w:eastAsia="Times New Roman" w:hAnsi="Times New Roman" w:cs="Times New Roman"/>
                <w:sz w:val="24"/>
                <w:szCs w:val="24"/>
              </w:rPr>
            </w:rPrChange>
          </w:rPr>
          <w:delText>useful</w:delText>
        </w:r>
        <w:r w:rsidRPr="008B555E" w:rsidDel="004C5E71">
          <w:rPr>
            <w:rFonts w:ascii="Times New Roman" w:eastAsia="Times New Roman" w:hAnsi="Times New Roman" w:cs="Times New Roman"/>
            <w:strike/>
            <w:color w:val="FF0000"/>
            <w:sz w:val="24"/>
            <w:szCs w:val="24"/>
            <w:rPrChange w:id="230" w:author="Gianfranco Di Pietro" w:date="2025-02-04T10:44:00Z" w16du:dateUtc="2025-02-04T09:44:00Z">
              <w:rPr>
                <w:rFonts w:ascii="Times New Roman" w:eastAsia="Times New Roman" w:hAnsi="Times New Roman" w:cs="Times New Roman"/>
                <w:sz w:val="24"/>
                <w:szCs w:val="24"/>
              </w:rPr>
            </w:rPrChange>
          </w:rPr>
          <w:delText xml:space="preserve"> to create static webpages </w:delText>
        </w:r>
        <w:r w:rsidR="00AB45A7" w:rsidRPr="008B555E" w:rsidDel="004C5E71">
          <w:rPr>
            <w:rFonts w:ascii="Times New Roman" w:eastAsia="Times New Roman" w:hAnsi="Times New Roman" w:cs="Times New Roman"/>
            <w:strike/>
            <w:color w:val="FF0000"/>
            <w:sz w:val="24"/>
            <w:szCs w:val="24"/>
            <w:rPrChange w:id="231" w:author="Gianfranco Di Pietro" w:date="2025-02-04T10:44:00Z" w16du:dateUtc="2025-02-04T09:44:00Z">
              <w:rPr>
                <w:rFonts w:ascii="Times New Roman" w:eastAsia="Times New Roman" w:hAnsi="Times New Roman" w:cs="Times New Roman"/>
                <w:sz w:val="24"/>
                <w:szCs w:val="24"/>
              </w:rPr>
            </w:rPrChange>
          </w:rPr>
          <w:delText>for</w:delText>
        </w:r>
        <w:r w:rsidRPr="008B555E" w:rsidDel="004C5E71">
          <w:rPr>
            <w:rFonts w:ascii="Times New Roman" w:eastAsia="Times New Roman" w:hAnsi="Times New Roman" w:cs="Times New Roman"/>
            <w:strike/>
            <w:color w:val="FF0000"/>
            <w:sz w:val="24"/>
            <w:szCs w:val="24"/>
            <w:rPrChange w:id="232" w:author="Gianfranco Di Pietro" w:date="2025-02-04T10:44:00Z" w16du:dateUtc="2025-02-04T09:44:00Z">
              <w:rPr>
                <w:rFonts w:ascii="Times New Roman" w:eastAsia="Times New Roman" w:hAnsi="Times New Roman" w:cs="Times New Roman"/>
                <w:sz w:val="24"/>
                <w:szCs w:val="24"/>
              </w:rPr>
            </w:rPrChange>
          </w:rPr>
          <w:delText xml:space="preserve"> </w:delText>
        </w:r>
        <w:r w:rsidR="00C44DA6" w:rsidRPr="008B555E" w:rsidDel="004C5E71">
          <w:rPr>
            <w:rFonts w:ascii="Times New Roman" w:eastAsia="Times New Roman" w:hAnsi="Times New Roman" w:cs="Times New Roman"/>
            <w:strike/>
            <w:color w:val="FF0000"/>
            <w:sz w:val="24"/>
            <w:szCs w:val="24"/>
            <w:rPrChange w:id="233" w:author="Gianfranco Di Pietro" w:date="2025-02-04T10:44:00Z" w16du:dateUtc="2025-02-04T09:44:00Z">
              <w:rPr>
                <w:rFonts w:ascii="Times New Roman" w:eastAsia="Times New Roman" w:hAnsi="Times New Roman" w:cs="Times New Roman"/>
                <w:sz w:val="24"/>
                <w:szCs w:val="24"/>
              </w:rPr>
            </w:rPrChange>
          </w:rPr>
          <w:delText xml:space="preserve">mylonitic </w:delText>
        </w:r>
        <w:r w:rsidR="00C443E5" w:rsidRPr="008B555E" w:rsidDel="004C5E71">
          <w:rPr>
            <w:rFonts w:ascii="Times New Roman" w:eastAsia="Times New Roman" w:hAnsi="Times New Roman" w:cs="Times New Roman"/>
            <w:strike/>
            <w:color w:val="FF0000"/>
            <w:sz w:val="24"/>
            <w:szCs w:val="24"/>
            <w:rPrChange w:id="234" w:author="Gianfranco Di Pietro" w:date="2025-02-04T10:44:00Z" w16du:dateUtc="2025-02-04T09:44:00Z">
              <w:rPr>
                <w:rFonts w:ascii="Times New Roman" w:eastAsia="Times New Roman" w:hAnsi="Times New Roman" w:cs="Times New Roman"/>
                <w:sz w:val="24"/>
                <w:szCs w:val="24"/>
              </w:rPr>
            </w:rPrChange>
          </w:rPr>
          <w:delText>rocks at the micro</w:delText>
        </w:r>
        <w:r w:rsidR="00AB45A7" w:rsidRPr="008B555E" w:rsidDel="004C5E71">
          <w:rPr>
            <w:rFonts w:ascii="Times New Roman" w:eastAsia="Times New Roman" w:hAnsi="Times New Roman" w:cs="Times New Roman"/>
            <w:strike/>
            <w:color w:val="FF0000"/>
            <w:sz w:val="24"/>
            <w:szCs w:val="24"/>
            <w:rPrChange w:id="235" w:author="Gianfranco Di Pietro" w:date="2025-02-04T10:44:00Z" w16du:dateUtc="2025-02-04T09:44:00Z">
              <w:rPr>
                <w:rFonts w:ascii="Times New Roman" w:eastAsia="Times New Roman" w:hAnsi="Times New Roman" w:cs="Times New Roman"/>
                <w:sz w:val="24"/>
                <w:szCs w:val="24"/>
              </w:rPr>
            </w:rPrChange>
          </w:rPr>
          <w:delText>-</w:delText>
        </w:r>
        <w:r w:rsidR="00C443E5" w:rsidRPr="008B555E" w:rsidDel="004C5E71">
          <w:rPr>
            <w:rFonts w:ascii="Times New Roman" w:eastAsia="Times New Roman" w:hAnsi="Times New Roman" w:cs="Times New Roman"/>
            <w:strike/>
            <w:color w:val="FF0000"/>
            <w:sz w:val="24"/>
            <w:szCs w:val="24"/>
            <w:rPrChange w:id="236" w:author="Gianfranco Di Pietro" w:date="2025-02-04T10:44:00Z" w16du:dateUtc="2025-02-04T09:44:00Z">
              <w:rPr>
                <w:rFonts w:ascii="Times New Roman" w:eastAsia="Times New Roman" w:hAnsi="Times New Roman" w:cs="Times New Roman"/>
                <w:sz w:val="24"/>
                <w:szCs w:val="24"/>
              </w:rPr>
            </w:rPrChange>
          </w:rPr>
          <w:delText xml:space="preserve">scale. </w:delText>
        </w:r>
        <w:r w:rsidRPr="008B555E" w:rsidDel="004C5E71">
          <w:rPr>
            <w:rFonts w:ascii="Times New Roman" w:eastAsia="Times New Roman" w:hAnsi="Times New Roman" w:cs="Times New Roman"/>
            <w:strike/>
            <w:color w:val="FF0000"/>
            <w:sz w:val="24"/>
            <w:szCs w:val="24"/>
            <w:rPrChange w:id="237" w:author="Gianfranco Di Pietro" w:date="2025-02-04T10:44:00Z" w16du:dateUtc="2025-02-04T09:44:00Z">
              <w:rPr>
                <w:rFonts w:ascii="Times New Roman" w:eastAsia="Times New Roman" w:hAnsi="Times New Roman" w:cs="Times New Roman"/>
                <w:sz w:val="24"/>
                <w:szCs w:val="24"/>
              </w:rPr>
            </w:rPrChange>
          </w:rPr>
          <w:delText xml:space="preserve">Next </w:delText>
        </w:r>
        <w:r w:rsidR="00C443E5" w:rsidRPr="008B555E" w:rsidDel="004C5E71">
          <w:rPr>
            <w:rFonts w:ascii="Times New Roman" w:eastAsia="Times New Roman" w:hAnsi="Times New Roman" w:cs="Times New Roman"/>
            <w:strike/>
            <w:color w:val="FF0000"/>
            <w:sz w:val="24"/>
            <w:szCs w:val="24"/>
            <w:rPrChange w:id="238" w:author="Gianfranco Di Pietro" w:date="2025-02-04T10:44:00Z" w16du:dateUtc="2025-02-04T09:44:00Z">
              <w:rPr>
                <w:rFonts w:ascii="Times New Roman" w:eastAsia="Times New Roman" w:hAnsi="Times New Roman" w:cs="Times New Roman"/>
                <w:sz w:val="24"/>
                <w:szCs w:val="24"/>
              </w:rPr>
            </w:rPrChange>
          </w:rPr>
          <w:delText xml:space="preserve">the </w:delText>
        </w:r>
      </w:del>
      <w:del w:id="239" w:author="Gianfranco Di Pietro" w:date="2025-02-04T09:42:00Z" w16du:dateUtc="2025-02-04T08:42:00Z">
        <w:r w:rsidRPr="008B555E" w:rsidDel="009C6E53">
          <w:rPr>
            <w:rFonts w:ascii="Times New Roman" w:eastAsia="Times New Roman" w:hAnsi="Times New Roman" w:cs="Times New Roman"/>
            <w:i/>
            <w:iCs/>
            <w:strike/>
            <w:color w:val="FF0000"/>
            <w:sz w:val="24"/>
            <w:szCs w:val="24"/>
            <w:rPrChange w:id="240" w:author="Gianfranco Di Pietro" w:date="2025-02-04T10:44:00Z" w16du:dateUtc="2025-02-04T09:44:00Z">
              <w:rPr>
                <w:rFonts w:ascii="Times New Roman" w:eastAsia="Times New Roman" w:hAnsi="Times New Roman" w:cs="Times New Roman"/>
                <w:sz w:val="24"/>
                <w:szCs w:val="24"/>
              </w:rPr>
            </w:rPrChange>
          </w:rPr>
          <w:delText>“</w:delText>
        </w:r>
      </w:del>
      <w:del w:id="241" w:author="Gianfranco Di Pietro" w:date="2025-02-04T11:34:00Z" w16du:dateUtc="2025-02-04T10:34:00Z">
        <w:r w:rsidRPr="008B555E" w:rsidDel="004C5E71">
          <w:rPr>
            <w:rFonts w:ascii="Times New Roman" w:eastAsia="Times New Roman" w:hAnsi="Times New Roman" w:cs="Times New Roman"/>
            <w:i/>
            <w:iCs/>
            <w:strike/>
            <w:color w:val="FF0000"/>
            <w:sz w:val="24"/>
            <w:szCs w:val="24"/>
            <w:rPrChange w:id="242" w:author="Gianfranco Di Pietro" w:date="2025-02-04T10:44:00Z" w16du:dateUtc="2025-02-04T09:44:00Z">
              <w:rPr>
                <w:rFonts w:ascii="Times New Roman" w:eastAsia="Times New Roman" w:hAnsi="Times New Roman" w:cs="Times New Roman"/>
                <w:sz w:val="24"/>
                <w:szCs w:val="24"/>
              </w:rPr>
            </w:rPrChange>
          </w:rPr>
          <w:delText>KMZviewers.py</w:delText>
        </w:r>
      </w:del>
      <w:del w:id="243" w:author="Gianfranco Di Pietro" w:date="2025-02-04T09:42:00Z" w16du:dateUtc="2025-02-04T08:42:00Z">
        <w:r w:rsidRPr="008B555E" w:rsidDel="009C6E53">
          <w:rPr>
            <w:rFonts w:ascii="Times New Roman" w:eastAsia="Times New Roman" w:hAnsi="Times New Roman" w:cs="Times New Roman"/>
            <w:strike/>
            <w:color w:val="FF0000"/>
            <w:sz w:val="24"/>
            <w:szCs w:val="24"/>
            <w:rPrChange w:id="244" w:author="Gianfranco Di Pietro" w:date="2025-02-04T10:44:00Z" w16du:dateUtc="2025-02-04T09:44:00Z">
              <w:rPr>
                <w:rFonts w:ascii="Times New Roman" w:eastAsia="Times New Roman" w:hAnsi="Times New Roman" w:cs="Times New Roman"/>
                <w:sz w:val="24"/>
                <w:szCs w:val="24"/>
              </w:rPr>
            </w:rPrChange>
          </w:rPr>
          <w:delText>”</w:delText>
        </w:r>
      </w:del>
      <w:del w:id="245"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46" w:author="Gianfranco Di Pietro" w:date="2025-02-04T10:44:00Z" w16du:dateUtc="2025-02-04T09:44:00Z">
              <w:rPr>
                <w:rFonts w:ascii="Times New Roman" w:eastAsia="Times New Roman" w:hAnsi="Times New Roman" w:cs="Times New Roman"/>
                <w:sz w:val="24"/>
                <w:szCs w:val="24"/>
              </w:rPr>
            </w:rPrChange>
          </w:rPr>
          <w:delText xml:space="preserve"> library </w:delText>
        </w:r>
        <w:r w:rsidR="00D23197" w:rsidRPr="008B555E" w:rsidDel="004C5E71">
          <w:rPr>
            <w:rFonts w:ascii="Times New Roman" w:eastAsia="Times New Roman" w:hAnsi="Times New Roman" w:cs="Times New Roman"/>
            <w:strike/>
            <w:color w:val="FF0000"/>
            <w:sz w:val="24"/>
            <w:szCs w:val="24"/>
            <w:rPrChange w:id="247" w:author="Gianfranco Di Pietro" w:date="2025-02-04T10:44:00Z" w16du:dateUtc="2025-02-04T09:44:00Z">
              <w:rPr>
                <w:rFonts w:ascii="Times New Roman" w:eastAsia="Times New Roman" w:hAnsi="Times New Roman" w:cs="Times New Roman"/>
                <w:sz w:val="24"/>
                <w:szCs w:val="24"/>
              </w:rPr>
            </w:rPrChange>
          </w:rPr>
          <w:delText>permitted</w:delText>
        </w:r>
        <w:r w:rsidRPr="008B555E" w:rsidDel="004C5E71">
          <w:rPr>
            <w:rFonts w:ascii="Times New Roman" w:eastAsia="Times New Roman" w:hAnsi="Times New Roman" w:cs="Times New Roman"/>
            <w:strike/>
            <w:color w:val="FF0000"/>
            <w:sz w:val="24"/>
            <w:szCs w:val="24"/>
            <w:rPrChange w:id="248" w:author="Gianfranco Di Pietro" w:date="2025-02-04T10:44:00Z" w16du:dateUtc="2025-02-04T09:44:00Z">
              <w:rPr>
                <w:rFonts w:ascii="Times New Roman" w:eastAsia="Times New Roman" w:hAnsi="Times New Roman" w:cs="Times New Roman"/>
                <w:sz w:val="24"/>
                <w:szCs w:val="24"/>
              </w:rPr>
            </w:rPrChange>
          </w:rPr>
          <w:delText xml:space="preserve"> to </w:delText>
        </w:r>
        <w:r w:rsidR="00C443E5" w:rsidRPr="008B555E" w:rsidDel="004C5E71">
          <w:rPr>
            <w:rFonts w:ascii="Times New Roman" w:eastAsia="Times New Roman" w:hAnsi="Times New Roman" w:cs="Times New Roman"/>
            <w:strike/>
            <w:color w:val="FF0000"/>
            <w:sz w:val="24"/>
            <w:szCs w:val="24"/>
            <w:rPrChange w:id="249" w:author="Gianfranco Di Pietro" w:date="2025-02-04T10:44:00Z" w16du:dateUtc="2025-02-04T09:44:00Z">
              <w:rPr>
                <w:rFonts w:ascii="Times New Roman" w:eastAsia="Times New Roman" w:hAnsi="Times New Roman" w:cs="Times New Roman"/>
                <w:sz w:val="24"/>
                <w:szCs w:val="24"/>
              </w:rPr>
            </w:rPrChange>
          </w:rPr>
          <w:delText>develop a generator</w:delText>
        </w:r>
        <w:r w:rsidRPr="008B555E" w:rsidDel="004C5E71">
          <w:rPr>
            <w:rFonts w:ascii="Times New Roman" w:eastAsia="Times New Roman" w:hAnsi="Times New Roman" w:cs="Times New Roman"/>
            <w:strike/>
            <w:color w:val="FF0000"/>
            <w:sz w:val="24"/>
            <w:szCs w:val="24"/>
            <w:rPrChange w:id="250" w:author="Gianfranco Di Pietro" w:date="2025-02-04T10:44:00Z" w16du:dateUtc="2025-02-04T09:44:00Z">
              <w:rPr>
                <w:rFonts w:ascii="Times New Roman" w:eastAsia="Times New Roman" w:hAnsi="Times New Roman" w:cs="Times New Roman"/>
                <w:sz w:val="24"/>
                <w:szCs w:val="24"/>
              </w:rPr>
            </w:rPrChange>
          </w:rPr>
          <w:delText xml:space="preserve"> </w:delText>
        </w:r>
        <w:r w:rsidR="00C443E5" w:rsidRPr="008B555E" w:rsidDel="004C5E71">
          <w:rPr>
            <w:rFonts w:ascii="Times New Roman" w:eastAsia="Times New Roman" w:hAnsi="Times New Roman" w:cs="Times New Roman"/>
            <w:strike/>
            <w:color w:val="FF0000"/>
            <w:sz w:val="24"/>
            <w:szCs w:val="24"/>
            <w:rPrChange w:id="251" w:author="Gianfranco Di Pietro" w:date="2025-02-04T10:44:00Z" w16du:dateUtc="2025-02-04T09:44:00Z">
              <w:rPr>
                <w:rFonts w:ascii="Times New Roman" w:eastAsia="Times New Roman" w:hAnsi="Times New Roman" w:cs="Times New Roman"/>
                <w:sz w:val="24"/>
                <w:szCs w:val="24"/>
              </w:rPr>
            </w:rPrChange>
          </w:rPr>
          <w:delText xml:space="preserve">of </w:delText>
        </w:r>
        <w:r w:rsidRPr="008B555E" w:rsidDel="004C5E71">
          <w:rPr>
            <w:rFonts w:ascii="Times New Roman" w:eastAsia="Times New Roman" w:hAnsi="Times New Roman" w:cs="Times New Roman"/>
            <w:strike/>
            <w:color w:val="FF0000"/>
            <w:sz w:val="24"/>
            <w:szCs w:val="24"/>
            <w:rPrChange w:id="252" w:author="Gianfranco Di Pietro" w:date="2025-02-04T10:44:00Z" w16du:dateUtc="2025-02-04T09:44:00Z">
              <w:rPr>
                <w:rFonts w:ascii="Times New Roman" w:eastAsia="Times New Roman" w:hAnsi="Times New Roman" w:cs="Times New Roman"/>
                <w:sz w:val="24"/>
                <w:szCs w:val="24"/>
              </w:rPr>
            </w:rPrChange>
          </w:rPr>
          <w:delText xml:space="preserve">static webpages </w:delText>
        </w:r>
        <w:r w:rsidR="00D23197" w:rsidRPr="008B555E" w:rsidDel="004C5E71">
          <w:rPr>
            <w:rFonts w:ascii="Times New Roman" w:eastAsia="Times New Roman" w:hAnsi="Times New Roman" w:cs="Times New Roman"/>
            <w:strike/>
            <w:color w:val="FF0000"/>
            <w:sz w:val="24"/>
            <w:szCs w:val="24"/>
            <w:rPrChange w:id="253" w:author="Gianfranco Di Pietro" w:date="2025-02-04T10:44:00Z" w16du:dateUtc="2025-02-04T09:44:00Z">
              <w:rPr>
                <w:rFonts w:ascii="Times New Roman" w:eastAsia="Times New Roman" w:hAnsi="Times New Roman" w:cs="Times New Roman"/>
                <w:sz w:val="24"/>
                <w:szCs w:val="24"/>
              </w:rPr>
            </w:rPrChange>
          </w:rPr>
          <w:delText>for</w:delText>
        </w:r>
        <w:r w:rsidRPr="008B555E" w:rsidDel="004C5E71">
          <w:rPr>
            <w:rFonts w:ascii="Times New Roman" w:eastAsia="Times New Roman" w:hAnsi="Times New Roman" w:cs="Times New Roman"/>
            <w:strike/>
            <w:color w:val="FF0000"/>
            <w:sz w:val="24"/>
            <w:szCs w:val="24"/>
            <w:rPrChange w:id="254" w:author="Gianfranco Di Pietro" w:date="2025-02-04T10:44:00Z" w16du:dateUtc="2025-02-04T09:44:00Z">
              <w:rPr>
                <w:rFonts w:ascii="Times New Roman" w:eastAsia="Times New Roman" w:hAnsi="Times New Roman" w:cs="Times New Roman"/>
                <w:sz w:val="24"/>
                <w:szCs w:val="24"/>
              </w:rPr>
            </w:rPrChange>
          </w:rPr>
          <w:delText xml:space="preserve"> 3D model</w:delText>
        </w:r>
        <w:r w:rsidR="00C443E5" w:rsidRPr="008B555E" w:rsidDel="004C5E71">
          <w:rPr>
            <w:rFonts w:ascii="Times New Roman" w:eastAsia="Times New Roman" w:hAnsi="Times New Roman" w:cs="Times New Roman"/>
            <w:strike/>
            <w:color w:val="FF0000"/>
            <w:sz w:val="24"/>
            <w:szCs w:val="24"/>
            <w:rPrChange w:id="255" w:author="Gianfranco Di Pietro" w:date="2025-02-04T10:44:00Z" w16du:dateUtc="2025-02-04T09:44:00Z">
              <w:rPr>
                <w:rFonts w:ascii="Times New Roman" w:eastAsia="Times New Roman" w:hAnsi="Times New Roman" w:cs="Times New Roman"/>
                <w:sz w:val="24"/>
                <w:szCs w:val="24"/>
              </w:rPr>
            </w:rPrChange>
          </w:rPr>
          <w:delText>s</w:delText>
        </w:r>
        <w:r w:rsidR="00D23197" w:rsidRPr="008B555E" w:rsidDel="004C5E71">
          <w:rPr>
            <w:rFonts w:ascii="Times New Roman" w:eastAsia="Times New Roman" w:hAnsi="Times New Roman" w:cs="Times New Roman"/>
            <w:strike/>
            <w:color w:val="FF0000"/>
            <w:sz w:val="24"/>
            <w:szCs w:val="24"/>
            <w:rPrChange w:id="256" w:author="Gianfranco Di Pietro" w:date="2025-02-04T10:44:00Z" w16du:dateUtc="2025-02-04T09:44:00Z">
              <w:rPr>
                <w:rFonts w:ascii="Times New Roman" w:eastAsia="Times New Roman" w:hAnsi="Times New Roman" w:cs="Times New Roman"/>
                <w:sz w:val="24"/>
                <w:szCs w:val="24"/>
              </w:rPr>
            </w:rPrChange>
          </w:rPr>
          <w:delText xml:space="preserve"> </w:delText>
        </w:r>
      </w:del>
      <w:del w:id="257" w:author="Gianfranco Di Pietro" w:date="2025-02-04T09:27:00Z" w16du:dateUtc="2025-02-04T08:27:00Z">
        <w:r w:rsidR="00D23197" w:rsidRPr="008B555E" w:rsidDel="00FF2216">
          <w:rPr>
            <w:rFonts w:ascii="Times New Roman" w:eastAsia="Times New Roman" w:hAnsi="Times New Roman" w:cs="Times New Roman"/>
            <w:strike/>
            <w:color w:val="FF0000"/>
            <w:sz w:val="24"/>
            <w:szCs w:val="24"/>
            <w:rPrChange w:id="258" w:author="Gianfranco Di Pietro" w:date="2025-02-04T10:44:00Z" w16du:dateUtc="2025-02-04T09:44:00Z">
              <w:rPr>
                <w:rFonts w:ascii="Times New Roman" w:eastAsia="Times New Roman" w:hAnsi="Times New Roman" w:cs="Times New Roman"/>
                <w:sz w:val="24"/>
                <w:szCs w:val="24"/>
              </w:rPr>
            </w:rPrChange>
          </w:rPr>
          <w:delText xml:space="preserve">interactive </w:delText>
        </w:r>
      </w:del>
      <w:del w:id="259" w:author="Gianfranco Di Pietro" w:date="2025-02-04T11:34:00Z" w16du:dateUtc="2025-02-04T10:34:00Z">
        <w:r w:rsidR="00D23197" w:rsidRPr="008B555E" w:rsidDel="004C5E71">
          <w:rPr>
            <w:rFonts w:ascii="Times New Roman" w:eastAsia="Times New Roman" w:hAnsi="Times New Roman" w:cs="Times New Roman"/>
            <w:strike/>
            <w:color w:val="FF0000"/>
            <w:sz w:val="24"/>
            <w:szCs w:val="24"/>
            <w:rPrChange w:id="260" w:author="Gianfranco Di Pietro" w:date="2025-02-04T10:44:00Z" w16du:dateUtc="2025-02-04T09:44:00Z">
              <w:rPr>
                <w:rFonts w:ascii="Times New Roman" w:eastAsia="Times New Roman" w:hAnsi="Times New Roman" w:cs="Times New Roman"/>
                <w:sz w:val="24"/>
                <w:szCs w:val="24"/>
              </w:rPr>
            </w:rPrChange>
          </w:rPr>
          <w:delText>visualization</w:delText>
        </w:r>
      </w:del>
      <w:del w:id="261" w:author="Gianfranco Di Pietro" w:date="2025-02-04T09:27:00Z" w16du:dateUtc="2025-02-04T08:27:00Z">
        <w:r w:rsidR="00D23197" w:rsidRPr="008B555E" w:rsidDel="00FF2216">
          <w:rPr>
            <w:rFonts w:ascii="Times New Roman" w:eastAsia="Times New Roman" w:hAnsi="Times New Roman" w:cs="Times New Roman"/>
            <w:strike/>
            <w:color w:val="FF0000"/>
            <w:sz w:val="24"/>
            <w:szCs w:val="24"/>
            <w:rPrChange w:id="262" w:author="Gianfranco Di Pietro" w:date="2025-02-04T10:44:00Z" w16du:dateUtc="2025-02-04T09:44:00Z">
              <w:rPr>
                <w:rFonts w:ascii="Times New Roman" w:eastAsia="Times New Roman" w:hAnsi="Times New Roman" w:cs="Times New Roman"/>
                <w:sz w:val="24"/>
                <w:szCs w:val="24"/>
              </w:rPr>
            </w:rPrChange>
          </w:rPr>
          <w:delText xml:space="preserve"> purposes</w:delText>
        </w:r>
      </w:del>
      <w:del w:id="263"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64" w:author="Gianfranco Di Pietro" w:date="2025-02-04T10:44:00Z" w16du:dateUtc="2025-02-04T09:44:00Z">
              <w:rPr>
                <w:rFonts w:ascii="Times New Roman" w:eastAsia="Times New Roman" w:hAnsi="Times New Roman" w:cs="Times New Roman"/>
                <w:sz w:val="24"/>
                <w:szCs w:val="24"/>
              </w:rPr>
            </w:rPrChange>
          </w:rPr>
          <w:delText xml:space="preserve">. Then with </w:delText>
        </w:r>
      </w:del>
      <w:del w:id="265" w:author="Gianfranco Di Pietro" w:date="2025-02-04T09:26:00Z" w16du:dateUtc="2025-02-04T08:26:00Z">
        <w:r w:rsidRPr="008B555E" w:rsidDel="00FF2216">
          <w:rPr>
            <w:rFonts w:ascii="Times New Roman" w:eastAsia="Times New Roman" w:hAnsi="Times New Roman" w:cs="Times New Roman"/>
            <w:strike/>
            <w:color w:val="FF0000"/>
            <w:sz w:val="24"/>
            <w:szCs w:val="24"/>
            <w:rPrChange w:id="266" w:author="Gianfranco Di Pietro" w:date="2025-02-04T10:44:00Z" w16du:dateUtc="2025-02-04T09:44:00Z">
              <w:rPr>
                <w:rFonts w:ascii="Times New Roman" w:eastAsia="Times New Roman" w:hAnsi="Times New Roman" w:cs="Times New Roman"/>
                <w:sz w:val="24"/>
                <w:szCs w:val="24"/>
              </w:rPr>
            </w:rPrChange>
          </w:rPr>
          <w:delText>“</w:delText>
        </w:r>
        <w:r w:rsidRPr="008B555E" w:rsidDel="00FF2216">
          <w:rPr>
            <w:rFonts w:ascii="Times New Roman" w:eastAsia="Times New Roman" w:hAnsi="Times New Roman" w:cs="Times New Roman"/>
            <w:i/>
            <w:iCs/>
            <w:strike/>
            <w:color w:val="FF0000"/>
            <w:sz w:val="24"/>
            <w:szCs w:val="24"/>
            <w:rPrChange w:id="267" w:author="Gianfranco Di Pietro" w:date="2025-02-04T10:44:00Z" w16du:dateUtc="2025-02-04T09:44:00Z">
              <w:rPr>
                <w:rFonts w:ascii="Times New Roman" w:eastAsia="Times New Roman" w:hAnsi="Times New Roman" w:cs="Times New Roman"/>
                <w:sz w:val="24"/>
                <w:szCs w:val="24"/>
              </w:rPr>
            </w:rPrChange>
          </w:rPr>
          <w:delText>Q</w:delText>
        </w:r>
      </w:del>
      <w:del w:id="268" w:author="Gianfranco Di Pietro" w:date="2025-02-04T11:34:00Z" w16du:dateUtc="2025-02-04T10:34:00Z">
        <w:r w:rsidRPr="008B555E" w:rsidDel="004C5E71">
          <w:rPr>
            <w:rFonts w:ascii="Times New Roman" w:eastAsia="Times New Roman" w:hAnsi="Times New Roman" w:cs="Times New Roman"/>
            <w:i/>
            <w:iCs/>
            <w:strike/>
            <w:color w:val="FF0000"/>
            <w:sz w:val="24"/>
            <w:szCs w:val="24"/>
            <w:rPrChange w:id="269" w:author="Gianfranco Di Pietro" w:date="2025-02-04T10:44:00Z" w16du:dateUtc="2025-02-04T09:44:00Z">
              <w:rPr>
                <w:rFonts w:ascii="Times New Roman" w:eastAsia="Times New Roman" w:hAnsi="Times New Roman" w:cs="Times New Roman"/>
                <w:sz w:val="24"/>
                <w:szCs w:val="24"/>
              </w:rPr>
            </w:rPrChange>
          </w:rPr>
          <w:delText>gis2web</w:delText>
        </w:r>
      </w:del>
      <w:del w:id="270" w:author="Gianfranco Di Pietro" w:date="2025-02-04T09:26:00Z" w16du:dateUtc="2025-02-04T08:26:00Z">
        <w:r w:rsidRPr="008B555E" w:rsidDel="00FF2216">
          <w:rPr>
            <w:rFonts w:ascii="Times New Roman" w:eastAsia="Times New Roman" w:hAnsi="Times New Roman" w:cs="Times New Roman"/>
            <w:strike/>
            <w:color w:val="FF0000"/>
            <w:sz w:val="24"/>
            <w:szCs w:val="24"/>
            <w:rPrChange w:id="271" w:author="Gianfranco Di Pietro" w:date="2025-02-04T10:44:00Z" w16du:dateUtc="2025-02-04T09:44:00Z">
              <w:rPr>
                <w:rFonts w:ascii="Times New Roman" w:eastAsia="Times New Roman" w:hAnsi="Times New Roman" w:cs="Times New Roman"/>
                <w:sz w:val="24"/>
                <w:szCs w:val="24"/>
              </w:rPr>
            </w:rPrChange>
          </w:rPr>
          <w:delText>”</w:delText>
        </w:r>
      </w:del>
      <w:del w:id="272"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73" w:author="Gianfranco Di Pietro" w:date="2025-02-04T10:44:00Z" w16du:dateUtc="2025-02-04T09:44:00Z">
              <w:rPr>
                <w:rFonts w:ascii="Times New Roman" w:eastAsia="Times New Roman" w:hAnsi="Times New Roman" w:cs="Times New Roman"/>
                <w:sz w:val="24"/>
                <w:szCs w:val="24"/>
              </w:rPr>
            </w:rPrChange>
          </w:rPr>
          <w:delText xml:space="preserve"> plugin </w:delText>
        </w:r>
      </w:del>
      <w:del w:id="274" w:author="Gianfranco Di Pietro" w:date="2025-02-04T09:29:00Z" w16du:dateUtc="2025-02-04T08:29:00Z">
        <w:r w:rsidRPr="008B555E" w:rsidDel="00FF2216">
          <w:rPr>
            <w:rFonts w:ascii="Times New Roman" w:eastAsia="Times New Roman" w:hAnsi="Times New Roman" w:cs="Times New Roman"/>
            <w:strike/>
            <w:color w:val="FF0000"/>
            <w:sz w:val="24"/>
            <w:szCs w:val="24"/>
            <w:rPrChange w:id="275" w:author="Gianfranco Di Pietro" w:date="2025-02-04T10:44:00Z" w16du:dateUtc="2025-02-04T09:44:00Z">
              <w:rPr>
                <w:rFonts w:ascii="Times New Roman" w:eastAsia="Times New Roman" w:hAnsi="Times New Roman" w:cs="Times New Roman"/>
                <w:sz w:val="24"/>
                <w:szCs w:val="24"/>
              </w:rPr>
            </w:rPrChange>
          </w:rPr>
          <w:delText xml:space="preserve">it was possible to create </w:delText>
        </w:r>
      </w:del>
      <w:del w:id="276"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77" w:author="Gianfranco Di Pietro" w:date="2025-02-04T10:44:00Z" w16du:dateUtc="2025-02-04T09:44:00Z">
              <w:rPr>
                <w:rFonts w:ascii="Times New Roman" w:eastAsia="Times New Roman" w:hAnsi="Times New Roman" w:cs="Times New Roman"/>
                <w:sz w:val="24"/>
                <w:szCs w:val="24"/>
              </w:rPr>
            </w:rPrChange>
          </w:rPr>
          <w:delText xml:space="preserve">a basic webGIS map </w:delText>
        </w:r>
      </w:del>
      <w:del w:id="278" w:author="Gianfranco Di Pietro" w:date="2025-02-04T09:40:00Z" w16du:dateUtc="2025-02-04T08:40:00Z">
        <w:r w:rsidRPr="008B555E" w:rsidDel="009C6E53">
          <w:rPr>
            <w:rFonts w:ascii="Times New Roman" w:eastAsia="Times New Roman" w:hAnsi="Times New Roman" w:cs="Times New Roman"/>
            <w:strike/>
            <w:color w:val="FF0000"/>
            <w:sz w:val="24"/>
            <w:szCs w:val="24"/>
            <w:rPrChange w:id="279" w:author="Gianfranco Di Pietro" w:date="2025-02-04T10:44:00Z" w16du:dateUtc="2025-02-04T09:44:00Z">
              <w:rPr>
                <w:rFonts w:ascii="Times New Roman" w:eastAsia="Times New Roman" w:hAnsi="Times New Roman" w:cs="Times New Roman"/>
                <w:sz w:val="24"/>
                <w:szCs w:val="24"/>
              </w:rPr>
            </w:rPrChange>
          </w:rPr>
          <w:delText xml:space="preserve">with </w:delText>
        </w:r>
      </w:del>
      <w:del w:id="280"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81" w:author="Gianfranco Di Pietro" w:date="2025-02-04T10:44:00Z" w16du:dateUtc="2025-02-04T09:44:00Z">
              <w:rPr>
                <w:rFonts w:ascii="Times New Roman" w:eastAsia="Times New Roman" w:hAnsi="Times New Roman" w:cs="Times New Roman"/>
                <w:sz w:val="24"/>
                <w:szCs w:val="24"/>
              </w:rPr>
            </w:rPrChange>
          </w:rPr>
          <w:delText>all geological feature and elements</w:delText>
        </w:r>
      </w:del>
      <w:del w:id="282" w:author="Gianfranco Di Pietro" w:date="2025-02-04T09:41:00Z" w16du:dateUtc="2025-02-04T08:41:00Z">
        <w:r w:rsidRPr="008B555E" w:rsidDel="009C6E53">
          <w:rPr>
            <w:rFonts w:ascii="Times New Roman" w:eastAsia="Times New Roman" w:hAnsi="Times New Roman" w:cs="Times New Roman"/>
            <w:strike/>
            <w:color w:val="FF0000"/>
            <w:sz w:val="24"/>
            <w:szCs w:val="24"/>
            <w:rPrChange w:id="283" w:author="Gianfranco Di Pietro" w:date="2025-02-04T10:44:00Z" w16du:dateUtc="2025-02-04T09:44:00Z">
              <w:rPr>
                <w:rFonts w:ascii="Times New Roman" w:eastAsia="Times New Roman" w:hAnsi="Times New Roman" w:cs="Times New Roman"/>
                <w:sz w:val="24"/>
                <w:szCs w:val="24"/>
              </w:rPr>
            </w:rPrChange>
          </w:rPr>
          <w:delText xml:space="preserve"> collected</w:delText>
        </w:r>
      </w:del>
      <w:del w:id="284" w:author="Gianfranco Di Pietro" w:date="2025-02-04T09:40:00Z" w16du:dateUtc="2025-02-04T08:40:00Z">
        <w:r w:rsidR="00C443E5" w:rsidRPr="008B555E" w:rsidDel="009C6E53">
          <w:rPr>
            <w:rFonts w:ascii="Times New Roman" w:eastAsia="Times New Roman" w:hAnsi="Times New Roman" w:cs="Times New Roman"/>
            <w:strike/>
            <w:color w:val="FF0000"/>
            <w:sz w:val="24"/>
            <w:szCs w:val="24"/>
            <w:rPrChange w:id="285" w:author="Gianfranco Di Pietro" w:date="2025-02-04T10:44:00Z" w16du:dateUtc="2025-02-04T09:44:00Z">
              <w:rPr>
                <w:rFonts w:ascii="Times New Roman" w:eastAsia="Times New Roman" w:hAnsi="Times New Roman" w:cs="Times New Roman"/>
                <w:sz w:val="24"/>
                <w:szCs w:val="24"/>
              </w:rPr>
            </w:rPrChange>
          </w:rPr>
          <w:delText>, an</w:delText>
        </w:r>
      </w:del>
      <w:del w:id="286" w:author="Gianfranco Di Pietro" w:date="2025-02-04T09:41:00Z" w16du:dateUtc="2025-02-04T08:41:00Z">
        <w:r w:rsidR="00C443E5" w:rsidRPr="008B555E" w:rsidDel="009C6E53">
          <w:rPr>
            <w:rFonts w:ascii="Times New Roman" w:eastAsia="Times New Roman" w:hAnsi="Times New Roman" w:cs="Times New Roman"/>
            <w:strike/>
            <w:color w:val="FF0000"/>
            <w:sz w:val="24"/>
            <w:szCs w:val="24"/>
            <w:rPrChange w:id="287" w:author="Gianfranco Di Pietro" w:date="2025-02-04T10:44:00Z" w16du:dateUtc="2025-02-04T09:44:00Z">
              <w:rPr>
                <w:rFonts w:ascii="Times New Roman" w:eastAsia="Times New Roman" w:hAnsi="Times New Roman" w:cs="Times New Roman"/>
                <w:sz w:val="24"/>
                <w:szCs w:val="24"/>
              </w:rPr>
            </w:rPrChange>
          </w:rPr>
          <w:delText xml:space="preserve">d, as a </w:delText>
        </w:r>
        <w:r w:rsidRPr="008B555E" w:rsidDel="009C6E53">
          <w:rPr>
            <w:rFonts w:ascii="Times New Roman" w:eastAsia="Times New Roman" w:hAnsi="Times New Roman" w:cs="Times New Roman"/>
            <w:strike/>
            <w:color w:val="FF0000"/>
            <w:sz w:val="24"/>
            <w:szCs w:val="24"/>
            <w:rPrChange w:id="288" w:author="Gianfranco Di Pietro" w:date="2025-02-04T10:44:00Z" w16du:dateUtc="2025-02-04T09:44:00Z">
              <w:rPr>
                <w:rFonts w:ascii="Times New Roman" w:eastAsia="Times New Roman" w:hAnsi="Times New Roman" w:cs="Times New Roman"/>
                <w:sz w:val="24"/>
                <w:szCs w:val="24"/>
              </w:rPr>
            </w:rPrChange>
          </w:rPr>
          <w:delText>final step</w:delText>
        </w:r>
        <w:r w:rsidR="00AB45A7" w:rsidRPr="008B555E" w:rsidDel="009C6E53">
          <w:rPr>
            <w:rFonts w:ascii="Times New Roman" w:eastAsia="Times New Roman" w:hAnsi="Times New Roman" w:cs="Times New Roman"/>
            <w:strike/>
            <w:color w:val="FF0000"/>
            <w:sz w:val="24"/>
            <w:szCs w:val="24"/>
            <w:rPrChange w:id="289" w:author="Gianfranco Di Pietro" w:date="2025-02-04T10:44:00Z" w16du:dateUtc="2025-02-04T09:44:00Z">
              <w:rPr>
                <w:rFonts w:ascii="Times New Roman" w:eastAsia="Times New Roman" w:hAnsi="Times New Roman" w:cs="Times New Roman"/>
                <w:sz w:val="24"/>
                <w:szCs w:val="24"/>
              </w:rPr>
            </w:rPrChange>
          </w:rPr>
          <w:delText>,</w:delText>
        </w:r>
      </w:del>
      <w:del w:id="290"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91" w:author="Gianfranco Di Pietro" w:date="2025-02-04T10:44:00Z" w16du:dateUtc="2025-02-04T09:44:00Z">
              <w:rPr>
                <w:rFonts w:ascii="Times New Roman" w:eastAsia="Times New Roman" w:hAnsi="Times New Roman" w:cs="Times New Roman"/>
                <w:sz w:val="24"/>
                <w:szCs w:val="24"/>
              </w:rPr>
            </w:rPrChange>
          </w:rPr>
          <w:delText xml:space="preserve"> using </w:delText>
        </w:r>
      </w:del>
      <w:del w:id="292" w:author="Gianfranco Di Pietro" w:date="2025-02-04T09:41:00Z" w16du:dateUtc="2025-02-04T08:41:00Z">
        <w:r w:rsidRPr="008B555E" w:rsidDel="009C6E53">
          <w:rPr>
            <w:rFonts w:ascii="Times New Roman" w:eastAsia="Times New Roman" w:hAnsi="Times New Roman" w:cs="Times New Roman"/>
            <w:i/>
            <w:iCs/>
            <w:strike/>
            <w:color w:val="FF0000"/>
            <w:sz w:val="24"/>
            <w:szCs w:val="24"/>
            <w:rPrChange w:id="293" w:author="Gianfranco Di Pietro" w:date="2025-02-04T10:44:00Z" w16du:dateUtc="2025-02-04T09:44:00Z">
              <w:rPr>
                <w:rFonts w:ascii="Times New Roman" w:eastAsia="Times New Roman" w:hAnsi="Times New Roman" w:cs="Times New Roman"/>
                <w:sz w:val="24"/>
                <w:szCs w:val="24"/>
              </w:rPr>
            </w:rPrChange>
          </w:rPr>
          <w:delText>the B</w:delText>
        </w:r>
      </w:del>
      <w:del w:id="294" w:author="Gianfranco Di Pietro" w:date="2025-02-04T11:34:00Z" w16du:dateUtc="2025-02-04T10:34:00Z">
        <w:r w:rsidRPr="008B555E" w:rsidDel="004C5E71">
          <w:rPr>
            <w:rFonts w:ascii="Times New Roman" w:eastAsia="Times New Roman" w:hAnsi="Times New Roman" w:cs="Times New Roman"/>
            <w:i/>
            <w:iCs/>
            <w:strike/>
            <w:color w:val="FF0000"/>
            <w:sz w:val="24"/>
            <w:szCs w:val="24"/>
            <w:rPrChange w:id="295" w:author="Gianfranco Di Pietro" w:date="2025-02-04T10:44:00Z" w16du:dateUtc="2025-02-04T09:44:00Z">
              <w:rPr>
                <w:rFonts w:ascii="Times New Roman" w:eastAsia="Times New Roman" w:hAnsi="Times New Roman" w:cs="Times New Roman"/>
                <w:sz w:val="24"/>
                <w:szCs w:val="24"/>
              </w:rPr>
            </w:rPrChange>
          </w:rPr>
          <w:delText>ootstrap</w:delText>
        </w:r>
        <w:r w:rsidRPr="008B555E" w:rsidDel="004C5E71">
          <w:rPr>
            <w:rFonts w:ascii="Times New Roman" w:eastAsia="Times New Roman" w:hAnsi="Times New Roman" w:cs="Times New Roman"/>
            <w:strike/>
            <w:color w:val="FF0000"/>
            <w:sz w:val="24"/>
            <w:szCs w:val="24"/>
            <w:rPrChange w:id="296" w:author="Gianfranco Di Pietro" w:date="2025-02-04T10:44:00Z" w16du:dateUtc="2025-02-04T09:44:00Z">
              <w:rPr>
                <w:rFonts w:ascii="Times New Roman" w:eastAsia="Times New Roman" w:hAnsi="Times New Roman" w:cs="Times New Roman"/>
                <w:sz w:val="24"/>
                <w:szCs w:val="24"/>
              </w:rPr>
            </w:rPrChange>
          </w:rPr>
          <w:delText xml:space="preserve"> framework and </w:delText>
        </w:r>
        <w:r w:rsidRPr="008B555E" w:rsidDel="004C5E71">
          <w:rPr>
            <w:rFonts w:ascii="Times New Roman" w:eastAsia="Times New Roman" w:hAnsi="Times New Roman" w:cs="Times New Roman"/>
            <w:i/>
            <w:iCs/>
            <w:strike/>
            <w:color w:val="FF0000"/>
            <w:sz w:val="24"/>
            <w:szCs w:val="24"/>
            <w:rPrChange w:id="297" w:author="Gianfranco Di Pietro" w:date="2025-02-04T10:44:00Z" w16du:dateUtc="2025-02-04T09:44:00Z">
              <w:rPr>
                <w:rFonts w:ascii="Times New Roman" w:eastAsia="Times New Roman" w:hAnsi="Times New Roman" w:cs="Times New Roman"/>
                <w:sz w:val="24"/>
                <w:szCs w:val="24"/>
              </w:rPr>
            </w:rPrChange>
          </w:rPr>
          <w:delText>&lt;iframe&gt;</w:delText>
        </w:r>
        <w:r w:rsidRPr="008B555E" w:rsidDel="004C5E71">
          <w:rPr>
            <w:rFonts w:ascii="Times New Roman" w:eastAsia="Times New Roman" w:hAnsi="Times New Roman" w:cs="Times New Roman"/>
            <w:strike/>
            <w:color w:val="FF0000"/>
            <w:sz w:val="24"/>
            <w:szCs w:val="24"/>
            <w:rPrChange w:id="298" w:author="Gianfranco Di Pietro" w:date="2025-02-04T10:44:00Z" w16du:dateUtc="2025-02-04T09:44:00Z">
              <w:rPr>
                <w:rFonts w:ascii="Times New Roman" w:eastAsia="Times New Roman" w:hAnsi="Times New Roman" w:cs="Times New Roman"/>
                <w:sz w:val="24"/>
                <w:szCs w:val="24"/>
              </w:rPr>
            </w:rPrChange>
          </w:rPr>
          <w:delText xml:space="preserve"> html tag, </w:delText>
        </w:r>
      </w:del>
      <w:del w:id="299" w:author="Gianfranco Di Pietro" w:date="2025-02-04T09:41:00Z" w16du:dateUtc="2025-02-04T08:41:00Z">
        <w:r w:rsidRPr="008B555E" w:rsidDel="009C6E53">
          <w:rPr>
            <w:rFonts w:ascii="Times New Roman" w:eastAsia="Times New Roman" w:hAnsi="Times New Roman" w:cs="Times New Roman"/>
            <w:strike/>
            <w:color w:val="FF0000"/>
            <w:sz w:val="24"/>
            <w:szCs w:val="24"/>
            <w:rPrChange w:id="300" w:author="Gianfranco Di Pietro" w:date="2025-02-04T10:44:00Z" w16du:dateUtc="2025-02-04T09:44:00Z">
              <w:rPr>
                <w:rFonts w:ascii="Times New Roman" w:eastAsia="Times New Roman" w:hAnsi="Times New Roman" w:cs="Times New Roman"/>
                <w:sz w:val="24"/>
                <w:szCs w:val="24"/>
              </w:rPr>
            </w:rPrChange>
          </w:rPr>
          <w:delText xml:space="preserve">it was possible to create </w:delText>
        </w:r>
      </w:del>
      <w:del w:id="301"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302" w:author="Gianfranco Di Pietro" w:date="2025-02-04T10:44:00Z" w16du:dateUtc="2025-02-04T09:44:00Z">
              <w:rPr>
                <w:rFonts w:ascii="Times New Roman" w:eastAsia="Times New Roman" w:hAnsi="Times New Roman" w:cs="Times New Roman"/>
                <w:sz w:val="24"/>
                <w:szCs w:val="24"/>
              </w:rPr>
            </w:rPrChange>
          </w:rPr>
          <w:delText xml:space="preserve">a unique website that contain </w:delText>
        </w:r>
        <w:r w:rsidR="00C443E5" w:rsidRPr="008B555E" w:rsidDel="004C5E71">
          <w:rPr>
            <w:rFonts w:ascii="Times New Roman" w:eastAsia="Times New Roman" w:hAnsi="Times New Roman" w:cs="Times New Roman"/>
            <w:strike/>
            <w:color w:val="FF0000"/>
            <w:sz w:val="24"/>
            <w:szCs w:val="24"/>
            <w:rPrChange w:id="303" w:author="Gianfranco Di Pietro" w:date="2025-02-04T10:44:00Z" w16du:dateUtc="2025-02-04T09:44:00Z">
              <w:rPr>
                <w:rFonts w:ascii="Times New Roman" w:eastAsia="Times New Roman" w:hAnsi="Times New Roman" w:cs="Times New Roman"/>
                <w:sz w:val="24"/>
                <w:szCs w:val="24"/>
              </w:rPr>
            </w:rPrChange>
          </w:rPr>
          <w:delText>all the</w:delText>
        </w:r>
        <w:r w:rsidRPr="008B555E" w:rsidDel="004C5E71">
          <w:rPr>
            <w:rFonts w:ascii="Times New Roman" w:eastAsia="Times New Roman" w:hAnsi="Times New Roman" w:cs="Times New Roman"/>
            <w:strike/>
            <w:color w:val="FF0000"/>
            <w:sz w:val="24"/>
            <w:szCs w:val="24"/>
            <w:rPrChange w:id="304" w:author="Gianfranco Di Pietro" w:date="2025-02-04T10:44:00Z" w16du:dateUtc="2025-02-04T09:44:00Z">
              <w:rPr>
                <w:rFonts w:ascii="Times New Roman" w:eastAsia="Times New Roman" w:hAnsi="Times New Roman" w:cs="Times New Roman"/>
                <w:sz w:val="24"/>
                <w:szCs w:val="24"/>
              </w:rPr>
            </w:rPrChange>
          </w:rPr>
          <w:delText xml:space="preserve"> Multiscale Geo-structural Information System (MGS) </w:delText>
        </w:r>
      </w:del>
      <w:del w:id="305" w:author="Gianfranco Di Pietro" w:date="2025-02-04T09:42:00Z" w16du:dateUtc="2025-02-04T08:42:00Z">
        <w:r w:rsidR="00C443E5" w:rsidRPr="008B555E" w:rsidDel="009C6E53">
          <w:rPr>
            <w:rFonts w:ascii="Times New Roman" w:eastAsia="Times New Roman" w:hAnsi="Times New Roman" w:cs="Times New Roman"/>
            <w:strike/>
            <w:color w:val="FF0000"/>
            <w:sz w:val="24"/>
            <w:szCs w:val="24"/>
            <w:rPrChange w:id="306" w:author="Gianfranco Di Pietro" w:date="2025-02-04T10:44:00Z" w16du:dateUtc="2025-02-04T09:44:00Z">
              <w:rPr>
                <w:rFonts w:ascii="Times New Roman" w:eastAsia="Times New Roman" w:hAnsi="Times New Roman" w:cs="Times New Roman"/>
                <w:sz w:val="24"/>
                <w:szCs w:val="24"/>
              </w:rPr>
            </w:rPrChange>
          </w:rPr>
          <w:delText>here presented</w:delText>
        </w:r>
      </w:del>
      <w:del w:id="307"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308" w:author="Gianfranco Di Pietro" w:date="2025-02-04T10:44:00Z" w16du:dateUtc="2025-02-04T09:44:00Z">
              <w:rPr>
                <w:rFonts w:ascii="Times New Roman" w:eastAsia="Times New Roman" w:hAnsi="Times New Roman" w:cs="Times New Roman"/>
                <w:sz w:val="24"/>
                <w:szCs w:val="24"/>
              </w:rPr>
            </w:rPrChange>
          </w:rPr>
          <w:delText>.</w:delText>
        </w:r>
      </w:del>
    </w:p>
    <w:p w14:paraId="5C720984" w14:textId="002FDF26" w:rsidR="00140B08" w:rsidRPr="00140B08" w:rsidRDefault="00734CE6">
      <w:pPr>
        <w:rPr>
          <w:ins w:id="309" w:author="Gianfranco Di Pietro" w:date="2025-02-05T09:03:00Z" w16du:dateUtc="2025-02-05T08:03:00Z"/>
          <w:rFonts w:ascii="Times New Roman" w:eastAsia="Times New Roman" w:hAnsi="Times New Roman" w:cs="Times New Roman"/>
          <w:b/>
          <w:i/>
          <w:rPrChange w:id="310" w:author="Gianfranco Di Pietro" w:date="2025-02-05T09:04:00Z" w16du:dateUtc="2025-02-05T08:04:00Z">
            <w:rPr>
              <w:ins w:id="311" w:author="Gianfranco Di Pietro" w:date="2025-02-05T09:03:00Z" w16du:dateUtc="2025-02-05T08:03:00Z"/>
              <w:rFonts w:ascii="Times New Roman" w:eastAsia="Times New Roman" w:hAnsi="Times New Roman" w:cs="Times New Roman"/>
              <w:b/>
              <w:i/>
              <w:highlight w:val="yellow"/>
            </w:rPr>
          </w:rPrChange>
        </w:rPr>
      </w:pPr>
      <w:r w:rsidRPr="00140B08">
        <w:rPr>
          <w:rFonts w:ascii="Times New Roman" w:eastAsia="Times New Roman" w:hAnsi="Times New Roman" w:cs="Times New Roman"/>
          <w:b/>
          <w:i/>
          <w:rPrChange w:id="312" w:author="Gianfranco Di Pietro" w:date="2025-02-05T09:04:00Z" w16du:dateUtc="2025-02-05T08:04:00Z">
            <w:rPr>
              <w:rFonts w:ascii="Times New Roman" w:eastAsia="Times New Roman" w:hAnsi="Times New Roman" w:cs="Times New Roman"/>
              <w:b/>
              <w:i/>
              <w:highlight w:val="yellow"/>
            </w:rPr>
          </w:rPrChange>
        </w:rPr>
        <w:t>Keywords</w:t>
      </w:r>
      <w:ins w:id="313" w:author="Gianfranco Di Pietro" w:date="2025-02-05T09:06:00Z" w16du:dateUtc="2025-02-05T08:06:00Z">
        <w:r w:rsidR="00140B08">
          <w:rPr>
            <w:rFonts w:ascii="Times New Roman" w:eastAsia="Times New Roman" w:hAnsi="Times New Roman" w:cs="Times New Roman"/>
            <w:b/>
            <w:i/>
          </w:rPr>
          <w:t xml:space="preserve"> (max 6)</w:t>
        </w:r>
      </w:ins>
      <w:ins w:id="314" w:author="Gianfranco Di Pietro" w:date="2025-02-05T09:04:00Z" w16du:dateUtc="2025-02-05T08:04:00Z">
        <w:r w:rsidR="00140B08">
          <w:rPr>
            <w:rFonts w:ascii="Times New Roman" w:eastAsia="Times New Roman" w:hAnsi="Times New Roman" w:cs="Times New Roman"/>
            <w:b/>
            <w:i/>
          </w:rPr>
          <w:t>:</w:t>
        </w:r>
      </w:ins>
    </w:p>
    <w:p w14:paraId="7D361AF4" w14:textId="3F480B7F" w:rsidR="00140B08" w:rsidRPr="00F641E0" w:rsidDel="00B61548" w:rsidRDefault="00B61548">
      <w:pPr>
        <w:rPr>
          <w:del w:id="315" w:author="Gianfranco Di Pietro" w:date="2025-02-05T09:10:00Z" w16du:dateUtc="2025-02-05T08:10:00Z"/>
          <w:rFonts w:ascii="Times New Roman" w:eastAsia="Times New Roman" w:hAnsi="Times New Roman" w:cs="Times New Roman"/>
          <w:bCs/>
          <w:i/>
          <w:rPrChange w:id="316" w:author="Gianfranco Di Pietro" w:date="2025-02-05T09:08:00Z" w16du:dateUtc="2025-02-05T08:08:00Z">
            <w:rPr>
              <w:del w:id="317" w:author="Gianfranco Di Pietro" w:date="2025-02-05T09:10:00Z" w16du:dateUtc="2025-02-05T08:10:00Z"/>
              <w:rFonts w:ascii="Times New Roman" w:eastAsia="Times New Roman" w:hAnsi="Times New Roman" w:cs="Times New Roman"/>
            </w:rPr>
          </w:rPrChange>
        </w:rPr>
      </w:pPr>
      <w:ins w:id="318" w:author="Gianfranco Di Pietro" w:date="2025-02-05T09:09:00Z" w16du:dateUtc="2025-02-05T08:09:00Z">
        <w:r>
          <w:rPr>
            <w:rFonts w:ascii="Times New Roman" w:eastAsia="Times New Roman" w:hAnsi="Times New Roman" w:cs="Times New Roman"/>
            <w:bCs/>
            <w:i/>
          </w:rPr>
          <w:t>3D UAV,</w:t>
        </w:r>
        <w:r w:rsidRPr="00B61548">
          <w:rPr>
            <w:rFonts w:ascii="Times New Roman" w:eastAsia="Times New Roman" w:hAnsi="Times New Roman" w:cs="Times New Roman"/>
            <w:bCs/>
            <w:i/>
          </w:rPr>
          <w:t xml:space="preserve"> </w:t>
        </w:r>
        <w:r>
          <w:rPr>
            <w:rFonts w:ascii="Times New Roman" w:eastAsia="Times New Roman" w:hAnsi="Times New Roman" w:cs="Times New Roman"/>
            <w:bCs/>
            <w:i/>
          </w:rPr>
          <w:t>Earth geodynamic visualization, M</w:t>
        </w:r>
      </w:ins>
      <w:ins w:id="319" w:author="Gianfranco Di Pietro" w:date="2025-02-05T09:06:00Z" w16du:dateUtc="2025-02-05T08:06:00Z">
        <w:r w:rsidR="00140B08">
          <w:rPr>
            <w:rFonts w:ascii="Times New Roman" w:eastAsia="Times New Roman" w:hAnsi="Times New Roman" w:cs="Times New Roman"/>
            <w:bCs/>
            <w:i/>
          </w:rPr>
          <w:t xml:space="preserve">ultiscalar, </w:t>
        </w:r>
      </w:ins>
      <w:ins w:id="320" w:author="Gianfranco Di Pietro" w:date="2025-02-05T09:10:00Z" w16du:dateUtc="2025-02-05T08:10:00Z">
        <w:r w:rsidR="00A61E2C" w:rsidRPr="00A7296B">
          <w:rPr>
            <w:rFonts w:ascii="Times New Roman" w:eastAsia="Times New Roman" w:hAnsi="Times New Roman" w:cs="Times New Roman"/>
            <w:bCs/>
            <w:i/>
          </w:rPr>
          <w:t>Mylonit</w:t>
        </w:r>
        <w:r w:rsidR="00A61E2C">
          <w:rPr>
            <w:rFonts w:ascii="Times New Roman" w:eastAsia="Times New Roman" w:hAnsi="Times New Roman" w:cs="Times New Roman"/>
            <w:bCs/>
            <w:i/>
          </w:rPr>
          <w:t xml:space="preserve">ic rocks, </w:t>
        </w:r>
      </w:ins>
      <w:ins w:id="321" w:author="Gianfranco Di Pietro" w:date="2025-02-05T09:07:00Z" w16du:dateUtc="2025-02-05T08:07:00Z">
        <w:r w:rsidR="00140B08">
          <w:rPr>
            <w:rFonts w:ascii="Times New Roman" w:eastAsia="Times New Roman" w:hAnsi="Times New Roman" w:cs="Times New Roman"/>
            <w:bCs/>
            <w:i/>
          </w:rPr>
          <w:t>Palmi Shear Zone,</w:t>
        </w:r>
      </w:ins>
      <w:ins w:id="322" w:author="Gianfranco Di Pietro" w:date="2025-02-05T09:09:00Z" w16du:dateUtc="2025-02-05T08:09:00Z">
        <w:r>
          <w:rPr>
            <w:rFonts w:ascii="Times New Roman" w:eastAsia="Times New Roman" w:hAnsi="Times New Roman" w:cs="Times New Roman"/>
            <w:bCs/>
            <w:i/>
          </w:rPr>
          <w:t xml:space="preserve"> Thin sections, webGIS</w:t>
        </w:r>
      </w:ins>
      <w:ins w:id="323" w:author="Gianfranco Di Pietro" w:date="2025-02-05T09:10:00Z" w16du:dateUtc="2025-02-05T08:10:00Z">
        <w:r w:rsidR="00A61E2C">
          <w:rPr>
            <w:rFonts w:ascii="Times New Roman" w:eastAsia="Times New Roman" w:hAnsi="Times New Roman" w:cs="Times New Roman"/>
            <w:bCs/>
            <w:i/>
          </w:rPr>
          <w:t>.</w:t>
        </w:r>
      </w:ins>
      <w:del w:id="324" w:author="Gianfranco Di Pietro" w:date="2025-02-05T09:08:00Z" w16du:dateUtc="2025-02-05T08:08:00Z">
        <w:r w:rsidR="00734CE6" w:rsidDel="00140B08">
          <w:rPr>
            <w:rFonts w:ascii="Times New Roman" w:eastAsia="Times New Roman" w:hAnsi="Times New Roman" w:cs="Times New Roman"/>
            <w:highlight w:val="yellow"/>
          </w:rPr>
          <w:br/>
        </w:r>
        <w:r w:rsidR="00D23197" w:rsidDel="00F641E0">
          <w:rPr>
            <w:rFonts w:ascii="Times New Roman" w:eastAsia="Times New Roman" w:hAnsi="Times New Roman" w:cs="Times New Roman"/>
            <w:highlight w:val="yellow"/>
          </w:rPr>
          <w:delText xml:space="preserve">Web app generator; Open source geological app; </w:delText>
        </w:r>
        <w:r w:rsidR="00C443E5" w:rsidDel="00F641E0">
          <w:rPr>
            <w:rFonts w:ascii="Times New Roman" w:eastAsia="Times New Roman" w:hAnsi="Times New Roman" w:cs="Times New Roman"/>
            <w:highlight w:val="yellow"/>
          </w:rPr>
          <w:delText>Earth geodynamic visualization; Mylonitic rocks; Kinematic indicators</w:delText>
        </w:r>
      </w:del>
      <w:del w:id="325" w:author="Gianfranco Di Pietro" w:date="2025-02-05T09:01:00Z" w16du:dateUtc="2025-02-05T08:01:00Z">
        <w:r w:rsidR="00C443E5" w:rsidDel="00140B08">
          <w:rPr>
            <w:rFonts w:ascii="Times New Roman" w:eastAsia="Times New Roman" w:hAnsi="Times New Roman" w:cs="Times New Roman"/>
            <w:highlight w:val="yellow"/>
          </w:rPr>
          <w:delText xml:space="preserve">; </w:delText>
        </w:r>
        <w:r w:rsidR="00734CE6" w:rsidDel="00140B08">
          <w:rPr>
            <w:rFonts w:ascii="Times New Roman" w:eastAsia="Times New Roman" w:hAnsi="Times New Roman" w:cs="Times New Roman"/>
            <w:highlight w:val="yellow"/>
          </w:rPr>
          <w:delText>.</w:delText>
        </w:r>
      </w:del>
    </w:p>
    <w:p w14:paraId="0000002D" w14:textId="77777777" w:rsidR="00696B80" w:rsidRDefault="00696B80">
      <w:pPr>
        <w:rPr>
          <w:rFonts w:ascii="Times New Roman" w:eastAsia="Times New Roman" w:hAnsi="Times New Roman" w:cs="Times New Roman"/>
        </w:rPr>
      </w:pPr>
    </w:p>
    <w:p w14:paraId="0000002E" w14:textId="77777777" w:rsidR="00696B80" w:rsidRDefault="00734CE6">
      <w:pPr>
        <w:pStyle w:val="Titolo1"/>
        <w:pPrChange w:id="326" w:author="Gianfranco Di Pietro" w:date="2025-02-04T11:35:00Z" w16du:dateUtc="2025-02-04T10:35:00Z">
          <w:pPr>
            <w:pStyle w:val="Titolo1"/>
            <w:spacing w:line="480" w:lineRule="auto"/>
            <w:ind w:left="1" w:hanging="3"/>
          </w:pPr>
        </w:pPrChange>
      </w:pPr>
      <w:bookmarkStart w:id="327" w:name="_heading=h.jigiuwoz6977" w:colFirst="0" w:colLast="0"/>
      <w:bookmarkEnd w:id="327"/>
      <w:commentRangeStart w:id="328"/>
      <w:r>
        <w:lastRenderedPageBreak/>
        <w:t>Introduction</w:t>
      </w:r>
      <w:commentRangeEnd w:id="328"/>
      <w:r w:rsidR="00957972">
        <w:rPr>
          <w:rStyle w:val="Rimandocommento"/>
          <w:rFonts w:ascii="Arial" w:eastAsia="Arial" w:hAnsi="Arial"/>
          <w:b w:val="0"/>
          <w:bCs w:val="0"/>
          <w:kern w:val="0"/>
          <w:position w:val="0"/>
          <w:lang w:val="en" w:eastAsia="it-IT"/>
        </w:rPr>
        <w:commentReference w:id="328"/>
      </w:r>
    </w:p>
    <w:p w14:paraId="0000002F" w14:textId="0243FB70"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technological landscape is dominated by digital transformation trends such as Cloud Computing, the Internet of Things, and Cyber-Physical Systems. These technologies generate, store, and process massive amounts of data. The volume and complexity of data generated by these technologies make the aspects of effective communication of data and results of scientific studies challenging. Data visualization bridges this gap by transforming raw data into visual representations that are easier to understand and interpret. This interdisciplinary field leverages visual tools and techniques to effectively communicate information hidden within complex datasets </w:t>
      </w:r>
      <w:r w:rsidRPr="001671BF">
        <w:rPr>
          <w:rFonts w:ascii="Times New Roman" w:eastAsia="Times New Roman" w:hAnsi="Times New Roman" w:cs="Times New Roman"/>
          <w:sz w:val="24"/>
          <w:szCs w:val="24"/>
          <w:rPrChange w:id="329" w:author="Alberto D'Agostino" w:date="2025-02-03T09:29:00Z">
            <w:rPr>
              <w:rFonts w:ascii="Times New Roman" w:eastAsia="Times New Roman" w:hAnsi="Times New Roman" w:cs="Times New Roman"/>
              <w:sz w:val="24"/>
              <w:szCs w:val="24"/>
              <w:highlight w:val="yellow"/>
            </w:rPr>
          </w:rPrChange>
        </w:rPr>
        <w:t>(</w:t>
      </w:r>
      <w:ins w:id="330" w:author="Alberto D'Agostino" w:date="2025-02-03T09:29:00Z">
        <w:r w:rsidR="001671BF" w:rsidRPr="00802D00">
          <w:rPr>
            <w:rFonts w:ascii="Times New Roman" w:eastAsia="Times New Roman" w:hAnsi="Times New Roman" w:cs="Times New Roman"/>
            <w:sz w:val="24"/>
            <w:szCs w:val="24"/>
          </w:rPr>
          <w:t>Kirk, 2012</w:t>
        </w:r>
      </w:ins>
      <w:ins w:id="331" w:author="Alberto D'Agostino" w:date="2025-02-03T09:30:00Z">
        <w:r w:rsidR="001671BF">
          <w:rPr>
            <w:rFonts w:ascii="Times New Roman" w:eastAsia="Times New Roman" w:hAnsi="Times New Roman" w:cs="Times New Roman"/>
            <w:sz w:val="24"/>
            <w:szCs w:val="24"/>
          </w:rPr>
          <w:t xml:space="preserve">; </w:t>
        </w:r>
      </w:ins>
      <w:r w:rsidRPr="001671BF">
        <w:rPr>
          <w:rFonts w:ascii="Times New Roman" w:eastAsia="Times New Roman" w:hAnsi="Times New Roman" w:cs="Times New Roman"/>
          <w:sz w:val="24"/>
          <w:szCs w:val="24"/>
          <w:rPrChange w:id="332" w:author="Alberto D'Agostino" w:date="2025-02-03T09:29:00Z">
            <w:rPr>
              <w:rFonts w:ascii="Times New Roman" w:eastAsia="Times New Roman" w:hAnsi="Times New Roman" w:cs="Times New Roman"/>
              <w:sz w:val="24"/>
              <w:szCs w:val="24"/>
              <w:highlight w:val="yellow"/>
            </w:rPr>
          </w:rPrChange>
        </w:rPr>
        <w:t xml:space="preserve">Walny </w:t>
      </w:r>
      <w:del w:id="333" w:author="Alberto D'Agostino" w:date="2025-02-03T09:56:00Z">
        <w:r w:rsidRPr="001671BF" w:rsidDel="00494CC8">
          <w:rPr>
            <w:rFonts w:ascii="Times New Roman" w:eastAsia="Times New Roman" w:hAnsi="Times New Roman" w:cs="Times New Roman"/>
            <w:sz w:val="24"/>
            <w:szCs w:val="24"/>
            <w:rPrChange w:id="334" w:author="Alberto D'Agostino" w:date="2025-02-03T09:29:00Z">
              <w:rPr>
                <w:rFonts w:ascii="Times New Roman" w:eastAsia="Times New Roman" w:hAnsi="Times New Roman" w:cs="Times New Roman"/>
                <w:sz w:val="24"/>
                <w:szCs w:val="24"/>
                <w:highlight w:val="yellow"/>
              </w:rPr>
            </w:rPrChange>
          </w:rPr>
          <w:delText>et al.</w:delText>
        </w:r>
      </w:del>
      <w:ins w:id="335" w:author="Alberto D'Agostino" w:date="2025-02-03T09:56:00Z">
        <w:r w:rsidR="00494CC8" w:rsidRPr="00494CC8">
          <w:rPr>
            <w:rFonts w:ascii="Times New Roman" w:eastAsia="Times New Roman" w:hAnsi="Times New Roman" w:cs="Times New Roman"/>
            <w:i/>
            <w:sz w:val="24"/>
            <w:szCs w:val="24"/>
          </w:rPr>
          <w:t>et al.</w:t>
        </w:r>
      </w:ins>
      <w:r w:rsidRPr="001671BF">
        <w:rPr>
          <w:rFonts w:ascii="Times New Roman" w:eastAsia="Times New Roman" w:hAnsi="Times New Roman" w:cs="Times New Roman"/>
          <w:sz w:val="24"/>
          <w:szCs w:val="24"/>
          <w:rPrChange w:id="336" w:author="Alberto D'Agostino" w:date="2025-02-03T09:29:00Z">
            <w:rPr>
              <w:rFonts w:ascii="Times New Roman" w:eastAsia="Times New Roman" w:hAnsi="Times New Roman" w:cs="Times New Roman"/>
              <w:sz w:val="24"/>
              <w:szCs w:val="24"/>
              <w:highlight w:val="yellow"/>
            </w:rPr>
          </w:rPrChange>
        </w:rPr>
        <w:t>, 2020)</w:t>
      </w:r>
      <w:del w:id="337" w:author="Alberto D'Agostino" w:date="2025-02-03T09:30:00Z">
        <w:r w:rsidRPr="001671BF" w:rsidDel="001671BF">
          <w:rPr>
            <w:rFonts w:ascii="Times New Roman" w:eastAsia="Times New Roman" w:hAnsi="Times New Roman" w:cs="Times New Roman"/>
            <w:sz w:val="24"/>
            <w:szCs w:val="24"/>
            <w:rPrChange w:id="338" w:author="Alberto D'Agostino" w:date="2025-02-03T09:29:00Z">
              <w:rPr>
                <w:rFonts w:ascii="Times New Roman" w:eastAsia="Times New Roman" w:hAnsi="Times New Roman" w:cs="Times New Roman"/>
                <w:sz w:val="24"/>
                <w:szCs w:val="24"/>
                <w:highlight w:val="yellow"/>
              </w:rPr>
            </w:rPrChange>
          </w:rPr>
          <w:delText>, (</w:delText>
        </w:r>
      </w:del>
      <w:del w:id="339" w:author="Alberto D'Agostino" w:date="2025-02-03T09:29:00Z">
        <w:r w:rsidRPr="001671BF" w:rsidDel="001671BF">
          <w:rPr>
            <w:rFonts w:ascii="Times New Roman" w:eastAsia="Times New Roman" w:hAnsi="Times New Roman" w:cs="Times New Roman"/>
            <w:sz w:val="24"/>
            <w:szCs w:val="24"/>
            <w:rPrChange w:id="340" w:author="Alberto D'Agostino" w:date="2025-02-03T09:29:00Z">
              <w:rPr>
                <w:rFonts w:ascii="Times New Roman" w:eastAsia="Times New Roman" w:hAnsi="Times New Roman" w:cs="Times New Roman"/>
                <w:sz w:val="24"/>
                <w:szCs w:val="24"/>
                <w:highlight w:val="yellow"/>
              </w:rPr>
            </w:rPrChange>
          </w:rPr>
          <w:delText>Kirk, 2012</w:delText>
        </w:r>
      </w:del>
      <w:del w:id="341" w:author="Alberto D'Agostino" w:date="2025-02-03T09:30:00Z">
        <w:r w:rsidRPr="001671BF" w:rsidDel="001671BF">
          <w:rPr>
            <w:rFonts w:ascii="Times New Roman" w:eastAsia="Times New Roman" w:hAnsi="Times New Roman" w:cs="Times New Roman"/>
            <w:sz w:val="24"/>
            <w:szCs w:val="24"/>
            <w:rPrChange w:id="342" w:author="Alberto D'Agostino" w:date="2025-02-03T09:29:00Z">
              <w:rPr>
                <w:rFonts w:ascii="Times New Roman" w:eastAsia="Times New Roman" w:hAnsi="Times New Roman" w:cs="Times New Roman"/>
                <w:sz w:val="24"/>
                <w:szCs w:val="24"/>
                <w:highlight w:val="yellow"/>
              </w:rPr>
            </w:rPrChange>
          </w:rPr>
          <w:delText>)</w:delText>
        </w:r>
      </w:del>
      <w:r w:rsidRPr="001671BF">
        <w:rPr>
          <w:rFonts w:ascii="Times New Roman" w:eastAsia="Times New Roman" w:hAnsi="Times New Roman" w:cs="Times New Roman"/>
          <w:sz w:val="24"/>
          <w:szCs w:val="24"/>
          <w:rPrChange w:id="343" w:author="Alberto D'Agostino" w:date="2025-02-03T09:29:00Z">
            <w:rPr>
              <w:rFonts w:ascii="Times New Roman" w:eastAsia="Times New Roman" w:hAnsi="Times New Roman" w:cs="Times New Roman"/>
              <w:sz w:val="24"/>
              <w:szCs w:val="24"/>
              <w:highlight w:val="yellow"/>
            </w:rPr>
          </w:rPrChange>
        </w:rPr>
        <w:t>.</w:t>
      </w:r>
    </w:p>
    <w:p w14:paraId="49EADDED" w14:textId="606D5243"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ins w:id="344" w:author="Eugenio Fazio" w:date="2025-01-30T16:22:00Z">
        <w:r w:rsidR="00343628">
          <w:rPr>
            <w:rFonts w:ascii="Times New Roman" w:eastAsia="Times New Roman" w:hAnsi="Times New Roman" w:cs="Times New Roman"/>
            <w:sz w:val="24"/>
            <w:szCs w:val="24"/>
          </w:rPr>
          <w:t>petro-</w:t>
        </w:r>
      </w:ins>
      <w:r w:rsidR="002A3DFC">
        <w:rPr>
          <w:rFonts w:ascii="Times New Roman" w:eastAsia="Times New Roman" w:hAnsi="Times New Roman" w:cs="Times New Roman"/>
          <w:sz w:val="24"/>
          <w:szCs w:val="24"/>
        </w:rPr>
        <w:t xml:space="preserve">structural </w:t>
      </w:r>
      <w:r w:rsidR="00B8549D">
        <w:rPr>
          <w:rFonts w:ascii="Times New Roman" w:eastAsia="Times New Roman" w:hAnsi="Times New Roman" w:cs="Times New Roman"/>
          <w:sz w:val="24"/>
          <w:szCs w:val="24"/>
        </w:rPr>
        <w:t xml:space="preserve">geology </w:t>
      </w:r>
      <w:r>
        <w:rPr>
          <w:rFonts w:ascii="Times New Roman" w:eastAsia="Times New Roman" w:hAnsi="Times New Roman" w:cs="Times New Roman"/>
          <w:sz w:val="24"/>
          <w:szCs w:val="24"/>
        </w:rPr>
        <w:t>studies</w:t>
      </w:r>
      <w:r w:rsidR="00B8549D">
        <w:rPr>
          <w:rFonts w:ascii="Times New Roman" w:eastAsia="Times New Roman" w:hAnsi="Times New Roman" w:cs="Times New Roman"/>
          <w:sz w:val="24"/>
          <w:szCs w:val="24"/>
        </w:rPr>
        <w:t xml:space="preserve"> (i.e., studies based on the extrapolation of quantitative parameters from deformed rocks by tectonic processes)</w:t>
      </w:r>
      <w:r>
        <w:rPr>
          <w:rFonts w:ascii="Times New Roman" w:eastAsia="Times New Roman" w:hAnsi="Times New Roman" w:cs="Times New Roman"/>
          <w:sz w:val="24"/>
          <w:szCs w:val="24"/>
        </w:rPr>
        <w:t xml:space="preserve">, researchers produce a wide range of </w:t>
      </w:r>
      <w:r w:rsidR="00B8549D">
        <w:rPr>
          <w:rFonts w:ascii="Times New Roman" w:eastAsia="Times New Roman" w:hAnsi="Times New Roman" w:cs="Times New Roman"/>
          <w:sz w:val="24"/>
          <w:szCs w:val="24"/>
        </w:rPr>
        <w:t xml:space="preserve">multiscale </w:t>
      </w:r>
      <w:r>
        <w:rPr>
          <w:rFonts w:ascii="Times New Roman" w:eastAsia="Times New Roman" w:hAnsi="Times New Roman" w:cs="Times New Roman"/>
          <w:sz w:val="24"/>
          <w:szCs w:val="24"/>
        </w:rPr>
        <w:t xml:space="preserve">data </w:t>
      </w:r>
      <w:r w:rsidR="00B8549D">
        <w:rPr>
          <w:rFonts w:ascii="Times New Roman" w:eastAsia="Times New Roman" w:hAnsi="Times New Roman" w:cs="Times New Roman"/>
          <w:sz w:val="24"/>
          <w:szCs w:val="24"/>
        </w:rPr>
        <w:t>(e.g.</w:t>
      </w:r>
      <w:ins w:id="345" w:author="Alberto D'Agostino" w:date="2025-02-03T10:54:00Z">
        <w:r w:rsidR="00AE3D52">
          <w:rPr>
            <w:rFonts w:ascii="Times New Roman" w:eastAsia="Times New Roman" w:hAnsi="Times New Roman" w:cs="Times New Roman"/>
            <w:sz w:val="24"/>
            <w:szCs w:val="24"/>
          </w:rPr>
          <w:t>,</w:t>
        </w:r>
      </w:ins>
      <w:r w:rsidR="00B8549D">
        <w:rPr>
          <w:rFonts w:ascii="Times New Roman" w:eastAsia="Times New Roman" w:hAnsi="Times New Roman" w:cs="Times New Roman"/>
          <w:sz w:val="24"/>
          <w:szCs w:val="24"/>
        </w:rPr>
        <w:t xml:space="preserve"> </w:t>
      </w:r>
      <w:r w:rsidR="00520E5D" w:rsidRPr="007A0665">
        <w:rPr>
          <w:rFonts w:ascii="Times New Roman" w:eastAsia="Times New Roman" w:hAnsi="Times New Roman" w:cs="Times New Roman"/>
          <w:sz w:val="24"/>
          <w:szCs w:val="24"/>
        </w:rPr>
        <w:t xml:space="preserve">Ortolano </w:t>
      </w:r>
      <w:del w:id="346" w:author="Alberto D'Agostino" w:date="2025-02-03T09:56:00Z">
        <w:r w:rsidR="00520E5D" w:rsidRPr="007A0665" w:rsidDel="00494CC8">
          <w:rPr>
            <w:rFonts w:ascii="Times New Roman" w:eastAsia="Times New Roman" w:hAnsi="Times New Roman" w:cs="Times New Roman"/>
            <w:sz w:val="24"/>
            <w:szCs w:val="24"/>
          </w:rPr>
          <w:delText>et al.</w:delText>
        </w:r>
      </w:del>
      <w:ins w:id="347" w:author="Alberto D'Agostino" w:date="2025-02-03T09:56:00Z">
        <w:r w:rsidR="00494CC8" w:rsidRPr="00494CC8">
          <w:rPr>
            <w:rFonts w:ascii="Times New Roman" w:eastAsia="Times New Roman" w:hAnsi="Times New Roman" w:cs="Times New Roman"/>
            <w:i/>
            <w:sz w:val="24"/>
            <w:szCs w:val="24"/>
          </w:rPr>
          <w:t>et al.</w:t>
        </w:r>
      </w:ins>
      <w:r w:rsidR="00520E5D" w:rsidRPr="007A0665">
        <w:rPr>
          <w:rFonts w:ascii="Times New Roman" w:eastAsia="Times New Roman" w:hAnsi="Times New Roman" w:cs="Times New Roman"/>
          <w:sz w:val="24"/>
          <w:szCs w:val="24"/>
        </w:rPr>
        <w:t>, 2020</w:t>
      </w:r>
      <w:r w:rsidR="00520E5D" w:rsidRPr="009D5A73">
        <w:rPr>
          <w:rFonts w:ascii="Times New Roman" w:eastAsia="Times New Roman" w:hAnsi="Times New Roman" w:cs="Times New Roman"/>
          <w:sz w:val="24"/>
          <w:szCs w:val="24"/>
        </w:rPr>
        <w:t>;</w:t>
      </w:r>
      <w:r w:rsidR="00520E5D" w:rsidRPr="009E0817">
        <w:rPr>
          <w:rFonts w:ascii="Times New Roman" w:eastAsia="Times New Roman" w:hAnsi="Times New Roman" w:cs="Times New Roman"/>
          <w:sz w:val="24"/>
          <w:szCs w:val="24"/>
        </w:rPr>
        <w:t xml:space="preserve"> </w:t>
      </w:r>
      <w:r w:rsidR="00B8549D" w:rsidRPr="00512436">
        <w:rPr>
          <w:rFonts w:ascii="Times New Roman" w:eastAsia="Times New Roman" w:hAnsi="Times New Roman" w:cs="Times New Roman"/>
          <w:sz w:val="24"/>
          <w:szCs w:val="24"/>
        </w:rPr>
        <w:t xml:space="preserve">Fazio </w:t>
      </w:r>
      <w:del w:id="348" w:author="Alberto D'Agostino" w:date="2025-02-03T09:56:00Z">
        <w:r w:rsidR="00B8549D" w:rsidRPr="00512436" w:rsidDel="00494CC8">
          <w:rPr>
            <w:rFonts w:ascii="Times New Roman" w:eastAsia="Times New Roman" w:hAnsi="Times New Roman" w:cs="Times New Roman"/>
            <w:sz w:val="24"/>
            <w:szCs w:val="24"/>
          </w:rPr>
          <w:delText>et al.</w:delText>
        </w:r>
      </w:del>
      <w:ins w:id="349" w:author="Alberto D'Agostino" w:date="2025-02-03T09:56:00Z">
        <w:r w:rsidR="00494CC8" w:rsidRPr="00512436">
          <w:rPr>
            <w:rFonts w:ascii="Times New Roman" w:eastAsia="Times New Roman" w:hAnsi="Times New Roman" w:cs="Times New Roman"/>
            <w:i/>
            <w:sz w:val="24"/>
            <w:szCs w:val="24"/>
          </w:rPr>
          <w:t>et al.</w:t>
        </w:r>
      </w:ins>
      <w:r w:rsidR="00B8549D" w:rsidRPr="00512436">
        <w:rPr>
          <w:rFonts w:ascii="Times New Roman" w:eastAsia="Times New Roman" w:hAnsi="Times New Roman" w:cs="Times New Roman"/>
          <w:sz w:val="24"/>
          <w:szCs w:val="24"/>
        </w:rPr>
        <w:t>, 2024</w:t>
      </w:r>
      <w:ins w:id="350" w:author="Alberto D'Agostino" w:date="2025-02-03T11:03:00Z">
        <w:r w:rsidR="00512436" w:rsidRPr="00512436">
          <w:rPr>
            <w:rFonts w:ascii="Times New Roman" w:eastAsia="Times New Roman" w:hAnsi="Times New Roman" w:cs="Times New Roman"/>
            <w:sz w:val="24"/>
            <w:szCs w:val="24"/>
          </w:rPr>
          <w:t>a</w:t>
        </w:r>
      </w:ins>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that</w:t>
      </w:r>
      <w:r w:rsidR="00B854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8549D">
        <w:rPr>
          <w:rFonts w:ascii="Times New Roman" w:eastAsia="Times New Roman" w:hAnsi="Times New Roman" w:cs="Times New Roman"/>
          <w:sz w:val="24"/>
          <w:szCs w:val="24"/>
        </w:rPr>
        <w:t xml:space="preserve">if </w:t>
      </w:r>
      <w:r>
        <w:rPr>
          <w:rFonts w:ascii="Times New Roman" w:eastAsia="Times New Roman" w:hAnsi="Times New Roman" w:cs="Times New Roman"/>
          <w:sz w:val="24"/>
          <w:szCs w:val="24"/>
        </w:rPr>
        <w:t xml:space="preserve">represented through </w:t>
      </w:r>
      <w:r w:rsidR="00B8549D">
        <w:rPr>
          <w:rFonts w:ascii="Times New Roman" w:eastAsia="Times New Roman" w:hAnsi="Times New Roman" w:cs="Times New Roman"/>
          <w:sz w:val="24"/>
          <w:szCs w:val="24"/>
        </w:rPr>
        <w:t xml:space="preserve">suitable </w:t>
      </w:r>
      <w:r>
        <w:rPr>
          <w:rFonts w:ascii="Times New Roman" w:eastAsia="Times New Roman" w:hAnsi="Times New Roman" w:cs="Times New Roman"/>
          <w:sz w:val="24"/>
          <w:szCs w:val="24"/>
        </w:rPr>
        <w:t>web-based visualizations</w:t>
      </w:r>
      <w:r w:rsidR="00B8549D">
        <w:rPr>
          <w:rFonts w:ascii="Times New Roman" w:eastAsia="Times New Roman" w:hAnsi="Times New Roman" w:cs="Times New Roman"/>
          <w:sz w:val="24"/>
          <w:szCs w:val="24"/>
        </w:rPr>
        <w:t>, can give a more effective and interactive representation of the reality</w:t>
      </w:r>
      <w:r>
        <w:rPr>
          <w:rFonts w:ascii="Times New Roman" w:eastAsia="Times New Roman" w:hAnsi="Times New Roman" w:cs="Times New Roman"/>
          <w:sz w:val="24"/>
          <w:szCs w:val="24"/>
        </w:rPr>
        <w:t xml:space="preserve">. </w:t>
      </w:r>
    </w:p>
    <w:p w14:paraId="4867B981" w14:textId="089EA6FD"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include geographic </w:t>
      </w:r>
      <w:ins w:id="351" w:author="Eugenio Fazio" w:date="2025-01-30T16:23:00Z">
        <w:r w:rsidR="00343628">
          <w:rPr>
            <w:rFonts w:ascii="Times New Roman" w:eastAsia="Times New Roman" w:hAnsi="Times New Roman" w:cs="Times New Roman"/>
            <w:sz w:val="24"/>
            <w:szCs w:val="24"/>
          </w:rPr>
          <w:t xml:space="preserve">location and spatial orientation of geological and structural data </w:t>
        </w:r>
      </w:ins>
      <w:r w:rsidR="00B8549D">
        <w:rPr>
          <w:rFonts w:ascii="Times New Roman" w:eastAsia="Times New Roman" w:hAnsi="Times New Roman" w:cs="Times New Roman"/>
          <w:sz w:val="24"/>
          <w:szCs w:val="24"/>
        </w:rPr>
        <w:t xml:space="preserve">(i.e., </w:t>
      </w:r>
      <w:r w:rsidR="005D44D4">
        <w:rPr>
          <w:rFonts w:ascii="Times New Roman" w:eastAsia="Times New Roman" w:hAnsi="Times New Roman" w:cs="Times New Roman"/>
          <w:sz w:val="24"/>
          <w:szCs w:val="24"/>
        </w:rPr>
        <w:t>f</w:t>
      </w:r>
      <w:r w:rsidR="00B8549D">
        <w:rPr>
          <w:rFonts w:ascii="Times New Roman" w:eastAsia="Times New Roman" w:hAnsi="Times New Roman" w:cs="Times New Roman"/>
          <w:sz w:val="24"/>
          <w:szCs w:val="24"/>
        </w:rPr>
        <w:t xml:space="preserve">oliation, </w:t>
      </w:r>
      <w:r w:rsidR="001A7F98">
        <w:rPr>
          <w:rFonts w:ascii="Times New Roman" w:eastAsia="Times New Roman" w:hAnsi="Times New Roman" w:cs="Times New Roman"/>
          <w:sz w:val="24"/>
          <w:szCs w:val="24"/>
        </w:rPr>
        <w:t>l</w:t>
      </w:r>
      <w:r w:rsidR="00B8549D">
        <w:rPr>
          <w:rFonts w:ascii="Times New Roman" w:eastAsia="Times New Roman" w:hAnsi="Times New Roman" w:cs="Times New Roman"/>
          <w:sz w:val="24"/>
          <w:szCs w:val="24"/>
        </w:rPr>
        <w:t xml:space="preserve">ineation, </w:t>
      </w:r>
      <w:r w:rsidR="001A7F98">
        <w:rPr>
          <w:rFonts w:ascii="Times New Roman" w:eastAsia="Times New Roman" w:hAnsi="Times New Roman" w:cs="Times New Roman"/>
          <w:sz w:val="24"/>
          <w:szCs w:val="24"/>
        </w:rPr>
        <w:t>j</w:t>
      </w:r>
      <w:r w:rsidR="00B8549D">
        <w:rPr>
          <w:rFonts w:ascii="Times New Roman" w:eastAsia="Times New Roman" w:hAnsi="Times New Roman" w:cs="Times New Roman"/>
          <w:sz w:val="24"/>
          <w:szCs w:val="24"/>
        </w:rPr>
        <w:t xml:space="preserve">oints </w:t>
      </w:r>
      <w:r w:rsidR="00B8549D" w:rsidRPr="00F11464">
        <w:rPr>
          <w:rFonts w:ascii="Times New Roman" w:eastAsia="Times New Roman" w:hAnsi="Times New Roman" w:cs="Times New Roman"/>
          <w:sz w:val="24"/>
          <w:szCs w:val="24"/>
        </w:rPr>
        <w:t xml:space="preserve">– Passchier </w:t>
      </w:r>
      <w:del w:id="352" w:author="Alberto D'Agostino" w:date="2025-02-03T10:42:00Z">
        <w:r w:rsidR="00B8549D" w:rsidRPr="00F11464" w:rsidDel="005A5B6C">
          <w:rPr>
            <w:rFonts w:ascii="Times New Roman" w:eastAsia="Times New Roman" w:hAnsi="Times New Roman" w:cs="Times New Roman"/>
            <w:sz w:val="24"/>
            <w:szCs w:val="24"/>
          </w:rPr>
          <w:delText xml:space="preserve">and </w:delText>
        </w:r>
      </w:del>
      <w:ins w:id="353" w:author="Alberto D'Agostino" w:date="2025-02-03T10:42:00Z">
        <w:r w:rsidR="005A5B6C">
          <w:rPr>
            <w:rFonts w:ascii="Times New Roman" w:eastAsia="Times New Roman" w:hAnsi="Times New Roman" w:cs="Times New Roman"/>
            <w:sz w:val="24"/>
            <w:szCs w:val="24"/>
          </w:rPr>
          <w:t>&amp;</w:t>
        </w:r>
        <w:r w:rsidR="005A5B6C" w:rsidRPr="00F11464">
          <w:rPr>
            <w:rFonts w:ascii="Times New Roman" w:eastAsia="Times New Roman" w:hAnsi="Times New Roman" w:cs="Times New Roman"/>
            <w:sz w:val="24"/>
            <w:szCs w:val="24"/>
          </w:rPr>
          <w:t xml:space="preserve"> </w:t>
        </w:r>
      </w:ins>
      <w:r w:rsidR="00B8549D" w:rsidRPr="00F11464">
        <w:rPr>
          <w:rFonts w:ascii="Times New Roman" w:eastAsia="Times New Roman" w:hAnsi="Times New Roman" w:cs="Times New Roman"/>
          <w:sz w:val="24"/>
          <w:szCs w:val="24"/>
        </w:rPr>
        <w:t>Tro</w:t>
      </w:r>
      <w:ins w:id="354" w:author="Eugenio Fazio" w:date="2025-01-30T16:23:00Z">
        <w:r w:rsidR="00343628" w:rsidRPr="00AB19A9">
          <w:rPr>
            <w:rFonts w:ascii="Times New Roman" w:eastAsia="Times New Roman" w:hAnsi="Times New Roman" w:cs="Times New Roman"/>
            <w:sz w:val="24"/>
            <w:szCs w:val="24"/>
          </w:rPr>
          <w:t>u</w:t>
        </w:r>
      </w:ins>
      <w:r w:rsidR="00B8549D" w:rsidRPr="005A5B6C">
        <w:rPr>
          <w:rFonts w:ascii="Times New Roman" w:eastAsia="Times New Roman" w:hAnsi="Times New Roman" w:cs="Times New Roman"/>
          <w:sz w:val="24"/>
          <w:szCs w:val="24"/>
        </w:rPr>
        <w:t xml:space="preserve">w, </w:t>
      </w:r>
      <w:del w:id="355" w:author="Alberto D'Agostino" w:date="2025-02-03T09:48:00Z">
        <w:r w:rsidR="00B8549D" w:rsidRPr="00494CC8" w:rsidDel="00494CC8">
          <w:rPr>
            <w:rFonts w:ascii="Times New Roman" w:eastAsia="Times New Roman" w:hAnsi="Times New Roman" w:cs="Times New Roman"/>
            <w:sz w:val="24"/>
            <w:szCs w:val="24"/>
          </w:rPr>
          <w:delText>2006</w:delText>
        </w:r>
      </w:del>
      <w:ins w:id="356" w:author="Alberto D'Agostino" w:date="2025-02-03T09:48:00Z">
        <w:r w:rsidR="00494CC8" w:rsidRPr="00494CC8">
          <w:rPr>
            <w:rFonts w:ascii="Times New Roman" w:eastAsia="Times New Roman" w:hAnsi="Times New Roman" w:cs="Times New Roman"/>
            <w:sz w:val="24"/>
            <w:szCs w:val="24"/>
          </w:rPr>
          <w:t>2005</w:t>
        </w:r>
      </w:ins>
      <w:r w:rsidR="00B8549D" w:rsidRPr="00494CC8">
        <w:rPr>
          <w:rFonts w:ascii="Times New Roman" w:eastAsia="Times New Roman" w:hAnsi="Times New Roman" w:cs="Times New Roman"/>
          <w:sz w:val="24"/>
          <w:szCs w:val="24"/>
        </w:rPr>
        <w:t>)</w:t>
      </w:r>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quantitative petrographic data collected from image analysis of digitized rock thin sections</w:t>
      </w:r>
      <w:r w:rsidR="000E5278">
        <w:rPr>
          <w:rFonts w:ascii="Times New Roman" w:eastAsia="Times New Roman" w:hAnsi="Times New Roman" w:cs="Times New Roman"/>
          <w:sz w:val="24"/>
          <w:szCs w:val="24"/>
        </w:rPr>
        <w:t xml:space="preserve"> (</w:t>
      </w:r>
      <w:r w:rsidR="00BA25FD">
        <w:rPr>
          <w:rFonts w:ascii="Times New Roman" w:eastAsia="Times New Roman" w:hAnsi="Times New Roman" w:cs="Times New Roman"/>
          <w:sz w:val="24"/>
          <w:szCs w:val="24"/>
        </w:rPr>
        <w:t xml:space="preserve">e.g., </w:t>
      </w:r>
      <w:r w:rsidR="000E5278" w:rsidRPr="00F11464">
        <w:rPr>
          <w:rFonts w:ascii="Times New Roman" w:eastAsia="Times New Roman" w:hAnsi="Times New Roman" w:cs="Times New Roman"/>
          <w:sz w:val="24"/>
          <w:szCs w:val="24"/>
        </w:rPr>
        <w:t>Ort</w:t>
      </w:r>
      <w:r w:rsidR="00897689" w:rsidRPr="00F11464">
        <w:rPr>
          <w:rFonts w:ascii="Times New Roman" w:eastAsia="Times New Roman" w:hAnsi="Times New Roman" w:cs="Times New Roman"/>
          <w:sz w:val="24"/>
          <w:szCs w:val="24"/>
        </w:rPr>
        <w:t>o</w:t>
      </w:r>
      <w:r w:rsidR="000E5278" w:rsidRPr="00AB19A9">
        <w:rPr>
          <w:rFonts w:ascii="Times New Roman" w:eastAsia="Times New Roman" w:hAnsi="Times New Roman" w:cs="Times New Roman"/>
          <w:sz w:val="24"/>
          <w:szCs w:val="24"/>
        </w:rPr>
        <w:t xml:space="preserve">lano </w:t>
      </w:r>
      <w:del w:id="357" w:author="Alberto D'Agostino" w:date="2025-02-03T09:56:00Z">
        <w:r w:rsidR="000E5278" w:rsidRPr="00494CC8" w:rsidDel="00494CC8">
          <w:rPr>
            <w:rFonts w:ascii="Times New Roman" w:eastAsia="Times New Roman" w:hAnsi="Times New Roman" w:cs="Times New Roman"/>
            <w:sz w:val="24"/>
            <w:szCs w:val="24"/>
          </w:rPr>
          <w:delText>et al.</w:delText>
        </w:r>
      </w:del>
      <w:ins w:id="358" w:author="Alberto D'Agostino" w:date="2025-02-03T09:56:00Z">
        <w:r w:rsidR="00494CC8" w:rsidRPr="00494CC8">
          <w:rPr>
            <w:rFonts w:ascii="Times New Roman" w:eastAsia="Times New Roman" w:hAnsi="Times New Roman" w:cs="Times New Roman"/>
            <w:i/>
            <w:sz w:val="24"/>
            <w:szCs w:val="24"/>
          </w:rPr>
          <w:t>et al.</w:t>
        </w:r>
      </w:ins>
      <w:r w:rsidR="000E5278" w:rsidRPr="00F11464">
        <w:rPr>
          <w:rFonts w:ascii="Times New Roman" w:eastAsia="Times New Roman" w:hAnsi="Times New Roman" w:cs="Times New Roman"/>
          <w:sz w:val="24"/>
          <w:szCs w:val="24"/>
        </w:rPr>
        <w:t>, 2014</w:t>
      </w:r>
      <w:r w:rsidR="000E5278">
        <w:rPr>
          <w:rFonts w:ascii="Times New Roman" w:eastAsia="Times New Roman" w:hAnsi="Times New Roman" w:cs="Times New Roman"/>
          <w:sz w:val="24"/>
          <w:szCs w:val="24"/>
        </w:rPr>
        <w:t xml:space="preserve">, 2018, 2021; Visalli </w:t>
      </w:r>
      <w:del w:id="359" w:author="Alberto D'Agostino" w:date="2025-02-03T09:56:00Z">
        <w:r w:rsidR="000E5278" w:rsidDel="00494CC8">
          <w:rPr>
            <w:rFonts w:ascii="Times New Roman" w:eastAsia="Times New Roman" w:hAnsi="Times New Roman" w:cs="Times New Roman"/>
            <w:sz w:val="24"/>
            <w:szCs w:val="24"/>
          </w:rPr>
          <w:delText>et al.</w:delText>
        </w:r>
      </w:del>
      <w:ins w:id="360" w:author="Alberto D'Agostino" w:date="2025-02-03T09:56:00Z">
        <w:r w:rsidR="00494CC8" w:rsidRPr="00494CC8">
          <w:rPr>
            <w:rFonts w:ascii="Times New Roman" w:eastAsia="Times New Roman" w:hAnsi="Times New Roman" w:cs="Times New Roman"/>
            <w:i/>
            <w:sz w:val="24"/>
            <w:szCs w:val="24"/>
          </w:rPr>
          <w:t>et al.</w:t>
        </w:r>
      </w:ins>
      <w:r w:rsidR="000E5278">
        <w:rPr>
          <w:rFonts w:ascii="Times New Roman" w:eastAsia="Times New Roman" w:hAnsi="Times New Roman" w:cs="Times New Roman"/>
          <w:sz w:val="24"/>
          <w:szCs w:val="24"/>
        </w:rPr>
        <w:t>, 2021)</w:t>
      </w:r>
      <w:r>
        <w:rPr>
          <w:rFonts w:ascii="Times New Roman" w:eastAsia="Times New Roman" w:hAnsi="Times New Roman" w:cs="Times New Roman"/>
          <w:sz w:val="24"/>
          <w:szCs w:val="24"/>
        </w:rPr>
        <w:t xml:space="preserve">. </w:t>
      </w:r>
    </w:p>
    <w:p w14:paraId="00000030" w14:textId="300EAA6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data can be appropriately characterized as multiscalar </w:t>
      </w:r>
      <w:r w:rsidRPr="00494CC8">
        <w:rPr>
          <w:rFonts w:ascii="Times New Roman" w:eastAsia="Times New Roman" w:hAnsi="Times New Roman" w:cs="Times New Roman"/>
          <w:sz w:val="24"/>
          <w:szCs w:val="24"/>
          <w:rPrChange w:id="361" w:author="Alberto D'Agostino" w:date="2025-02-03T09:52:00Z">
            <w:rPr>
              <w:rFonts w:ascii="Times New Roman" w:eastAsia="Times New Roman" w:hAnsi="Times New Roman" w:cs="Times New Roman"/>
              <w:sz w:val="24"/>
              <w:szCs w:val="24"/>
              <w:highlight w:val="cyan"/>
            </w:rPr>
          </w:rPrChange>
        </w:rPr>
        <w:t>(Melsom, 2020)</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since the scales at which they are generated and produced vary significantly, spanning from the kilometer scale for geographic</w:t>
      </w:r>
      <w:r w:rsidR="00B8549D">
        <w:rPr>
          <w:rFonts w:ascii="Times New Roman" w:eastAsia="Times New Roman" w:hAnsi="Times New Roman" w:cs="Times New Roman"/>
          <w:sz w:val="24"/>
          <w:szCs w:val="24"/>
        </w:rPr>
        <w:t>-related</w:t>
      </w:r>
      <w:r>
        <w:rPr>
          <w:rFonts w:ascii="Times New Roman" w:eastAsia="Times New Roman" w:hAnsi="Times New Roman" w:cs="Times New Roman"/>
          <w:sz w:val="24"/>
          <w:szCs w:val="24"/>
        </w:rPr>
        <w:t xml:space="preserve"> data to the micrometer scale for rock thin-sections data. Although seemingly unrelated, these data often require concurrent analysis to uncover specific geological insights. This, in turn, underscores the need for a strategy to efficiently represent multiple and multiscale geological data within the same Web environment. </w:t>
      </w:r>
    </w:p>
    <w:p w14:paraId="00000031" w14:textId="1647B5E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variety of geological data translates into different data types, including geographic raster data, non-geographic raster data, and vector data. Raster data consists of arrays indexed by specific coordinates within a coordinate reference system (CRS) for georeferencing </w:t>
      </w:r>
      <w:r w:rsidR="00897689" w:rsidRPr="00494CC8">
        <w:rPr>
          <w:rFonts w:ascii="Times New Roman" w:eastAsia="Times New Roman" w:hAnsi="Times New Roman" w:cs="Times New Roman"/>
          <w:sz w:val="24"/>
          <w:szCs w:val="24"/>
          <w:rPrChange w:id="362" w:author="Alberto D'Agostino" w:date="2025-02-03T09:53:00Z">
            <w:rPr>
              <w:rFonts w:ascii="Times New Roman" w:eastAsia="Times New Roman" w:hAnsi="Times New Roman" w:cs="Times New Roman"/>
              <w:sz w:val="24"/>
              <w:szCs w:val="24"/>
              <w:highlight w:val="cyan"/>
            </w:rPr>
          </w:rPrChange>
        </w:rPr>
        <w:t>(González Canché, 2023)</w:t>
      </w:r>
      <w:r w:rsidRPr="00494CC8">
        <w:rPr>
          <w:rFonts w:ascii="Times New Roman" w:eastAsia="Times New Roman" w:hAnsi="Times New Roman" w:cs="Times New Roman"/>
          <w:sz w:val="24"/>
          <w:szCs w:val="24"/>
          <w:rPrChange w:id="363" w:author="Alberto D'Agostino" w:date="2025-02-03T09:53:00Z">
            <w:rPr>
              <w:rFonts w:ascii="Times New Roman" w:eastAsia="Times New Roman" w:hAnsi="Times New Roman" w:cs="Times New Roman"/>
              <w:sz w:val="24"/>
              <w:szCs w:val="24"/>
              <w:highlight w:val="cyan"/>
            </w:rPr>
          </w:rPrChange>
        </w:rPr>
        <w:t>.</w:t>
      </w:r>
      <w:r>
        <w:rPr>
          <w:rFonts w:ascii="Times New Roman" w:eastAsia="Times New Roman" w:hAnsi="Times New Roman" w:cs="Times New Roman"/>
          <w:sz w:val="24"/>
          <w:szCs w:val="24"/>
        </w:rPr>
        <w:t xml:space="preserve"> </w:t>
      </w:r>
      <w:r w:rsidR="00520E5D">
        <w:rPr>
          <w:rFonts w:ascii="Times New Roman" w:eastAsia="Times New Roman" w:hAnsi="Times New Roman" w:cs="Times New Roman"/>
          <w:sz w:val="24"/>
          <w:szCs w:val="24"/>
        </w:rPr>
        <w:lastRenderedPageBreak/>
        <w:t>G</w:t>
      </w:r>
      <w:r>
        <w:rPr>
          <w:rFonts w:ascii="Times New Roman" w:eastAsia="Times New Roman" w:hAnsi="Times New Roman" w:cs="Times New Roman"/>
          <w:sz w:val="24"/>
          <w:szCs w:val="24"/>
        </w:rPr>
        <w:t>eographical raster data requires precise location referencing, non-geographic raster data, such as optical microscope scans of rock thin sections, faces limitations in georeferencing, making it theoretically and practically infeasible to apply typical geo-cartographic paradigms. This necessitates alternative methods for linking non-geographically referenced data, often via web-based maps or 3D navigators using non-geographic systems. These considerations are equally relevant to vector data, where geometric primitives, defined by vertex coordinates and their associated structures, may be referenced within non-geographic, local Cartesian coordinate systems.</w:t>
      </w:r>
    </w:p>
    <w:p w14:paraId="00000032" w14:textId="12C6D77A" w:rsidR="00696B80" w:rsidRDefault="00734CE6">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data visualization, especially for web-based geospatial applications, design must prioritize effective communication with the target audience, ensuring at the same time seamless data accessibility. This balance is particularly critical during the post-processing and representation phases, where user-friendly access and clear communication are essential features </w:t>
      </w:r>
      <w:r w:rsidRPr="00494CC8">
        <w:rPr>
          <w:rFonts w:ascii="Times New Roman" w:eastAsia="Times New Roman" w:hAnsi="Times New Roman" w:cs="Times New Roman"/>
          <w:color w:val="000000"/>
          <w:sz w:val="24"/>
          <w:szCs w:val="24"/>
          <w:rPrChange w:id="364" w:author="Alberto D'Agostino" w:date="2025-02-03T09:53:00Z">
            <w:rPr>
              <w:rFonts w:ascii="Times New Roman" w:eastAsia="Times New Roman" w:hAnsi="Times New Roman" w:cs="Times New Roman"/>
              <w:color w:val="000000"/>
              <w:sz w:val="24"/>
              <w:szCs w:val="24"/>
              <w:highlight w:val="cyan"/>
            </w:rPr>
          </w:rPrChange>
        </w:rPr>
        <w:t>(Krygier &amp; Wood, 2016)</w:t>
      </w:r>
      <w:r w:rsidR="0058397F" w:rsidRPr="00F11464">
        <w:rPr>
          <w:rFonts w:ascii="Times New Roman" w:eastAsia="Times New Roman" w:hAnsi="Times New Roman" w:cs="Times New Roman"/>
          <w:color w:val="000000"/>
          <w:sz w:val="24"/>
          <w:szCs w:val="24"/>
        </w:rPr>
        <w:t>.</w:t>
      </w:r>
    </w:p>
    <w:p w14:paraId="00000033" w14:textId="498E9EC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designing tools that convert geological data into visualizations, it is essential to ensure that the resulting data viewers effectively convey information to the end users. Such tools should provide flexible and controllable operators in order to fine-tune the data viewers' output for optimal communication. This is crucial for empowering geology researchers who generate data, giving them the autonomy to create web-based visualizations directly without relying on intermediaries</w:t>
      </w:r>
      <w:r>
        <w:rPr>
          <w:rFonts w:ascii="Times New Roman" w:eastAsia="Times New Roman" w:hAnsi="Times New Roman" w:cs="Times New Roman"/>
          <w:color w:val="000000"/>
          <w:sz w:val="24"/>
          <w:szCs w:val="24"/>
        </w:rPr>
        <w:t xml:space="preserve"> </w:t>
      </w:r>
      <w:r w:rsidRPr="00494CC8">
        <w:rPr>
          <w:rFonts w:ascii="Times New Roman" w:eastAsia="Times New Roman" w:hAnsi="Times New Roman" w:cs="Times New Roman"/>
          <w:color w:val="000000"/>
          <w:sz w:val="24"/>
          <w:szCs w:val="24"/>
          <w:rPrChange w:id="365" w:author="Alberto D'Agostino" w:date="2025-02-03T09:54:00Z">
            <w:rPr>
              <w:rFonts w:ascii="Times New Roman" w:eastAsia="Times New Roman" w:hAnsi="Times New Roman" w:cs="Times New Roman"/>
              <w:color w:val="000000"/>
              <w:sz w:val="24"/>
              <w:szCs w:val="24"/>
              <w:highlight w:val="cyan"/>
            </w:rPr>
          </w:rPrChange>
        </w:rPr>
        <w:t xml:space="preserve">(Foerster </w:t>
      </w:r>
      <w:r w:rsidRPr="00494CC8">
        <w:rPr>
          <w:rFonts w:ascii="Times New Roman" w:eastAsia="Times New Roman" w:hAnsi="Times New Roman" w:cs="Times New Roman"/>
          <w:i/>
          <w:color w:val="000000"/>
          <w:sz w:val="24"/>
          <w:szCs w:val="24"/>
          <w:rPrChange w:id="366" w:author="Alberto D'Agostino" w:date="2025-02-03T09:54:00Z">
            <w:rPr>
              <w:rFonts w:ascii="Times New Roman" w:eastAsia="Times New Roman" w:hAnsi="Times New Roman" w:cs="Times New Roman"/>
              <w:i/>
              <w:color w:val="000000"/>
              <w:sz w:val="24"/>
              <w:szCs w:val="24"/>
              <w:highlight w:val="cyan"/>
            </w:rPr>
          </w:rPrChange>
        </w:rPr>
        <w:t>et al.</w:t>
      </w:r>
      <w:r w:rsidRPr="00494CC8">
        <w:rPr>
          <w:rFonts w:ascii="Times New Roman" w:eastAsia="Times New Roman" w:hAnsi="Times New Roman" w:cs="Times New Roman"/>
          <w:color w:val="000000"/>
          <w:sz w:val="24"/>
          <w:szCs w:val="24"/>
          <w:rPrChange w:id="367" w:author="Alberto D'Agostino" w:date="2025-02-03T09:54:00Z">
            <w:rPr>
              <w:rFonts w:ascii="Times New Roman" w:eastAsia="Times New Roman" w:hAnsi="Times New Roman" w:cs="Times New Roman"/>
              <w:color w:val="000000"/>
              <w:sz w:val="24"/>
              <w:szCs w:val="24"/>
              <w:highlight w:val="cyan"/>
            </w:rPr>
          </w:rPrChange>
        </w:rPr>
        <w:t>, 2012).</w:t>
      </w:r>
    </w:p>
    <w:p w14:paraId="00000034" w14:textId="2A770871" w:rsidR="00696B80" w:rsidRDefault="00734CE6" w:rsidP="00520E5D">
      <w:pPr>
        <w:spacing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 xml:space="preserve">It might be difficult to display data and graphics online while referencing several scales and representations. Thematic maps linked to analysis results, 3D, VR, or augmented reality models in combination with spatial statistics are only the simplest use cases of a multiscale approach. In all these cases, it is necessary to contend with different paradigms of graphical representation and the use of different and well-differentiated information technologies for the visualization and interrogation of data by users on the World Wide Web. 3D or Virtual Reality applications,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more complex query systems must coexist in unique web environments. Data scientists who make </w:t>
      </w:r>
      <w:r>
        <w:rPr>
          <w:rFonts w:ascii="Times New Roman" w:eastAsia="Times New Roman" w:hAnsi="Times New Roman" w:cs="Times New Roman"/>
          <w:sz w:val="24"/>
          <w:szCs w:val="24"/>
        </w:rPr>
        <w:lastRenderedPageBreak/>
        <w:t xml:space="preserve">multiscale datasets often must turn to web providers for visualization on the web of the results of their analyses </w:t>
      </w:r>
      <w:r w:rsidRPr="00494CC8">
        <w:rPr>
          <w:rFonts w:ascii="Times New Roman" w:eastAsia="Times New Roman" w:hAnsi="Times New Roman" w:cs="Times New Roman"/>
          <w:sz w:val="24"/>
          <w:szCs w:val="24"/>
          <w:rPrChange w:id="368" w:author="Alberto D'Agostino" w:date="2025-02-03T09:56:00Z">
            <w:rPr>
              <w:rFonts w:ascii="Times New Roman" w:eastAsia="Times New Roman" w:hAnsi="Times New Roman" w:cs="Times New Roman"/>
              <w:sz w:val="24"/>
              <w:szCs w:val="24"/>
              <w:highlight w:val="cyan"/>
            </w:rPr>
          </w:rPrChange>
        </w:rPr>
        <w:t xml:space="preserve">(Romero-Organvidez </w:t>
      </w:r>
      <w:del w:id="369" w:author="Alberto D'Agostino" w:date="2025-02-03T09:55:00Z">
        <w:r w:rsidRPr="00494CC8" w:rsidDel="00494CC8">
          <w:rPr>
            <w:rFonts w:ascii="Times New Roman" w:eastAsia="Times New Roman" w:hAnsi="Times New Roman" w:cs="Times New Roman"/>
            <w:sz w:val="24"/>
            <w:szCs w:val="24"/>
            <w:rPrChange w:id="370" w:author="Alberto D'Agostino" w:date="2025-02-03T09:56:00Z">
              <w:rPr>
                <w:rFonts w:ascii="Times New Roman" w:eastAsia="Times New Roman" w:hAnsi="Times New Roman" w:cs="Times New Roman"/>
                <w:sz w:val="24"/>
                <w:szCs w:val="24"/>
                <w:highlight w:val="cyan"/>
              </w:rPr>
            </w:rPrChange>
          </w:rPr>
          <w:delText>et al.</w:delText>
        </w:r>
      </w:del>
      <w:ins w:id="371" w:author="Alberto D'Agostino" w:date="2025-02-03T09:55:00Z">
        <w:r w:rsidR="00494CC8" w:rsidRPr="00F11464">
          <w:rPr>
            <w:rFonts w:ascii="Times New Roman" w:eastAsia="Times New Roman" w:hAnsi="Times New Roman" w:cs="Times New Roman"/>
            <w:i/>
            <w:sz w:val="24"/>
            <w:szCs w:val="24"/>
          </w:rPr>
          <w:t>et al.</w:t>
        </w:r>
      </w:ins>
      <w:r w:rsidRPr="00494CC8">
        <w:rPr>
          <w:rFonts w:ascii="Times New Roman" w:eastAsia="Times New Roman" w:hAnsi="Times New Roman" w:cs="Times New Roman"/>
          <w:sz w:val="24"/>
          <w:szCs w:val="24"/>
          <w:rPrChange w:id="372" w:author="Alberto D'Agostino" w:date="2025-02-03T09:56:00Z">
            <w:rPr>
              <w:rFonts w:ascii="Times New Roman" w:eastAsia="Times New Roman" w:hAnsi="Times New Roman" w:cs="Times New Roman"/>
              <w:sz w:val="24"/>
              <w:szCs w:val="24"/>
              <w:highlight w:val="cyan"/>
            </w:rPr>
          </w:rPrChange>
        </w:rPr>
        <w:t>, 2024).</w:t>
      </w:r>
    </w:p>
    <w:p w14:paraId="00000035" w14:textId="581B306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proposes a methodology facilitating the autonomous publication of multiscale data to a static website, obviating the necessity for reliance on external service providers </w:t>
      </w:r>
      <w:r w:rsidRPr="00494CC8">
        <w:rPr>
          <w:rFonts w:ascii="Times New Roman" w:eastAsia="Times New Roman" w:hAnsi="Times New Roman" w:cs="Times New Roman"/>
          <w:sz w:val="24"/>
          <w:szCs w:val="24"/>
          <w:rPrChange w:id="373" w:author="Alberto D'Agostino" w:date="2025-02-03T09:57:00Z">
            <w:rPr>
              <w:rFonts w:ascii="Times New Roman" w:eastAsia="Times New Roman" w:hAnsi="Times New Roman" w:cs="Times New Roman"/>
              <w:sz w:val="24"/>
              <w:szCs w:val="24"/>
              <w:highlight w:val="cyan"/>
            </w:rPr>
          </w:rPrChange>
        </w:rPr>
        <w:t>(Mete &amp; Yomralioglu, 2021)</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By capitalizing on the capabilities afforded by open-source libraries for web development, the potential of crafting tools that facilitate the publication of multiscalar data on the Web is explored, encompassing both geographic</w:t>
      </w:r>
      <w:r w:rsidR="009B642B">
        <w:rPr>
          <w:rFonts w:ascii="Times New Roman" w:eastAsia="Times New Roman" w:hAnsi="Times New Roman" w:cs="Times New Roman"/>
          <w:sz w:val="24"/>
          <w:szCs w:val="24"/>
        </w:rPr>
        <w:t xml:space="preserve"> related (i.e. macroscale structural data)</w:t>
      </w:r>
      <w:r>
        <w:rPr>
          <w:rFonts w:ascii="Times New Roman" w:eastAsia="Times New Roman" w:hAnsi="Times New Roman" w:cs="Times New Roman"/>
          <w:sz w:val="24"/>
          <w:szCs w:val="24"/>
        </w:rPr>
        <w:t xml:space="preserve"> and non-geographic</w:t>
      </w:r>
      <w:r w:rsidR="009B642B">
        <w:rPr>
          <w:rFonts w:ascii="Times New Roman" w:eastAsia="Times New Roman" w:hAnsi="Times New Roman" w:cs="Times New Roman"/>
          <w:sz w:val="24"/>
          <w:szCs w:val="24"/>
        </w:rPr>
        <w:t xml:space="preserve"> related</w:t>
      </w:r>
      <w:r>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 xml:space="preserve">(i.e. </w:t>
      </w:r>
      <w:r>
        <w:rPr>
          <w:rFonts w:ascii="Times New Roman" w:eastAsia="Times New Roman" w:hAnsi="Times New Roman" w:cs="Times New Roman"/>
          <w:sz w:val="24"/>
          <w:szCs w:val="24"/>
        </w:rPr>
        <w:t>microscale</w:t>
      </w:r>
      <w:r w:rsidR="009B642B" w:rsidRPr="009B642B">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structural data)</w:t>
      </w:r>
      <w:r>
        <w:rPr>
          <w:rFonts w:ascii="Times New Roman" w:eastAsia="Times New Roman" w:hAnsi="Times New Roman" w:cs="Times New Roman"/>
          <w:sz w:val="24"/>
          <w:szCs w:val="24"/>
        </w:rPr>
        <w:t xml:space="preserve"> information. These tools are not meant to automate the full process of building an entire web environment or web-based application from scratch. They rather provide easy and ready-to-use instruments to quickly convert typical geological and GIS data types, such as rasters, vectors and 3D models, into a web-friendly format, using a multiscalar approach.</w:t>
      </w:r>
    </w:p>
    <w:p w14:paraId="00000036" w14:textId="2ECE8582" w:rsidR="00696B80" w:rsidRPr="00520E5D" w:rsidRDefault="00734CE6">
      <w:pPr>
        <w:spacing w:line="480" w:lineRule="auto"/>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By the implementation of a “static-website” generator, a fast and efficient process for </w:t>
      </w:r>
      <w:r w:rsidR="00F627D1" w:rsidRPr="00F627D1">
        <w:rPr>
          <w:rFonts w:ascii="Times New Roman" w:eastAsia="Times New Roman" w:hAnsi="Times New Roman" w:cs="Times New Roman"/>
          <w:sz w:val="24"/>
          <w:szCs w:val="24"/>
        </w:rPr>
        <w:t xml:space="preserve">a Multiscale Geo-Structural (MGS) </w:t>
      </w:r>
      <w:r w:rsidR="00F627D1">
        <w:rPr>
          <w:rFonts w:ascii="Times New Roman" w:eastAsia="Times New Roman" w:hAnsi="Times New Roman" w:cs="Times New Roman"/>
          <w:sz w:val="24"/>
          <w:szCs w:val="24"/>
        </w:rPr>
        <w:t>W</w:t>
      </w:r>
      <w:r w:rsidR="00F627D1" w:rsidRPr="00F627D1">
        <w:rPr>
          <w:rFonts w:ascii="Times New Roman" w:eastAsia="Times New Roman" w:hAnsi="Times New Roman" w:cs="Times New Roman"/>
          <w:sz w:val="24"/>
          <w:szCs w:val="24"/>
        </w:rPr>
        <w:t>eb</w:t>
      </w:r>
      <w:r w:rsidR="00F627D1">
        <w:rPr>
          <w:rFonts w:ascii="Times New Roman" w:eastAsia="Times New Roman" w:hAnsi="Times New Roman" w:cs="Times New Roman"/>
          <w:sz w:val="24"/>
          <w:szCs w:val="24"/>
        </w:rPr>
        <w:t>-</w:t>
      </w:r>
      <w:r w:rsidR="00F627D1" w:rsidRPr="00F627D1">
        <w:rPr>
          <w:rFonts w:ascii="Times New Roman" w:eastAsia="Times New Roman" w:hAnsi="Times New Roman" w:cs="Times New Roman"/>
          <w:sz w:val="24"/>
          <w:szCs w:val="24"/>
        </w:rPr>
        <w:t>GIS</w:t>
      </w:r>
      <w:r w:rsidR="00F627D1" w:rsidRPr="00F627D1" w:rsidDel="00F62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development has been formulated. This ensures the resultant website is rapid and facilitates the seamless publication and dissemination of </w:t>
      </w:r>
      <w:r w:rsidR="00F627D1">
        <w:rPr>
          <w:rFonts w:ascii="Times New Roman" w:eastAsia="Times New Roman" w:hAnsi="Times New Roman" w:cs="Times New Roman"/>
          <w:sz w:val="24"/>
          <w:szCs w:val="24"/>
        </w:rPr>
        <w:t>geo</w:t>
      </w:r>
      <w:r>
        <w:rPr>
          <w:rFonts w:ascii="Times New Roman" w:eastAsia="Times New Roman" w:hAnsi="Times New Roman" w:cs="Times New Roman"/>
          <w:sz w:val="24"/>
          <w:szCs w:val="24"/>
        </w:rPr>
        <w:t xml:space="preserve">data visualizations. Static websites are a simple and efficient way to present content online; unlike dynamic websites, which rely on server-side processing, static websites are pre-built and deliver content directly to the user's browser. This makes them a good choice for businesses and individuals who want a fast and easy way to get their information online </w:t>
      </w:r>
      <w:r w:rsidRPr="00F11464">
        <w:rPr>
          <w:rFonts w:ascii="Times New Roman" w:eastAsia="Times New Roman" w:hAnsi="Times New Roman" w:cs="Times New Roman"/>
          <w:sz w:val="24"/>
          <w:szCs w:val="24"/>
          <w:rPrChange w:id="374" w:author="Alberto D'Agostino" w:date="2025-02-03T09:57:00Z">
            <w:rPr>
              <w:rFonts w:ascii="Times New Roman" w:eastAsia="Times New Roman" w:hAnsi="Times New Roman" w:cs="Times New Roman"/>
              <w:sz w:val="24"/>
              <w:szCs w:val="24"/>
              <w:highlight w:val="cyan"/>
            </w:rPr>
          </w:rPrChange>
        </w:rPr>
        <w:t>(e.g.</w:t>
      </w:r>
      <w:ins w:id="375" w:author="Alberto D'Agostino" w:date="2025-02-03T09:57:00Z">
        <w:r w:rsidR="00F11464" w:rsidRPr="00F11464">
          <w:rPr>
            <w:rFonts w:ascii="Times New Roman" w:eastAsia="Times New Roman" w:hAnsi="Times New Roman" w:cs="Times New Roman"/>
            <w:sz w:val="24"/>
            <w:szCs w:val="24"/>
            <w:rPrChange w:id="376" w:author="Alberto D'Agostino" w:date="2025-02-03T09:57:00Z">
              <w:rPr>
                <w:rFonts w:ascii="Times New Roman" w:eastAsia="Times New Roman" w:hAnsi="Times New Roman" w:cs="Times New Roman"/>
                <w:sz w:val="24"/>
                <w:szCs w:val="24"/>
                <w:highlight w:val="cyan"/>
              </w:rPr>
            </w:rPrChange>
          </w:rPr>
          <w:t>,</w:t>
        </w:r>
      </w:ins>
      <w:r w:rsidRPr="00F11464">
        <w:rPr>
          <w:rFonts w:ascii="Times New Roman" w:eastAsia="Times New Roman" w:hAnsi="Times New Roman" w:cs="Times New Roman"/>
          <w:sz w:val="24"/>
          <w:szCs w:val="24"/>
          <w:rPrChange w:id="377" w:author="Alberto D'Agostino" w:date="2025-02-03T09:57:00Z">
            <w:rPr>
              <w:rFonts w:ascii="Times New Roman" w:eastAsia="Times New Roman" w:hAnsi="Times New Roman" w:cs="Times New Roman"/>
              <w:sz w:val="24"/>
              <w:szCs w:val="24"/>
              <w:highlight w:val="cyan"/>
            </w:rPr>
          </w:rPrChange>
        </w:rPr>
        <w:t xml:space="preserve"> Kumari &amp; Kumari, 2023)</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schema of the “static webpage” approach in the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environment is illustrated</w:t>
      </w:r>
      <w:r w:rsidR="00640472">
        <w:rPr>
          <w:rFonts w:ascii="Times New Roman" w:eastAsia="Times New Roman" w:hAnsi="Times New Roman" w:cs="Times New Roman"/>
          <w:sz w:val="24"/>
          <w:szCs w:val="24"/>
        </w:rPr>
        <w:t xml:space="preserve"> </w:t>
      </w:r>
      <w:r w:rsidR="00195201">
        <w:rPr>
          <w:rFonts w:ascii="Times New Roman" w:eastAsia="Times New Roman" w:hAnsi="Times New Roman" w:cs="Times New Roman"/>
          <w:sz w:val="24"/>
          <w:szCs w:val="24"/>
        </w:rPr>
        <w:t xml:space="preserve">in </w:t>
      </w:r>
      <w:r w:rsidR="00195201" w:rsidRPr="00E94C8A">
        <w:rPr>
          <w:rFonts w:ascii="Times New Roman" w:eastAsia="Times New Roman" w:hAnsi="Times New Roman" w:cs="Times New Roman"/>
          <w:sz w:val="24"/>
          <w:szCs w:val="24"/>
          <w:highlight w:val="green"/>
        </w:rPr>
        <w:fldChar w:fldCharType="begin"/>
      </w:r>
      <w:r w:rsidR="00195201" w:rsidRPr="00F627D1">
        <w:rPr>
          <w:rFonts w:ascii="Times New Roman" w:eastAsia="Times New Roman" w:hAnsi="Times New Roman" w:cs="Times New Roman"/>
          <w:sz w:val="24"/>
          <w:szCs w:val="24"/>
        </w:rPr>
        <w:instrText xml:space="preserve"> REF _Ref186526230 \h </w:instrText>
      </w:r>
      <w:r w:rsidR="00F627D1" w:rsidRPr="00F627D1">
        <w:rPr>
          <w:rFonts w:ascii="Times New Roman" w:eastAsia="Times New Roman" w:hAnsi="Times New Roman" w:cs="Times New Roman"/>
          <w:sz w:val="24"/>
          <w:szCs w:val="24"/>
          <w:highlight w:val="green"/>
        </w:rPr>
        <w:instrText xml:space="preserve"> \* MERGEFORMAT </w:instrText>
      </w:r>
      <w:r w:rsidR="00195201" w:rsidRPr="00E94C8A">
        <w:rPr>
          <w:rFonts w:ascii="Times New Roman" w:eastAsia="Times New Roman" w:hAnsi="Times New Roman" w:cs="Times New Roman"/>
          <w:sz w:val="24"/>
          <w:szCs w:val="24"/>
          <w:highlight w:val="green"/>
        </w:rPr>
      </w:r>
      <w:r w:rsidR="00195201" w:rsidRPr="00E94C8A">
        <w:rPr>
          <w:rFonts w:ascii="Times New Roman" w:eastAsia="Times New Roman" w:hAnsi="Times New Roman" w:cs="Times New Roman"/>
          <w:sz w:val="24"/>
          <w:szCs w:val="24"/>
          <w:highlight w:val="green"/>
        </w:rPr>
        <w:fldChar w:fldCharType="separate"/>
      </w:r>
      <w:r w:rsidR="00195201" w:rsidRPr="00520E5D">
        <w:rPr>
          <w:rFonts w:ascii="Times New Roman" w:hAnsi="Times New Roman" w:cs="Times New Roman"/>
          <w:sz w:val="24"/>
          <w:szCs w:val="24"/>
        </w:rPr>
        <w:t xml:space="preserve">Figure </w:t>
      </w:r>
      <w:r w:rsidR="00195201" w:rsidRPr="00520E5D">
        <w:rPr>
          <w:rFonts w:ascii="Times New Roman" w:hAnsi="Times New Roman" w:cs="Times New Roman"/>
          <w:noProof/>
          <w:sz w:val="24"/>
          <w:szCs w:val="24"/>
        </w:rPr>
        <w:t>1</w:t>
      </w:r>
      <w:r w:rsidR="00195201" w:rsidRPr="00E94C8A">
        <w:rPr>
          <w:rFonts w:ascii="Times New Roman" w:eastAsia="Times New Roman" w:hAnsi="Times New Roman" w:cs="Times New Roman"/>
          <w:sz w:val="24"/>
          <w:szCs w:val="24"/>
          <w:highlight w:val="green"/>
        </w:rPr>
        <w:fldChar w:fldCharType="end"/>
      </w:r>
      <w:r w:rsidR="00F627D1">
        <w:rPr>
          <w:rFonts w:ascii="Times New Roman" w:eastAsia="Times New Roman" w:hAnsi="Times New Roman" w:cs="Times New Roman"/>
          <w:sz w:val="24"/>
          <w:szCs w:val="24"/>
        </w:rPr>
        <w:t>.</w:t>
      </w:r>
    </w:p>
    <w:p w14:paraId="30B8706B" w14:textId="77777777" w:rsidR="00195201" w:rsidRDefault="003C34A6" w:rsidP="00195201">
      <w:pPr>
        <w:keepNext/>
        <w:spacing w:line="480" w:lineRule="auto"/>
        <w:jc w:val="center"/>
      </w:pPr>
      <w:r>
        <w:rPr>
          <w:rFonts w:ascii="Times New Roman" w:eastAsia="Times New Roman" w:hAnsi="Times New Roman" w:cs="Times New Roman"/>
          <w:noProof/>
          <w:sz w:val="24"/>
          <w:szCs w:val="24"/>
        </w:rPr>
        <w:lastRenderedPageBreak/>
        <w:drawing>
          <wp:inline distT="0" distB="0" distL="0" distR="0" wp14:anchorId="24B5EB16" wp14:editId="4874E19C">
            <wp:extent cx="5237899" cy="3939718"/>
            <wp:effectExtent l="0" t="0" r="0" b="0"/>
            <wp:docPr id="176172025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0250" name="Immagine 7"/>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239218" cy="3940710"/>
                    </a:xfrm>
                    <a:prstGeom prst="rect">
                      <a:avLst/>
                    </a:prstGeom>
                    <a:ln>
                      <a:noFill/>
                    </a:ln>
                    <a:extLst>
                      <a:ext uri="{53640926-AAD7-44D8-BBD7-CCE9431645EC}">
                        <a14:shadowObscured xmlns:a14="http://schemas.microsoft.com/office/drawing/2010/main"/>
                      </a:ext>
                    </a:extLst>
                  </pic:spPr>
                </pic:pic>
              </a:graphicData>
            </a:graphic>
          </wp:inline>
        </w:drawing>
      </w:r>
    </w:p>
    <w:p w14:paraId="00000037" w14:textId="2AB88CE4" w:rsidR="00696B80" w:rsidRPr="00195201" w:rsidRDefault="00195201" w:rsidP="00195201">
      <w:pPr>
        <w:pStyle w:val="Didascalia"/>
      </w:pPr>
      <w:bookmarkStart w:id="378" w:name="_Ref186526230"/>
      <w:r w:rsidRPr="00195201">
        <w:t xml:space="preserve">Figure </w:t>
      </w:r>
      <w:fldSimple w:instr=" SEQ Figure \* ARABIC ">
        <w:r w:rsidR="00151579">
          <w:rPr>
            <w:noProof/>
          </w:rPr>
          <w:t>1</w:t>
        </w:r>
      </w:fldSimple>
      <w:bookmarkEnd w:id="378"/>
      <w:r w:rsidRPr="00195201">
        <w:t xml:space="preserve"> - Static webpage approach in webGIS </w:t>
      </w:r>
      <w:commentRangeStart w:id="379"/>
      <w:r w:rsidRPr="00195201">
        <w:t>environment</w:t>
      </w:r>
      <w:commentRangeEnd w:id="379"/>
      <w:r w:rsidR="00D84436">
        <w:rPr>
          <w:rStyle w:val="Rimandocommento"/>
          <w:i w:val="0"/>
          <w:iCs w:val="0"/>
          <w:color w:val="auto"/>
        </w:rPr>
        <w:commentReference w:id="379"/>
      </w:r>
    </w:p>
    <w:p w14:paraId="57340431" w14:textId="77777777" w:rsidR="00195201" w:rsidRDefault="00195201" w:rsidP="00640472">
      <w:pPr>
        <w:spacing w:line="480" w:lineRule="auto"/>
        <w:jc w:val="both"/>
        <w:rPr>
          <w:rFonts w:ascii="Times New Roman" w:eastAsia="Times New Roman" w:hAnsi="Times New Roman" w:cs="Times New Roman"/>
          <w:sz w:val="24"/>
          <w:szCs w:val="24"/>
        </w:rPr>
      </w:pPr>
    </w:p>
    <w:p w14:paraId="35740E4C" w14:textId="2E2B3E6C" w:rsidR="00640472" w:rsidRDefault="009B642B"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better highlight the potentiality of the </w:t>
      </w:r>
      <w:r w:rsidR="000E2E0B">
        <w:rPr>
          <w:rFonts w:ascii="Times New Roman" w:eastAsia="Times New Roman" w:hAnsi="Times New Roman" w:cs="Times New Roman"/>
          <w:sz w:val="24"/>
          <w:szCs w:val="24"/>
        </w:rPr>
        <w:t>proposed work</w:t>
      </w:r>
      <w:r>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we focused</w:t>
      </w:r>
      <w:r w:rsidR="00640472">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our at</w:t>
      </w:r>
      <w:r w:rsidR="000E2E0B">
        <w:rPr>
          <w:rFonts w:ascii="Times New Roman" w:eastAsia="Times New Roman" w:hAnsi="Times New Roman" w:cs="Times New Roman"/>
          <w:sz w:val="24"/>
          <w:szCs w:val="24"/>
        </w:rPr>
        <w:t>t</w:t>
      </w:r>
      <w:r w:rsidR="000211C4">
        <w:rPr>
          <w:rFonts w:ascii="Times New Roman" w:eastAsia="Times New Roman" w:hAnsi="Times New Roman" w:cs="Times New Roman"/>
          <w:sz w:val="24"/>
          <w:szCs w:val="24"/>
        </w:rPr>
        <w:t>ention</w:t>
      </w:r>
      <w:r w:rsidR="00640472">
        <w:rPr>
          <w:rFonts w:ascii="Times New Roman" w:eastAsia="Times New Roman" w:hAnsi="Times New Roman" w:cs="Times New Roman"/>
          <w:sz w:val="24"/>
          <w:szCs w:val="24"/>
        </w:rPr>
        <w:t xml:space="preserve"> </w:t>
      </w:r>
      <w:r w:rsidR="000E2E0B">
        <w:rPr>
          <w:rFonts w:ascii="Times New Roman" w:eastAsia="Times New Roman" w:hAnsi="Times New Roman" w:cs="Times New Roman"/>
          <w:sz w:val="24"/>
          <w:szCs w:val="24"/>
        </w:rPr>
        <w:t>on</w:t>
      </w:r>
      <w:r w:rsidR="000211C4">
        <w:rPr>
          <w:rFonts w:ascii="Times New Roman" w:eastAsia="Times New Roman" w:hAnsi="Times New Roman" w:cs="Times New Roman"/>
          <w:sz w:val="24"/>
          <w:szCs w:val="24"/>
        </w:rPr>
        <w:t xml:space="preserve"> the study of</w:t>
      </w:r>
      <w:r w:rsidR="00640472">
        <w:rPr>
          <w:rFonts w:ascii="Times New Roman" w:eastAsia="Times New Roman" w:hAnsi="Times New Roman" w:cs="Times New Roman"/>
          <w:sz w:val="24"/>
          <w:szCs w:val="24"/>
        </w:rPr>
        <w:t xml:space="preserve"> mylonitic rocks</w:t>
      </w:r>
      <w:r>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tectonic related rocks, indeed, </w:t>
      </w:r>
      <w:r w:rsidR="00640472">
        <w:rPr>
          <w:rFonts w:ascii="Times New Roman" w:eastAsia="Times New Roman" w:hAnsi="Times New Roman" w:cs="Times New Roman"/>
          <w:sz w:val="24"/>
          <w:szCs w:val="24"/>
        </w:rPr>
        <w:t xml:space="preserve">are of particular interest due to their capacity to </w:t>
      </w:r>
      <w:r>
        <w:rPr>
          <w:rFonts w:ascii="Times New Roman" w:eastAsia="Times New Roman" w:hAnsi="Times New Roman" w:cs="Times New Roman"/>
          <w:sz w:val="24"/>
          <w:szCs w:val="24"/>
        </w:rPr>
        <w:t xml:space="preserve">preserve fabric-related </w:t>
      </w:r>
      <w:r w:rsidR="00640472">
        <w:rPr>
          <w:rFonts w:ascii="Times New Roman" w:eastAsia="Times New Roman" w:hAnsi="Times New Roman" w:cs="Times New Roman"/>
          <w:sz w:val="24"/>
          <w:szCs w:val="24"/>
        </w:rPr>
        <w:t>record</w:t>
      </w:r>
      <w:r>
        <w:rPr>
          <w:rFonts w:ascii="Times New Roman" w:eastAsia="Times New Roman" w:hAnsi="Times New Roman" w:cs="Times New Roman"/>
          <w:sz w:val="24"/>
          <w:szCs w:val="24"/>
        </w:rPr>
        <w:t>s</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linked to </w:t>
      </w:r>
      <w:r w:rsidR="00640472">
        <w:rPr>
          <w:rFonts w:ascii="Times New Roman" w:eastAsia="Times New Roman" w:hAnsi="Times New Roman" w:cs="Times New Roman"/>
          <w:sz w:val="24"/>
          <w:szCs w:val="24"/>
        </w:rPr>
        <w:t xml:space="preserve">specific conditions of temperature, pressure and strain rate </w:t>
      </w:r>
      <w:r w:rsidR="00640472" w:rsidRPr="005A5B6C">
        <w:rPr>
          <w:rFonts w:ascii="Times New Roman" w:eastAsia="Times New Roman" w:hAnsi="Times New Roman" w:cs="Times New Roman"/>
          <w:sz w:val="24"/>
          <w:szCs w:val="24"/>
        </w:rPr>
        <w:t xml:space="preserve">(e.g., </w:t>
      </w:r>
      <w:r w:rsidR="00640472" w:rsidRPr="005A5B6C">
        <w:rPr>
          <w:rFonts w:ascii="Times New Roman" w:eastAsia="Times New Roman" w:hAnsi="Times New Roman" w:cs="Times New Roman"/>
          <w:sz w:val="24"/>
          <w:szCs w:val="24"/>
          <w:rPrChange w:id="380" w:author="Alberto D'Agostino" w:date="2025-02-03T10:43:00Z">
            <w:rPr>
              <w:rFonts w:ascii="Times New Roman" w:eastAsia="Times New Roman" w:hAnsi="Times New Roman" w:cs="Times New Roman"/>
              <w:sz w:val="24"/>
              <w:szCs w:val="24"/>
              <w:highlight w:val="yellow"/>
            </w:rPr>
          </w:rPrChange>
        </w:rPr>
        <w:t xml:space="preserve">Passchier </w:t>
      </w:r>
      <w:del w:id="381" w:author="Alberto D'Agostino" w:date="2025-02-03T10:42:00Z">
        <w:r w:rsidR="00640472" w:rsidRPr="005A5B6C" w:rsidDel="005A5B6C">
          <w:rPr>
            <w:rFonts w:ascii="Times New Roman" w:eastAsia="Times New Roman" w:hAnsi="Times New Roman" w:cs="Times New Roman"/>
            <w:sz w:val="24"/>
            <w:szCs w:val="24"/>
            <w:rPrChange w:id="382" w:author="Alberto D'Agostino" w:date="2025-02-03T10:43:00Z">
              <w:rPr>
                <w:rFonts w:ascii="Times New Roman" w:eastAsia="Times New Roman" w:hAnsi="Times New Roman" w:cs="Times New Roman"/>
                <w:sz w:val="24"/>
                <w:szCs w:val="24"/>
                <w:highlight w:val="yellow"/>
              </w:rPr>
            </w:rPrChange>
          </w:rPr>
          <w:delText xml:space="preserve">and </w:delText>
        </w:r>
      </w:del>
      <w:ins w:id="383" w:author="Alberto D'Agostino" w:date="2025-02-03T10:42:00Z">
        <w:r w:rsidR="005A5B6C" w:rsidRPr="005A5B6C">
          <w:rPr>
            <w:rFonts w:ascii="Times New Roman" w:eastAsia="Times New Roman" w:hAnsi="Times New Roman" w:cs="Times New Roman"/>
            <w:sz w:val="24"/>
            <w:szCs w:val="24"/>
            <w:rPrChange w:id="384" w:author="Alberto D'Agostino" w:date="2025-02-03T10:43:00Z">
              <w:rPr>
                <w:rFonts w:ascii="Times New Roman" w:eastAsia="Times New Roman" w:hAnsi="Times New Roman" w:cs="Times New Roman"/>
                <w:sz w:val="24"/>
                <w:szCs w:val="24"/>
                <w:highlight w:val="cyan"/>
              </w:rPr>
            </w:rPrChange>
          </w:rPr>
          <w:t>&amp;</w:t>
        </w:r>
        <w:r w:rsidR="005A5B6C" w:rsidRPr="005A5B6C">
          <w:rPr>
            <w:rFonts w:ascii="Times New Roman" w:eastAsia="Times New Roman" w:hAnsi="Times New Roman" w:cs="Times New Roman"/>
            <w:sz w:val="24"/>
            <w:szCs w:val="24"/>
            <w:rPrChange w:id="385" w:author="Alberto D'Agostino" w:date="2025-02-03T10:43:00Z">
              <w:rPr>
                <w:rFonts w:ascii="Times New Roman" w:eastAsia="Times New Roman" w:hAnsi="Times New Roman" w:cs="Times New Roman"/>
                <w:sz w:val="24"/>
                <w:szCs w:val="24"/>
                <w:highlight w:val="yellow"/>
              </w:rPr>
            </w:rPrChange>
          </w:rPr>
          <w:t xml:space="preserve"> </w:t>
        </w:r>
      </w:ins>
      <w:r w:rsidR="00640472" w:rsidRPr="005A5B6C">
        <w:rPr>
          <w:rFonts w:ascii="Times New Roman" w:eastAsia="Times New Roman" w:hAnsi="Times New Roman" w:cs="Times New Roman"/>
          <w:sz w:val="24"/>
          <w:szCs w:val="24"/>
          <w:rPrChange w:id="386" w:author="Alberto D'Agostino" w:date="2025-02-03T10:43:00Z">
            <w:rPr>
              <w:rFonts w:ascii="Times New Roman" w:eastAsia="Times New Roman" w:hAnsi="Times New Roman" w:cs="Times New Roman"/>
              <w:sz w:val="24"/>
              <w:szCs w:val="24"/>
              <w:highlight w:val="yellow"/>
            </w:rPr>
          </w:rPrChange>
        </w:rPr>
        <w:t>Tro</w:t>
      </w:r>
      <w:ins w:id="387" w:author="Eugenio Fazio" w:date="2025-01-30T16:22:00Z">
        <w:r w:rsidR="00CA324C" w:rsidRPr="005A5B6C">
          <w:rPr>
            <w:rFonts w:ascii="Times New Roman" w:eastAsia="Times New Roman" w:hAnsi="Times New Roman" w:cs="Times New Roman"/>
            <w:sz w:val="24"/>
            <w:szCs w:val="24"/>
            <w:rPrChange w:id="388" w:author="Alberto D'Agostino" w:date="2025-02-03T10:43:00Z">
              <w:rPr>
                <w:rFonts w:ascii="Times New Roman" w:eastAsia="Times New Roman" w:hAnsi="Times New Roman" w:cs="Times New Roman"/>
                <w:sz w:val="24"/>
                <w:szCs w:val="24"/>
                <w:highlight w:val="yellow"/>
              </w:rPr>
            </w:rPrChange>
          </w:rPr>
          <w:t>u</w:t>
        </w:r>
      </w:ins>
      <w:r w:rsidR="00640472" w:rsidRPr="005A5B6C">
        <w:rPr>
          <w:rFonts w:ascii="Times New Roman" w:eastAsia="Times New Roman" w:hAnsi="Times New Roman" w:cs="Times New Roman"/>
          <w:sz w:val="24"/>
          <w:szCs w:val="24"/>
          <w:rPrChange w:id="389" w:author="Alberto D'Agostino" w:date="2025-02-03T10:43:00Z">
            <w:rPr>
              <w:rFonts w:ascii="Times New Roman" w:eastAsia="Times New Roman" w:hAnsi="Times New Roman" w:cs="Times New Roman"/>
              <w:sz w:val="24"/>
              <w:szCs w:val="24"/>
              <w:highlight w:val="yellow"/>
            </w:rPr>
          </w:rPrChange>
        </w:rPr>
        <w:t xml:space="preserve">w, </w:t>
      </w:r>
      <w:del w:id="390" w:author="Alberto D'Agostino" w:date="2025-02-03T10:42:00Z">
        <w:r w:rsidR="00640472" w:rsidRPr="005A5B6C" w:rsidDel="005A5B6C">
          <w:rPr>
            <w:rFonts w:ascii="Times New Roman" w:eastAsia="Times New Roman" w:hAnsi="Times New Roman" w:cs="Times New Roman"/>
            <w:sz w:val="24"/>
            <w:szCs w:val="24"/>
            <w:rPrChange w:id="391" w:author="Alberto D'Agostino" w:date="2025-02-03T10:43:00Z">
              <w:rPr>
                <w:rFonts w:ascii="Times New Roman" w:eastAsia="Times New Roman" w:hAnsi="Times New Roman" w:cs="Times New Roman"/>
                <w:sz w:val="24"/>
                <w:szCs w:val="24"/>
                <w:highlight w:val="yellow"/>
              </w:rPr>
            </w:rPrChange>
          </w:rPr>
          <w:delText>1996</w:delText>
        </w:r>
      </w:del>
      <w:ins w:id="392" w:author="Alberto D'Agostino" w:date="2025-02-03T10:42:00Z">
        <w:r w:rsidR="005A5B6C" w:rsidRPr="005A5B6C">
          <w:rPr>
            <w:rFonts w:ascii="Times New Roman" w:eastAsia="Times New Roman" w:hAnsi="Times New Roman" w:cs="Times New Roman"/>
            <w:sz w:val="24"/>
            <w:szCs w:val="24"/>
            <w:rPrChange w:id="393" w:author="Alberto D'Agostino" w:date="2025-02-03T10:43:00Z">
              <w:rPr>
                <w:rFonts w:ascii="Times New Roman" w:eastAsia="Times New Roman" w:hAnsi="Times New Roman" w:cs="Times New Roman"/>
                <w:sz w:val="24"/>
                <w:szCs w:val="24"/>
                <w:highlight w:val="cyan"/>
              </w:rPr>
            </w:rPrChange>
          </w:rPr>
          <w:t>2005</w:t>
        </w:r>
      </w:ins>
      <w:r w:rsidR="00640472" w:rsidRPr="00AE3D52">
        <w:rPr>
          <w:rFonts w:ascii="Times New Roman" w:eastAsia="Times New Roman" w:hAnsi="Times New Roman" w:cs="Times New Roman"/>
          <w:sz w:val="24"/>
          <w:szCs w:val="24"/>
          <w:rPrChange w:id="394" w:author="Alberto D'Agostino" w:date="2025-02-03T10:54:00Z">
            <w:rPr>
              <w:rFonts w:ascii="Times New Roman" w:eastAsia="Times New Roman" w:hAnsi="Times New Roman" w:cs="Times New Roman"/>
              <w:sz w:val="24"/>
              <w:szCs w:val="24"/>
              <w:highlight w:val="yellow"/>
            </w:rPr>
          </w:rPrChange>
        </w:rPr>
        <w:t xml:space="preserve">; Xypolias </w:t>
      </w:r>
      <w:del w:id="395" w:author="Alberto D'Agostino" w:date="2025-02-03T09:55:00Z">
        <w:r w:rsidR="00640472" w:rsidRPr="00AE3D52" w:rsidDel="00494CC8">
          <w:rPr>
            <w:rFonts w:ascii="Times New Roman" w:eastAsia="Times New Roman" w:hAnsi="Times New Roman" w:cs="Times New Roman"/>
            <w:sz w:val="24"/>
            <w:szCs w:val="24"/>
            <w:rPrChange w:id="396" w:author="Alberto D'Agostino" w:date="2025-02-03T10:54:00Z">
              <w:rPr>
                <w:rFonts w:ascii="Times New Roman" w:eastAsia="Times New Roman" w:hAnsi="Times New Roman" w:cs="Times New Roman"/>
                <w:sz w:val="24"/>
                <w:szCs w:val="24"/>
                <w:highlight w:val="yellow"/>
              </w:rPr>
            </w:rPrChange>
          </w:rPr>
          <w:delText>et al.</w:delText>
        </w:r>
      </w:del>
      <w:ins w:id="397" w:author="Alberto D'Agostino" w:date="2025-02-03T09:55:00Z">
        <w:r w:rsidR="00494CC8" w:rsidRPr="009D5A73">
          <w:rPr>
            <w:rFonts w:ascii="Times New Roman" w:eastAsia="Times New Roman" w:hAnsi="Times New Roman" w:cs="Times New Roman"/>
            <w:i/>
            <w:sz w:val="24"/>
            <w:szCs w:val="24"/>
          </w:rPr>
          <w:t>et al.</w:t>
        </w:r>
      </w:ins>
      <w:r w:rsidR="00640472" w:rsidRPr="00AE3D52">
        <w:rPr>
          <w:rFonts w:ascii="Times New Roman" w:eastAsia="Times New Roman" w:hAnsi="Times New Roman" w:cs="Times New Roman"/>
          <w:sz w:val="24"/>
          <w:szCs w:val="24"/>
          <w:rPrChange w:id="398" w:author="Alberto D'Agostino" w:date="2025-02-03T10:54:00Z">
            <w:rPr>
              <w:rFonts w:ascii="Times New Roman" w:eastAsia="Times New Roman" w:hAnsi="Times New Roman" w:cs="Times New Roman"/>
              <w:sz w:val="24"/>
              <w:szCs w:val="24"/>
              <w:highlight w:val="yellow"/>
            </w:rPr>
          </w:rPrChange>
        </w:rPr>
        <w:t>, 201</w:t>
      </w:r>
      <w:r w:rsidR="00DD4238" w:rsidRPr="00AE3D52">
        <w:rPr>
          <w:rFonts w:ascii="Times New Roman" w:eastAsia="Times New Roman" w:hAnsi="Times New Roman" w:cs="Times New Roman"/>
          <w:sz w:val="24"/>
          <w:szCs w:val="24"/>
          <w:rPrChange w:id="399" w:author="Alberto D'Agostino" w:date="2025-02-03T10:54:00Z">
            <w:rPr>
              <w:rFonts w:ascii="Times New Roman" w:eastAsia="Times New Roman" w:hAnsi="Times New Roman" w:cs="Times New Roman"/>
              <w:sz w:val="24"/>
              <w:szCs w:val="24"/>
              <w:highlight w:val="yellow"/>
            </w:rPr>
          </w:rPrChange>
        </w:rPr>
        <w:t>0</w:t>
      </w:r>
      <w:r w:rsidR="00640472" w:rsidRPr="00AE3D52">
        <w:rPr>
          <w:rFonts w:ascii="Times New Roman" w:eastAsia="Times New Roman" w:hAnsi="Times New Roman" w:cs="Times New Roman"/>
          <w:sz w:val="24"/>
          <w:szCs w:val="24"/>
          <w:rPrChange w:id="400" w:author="Alberto D'Agostino" w:date="2025-02-03T10:54:00Z">
            <w:rPr>
              <w:rFonts w:ascii="Times New Roman" w:eastAsia="Times New Roman" w:hAnsi="Times New Roman" w:cs="Times New Roman"/>
              <w:sz w:val="24"/>
              <w:szCs w:val="24"/>
              <w:highlight w:val="yellow"/>
            </w:rPr>
          </w:rPrChange>
        </w:rPr>
        <w:t>)</w:t>
      </w:r>
      <w:r w:rsidR="00640472" w:rsidRPr="009D5A73">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More in particular</w:t>
      </w:r>
      <w:r w:rsidR="00DD4238">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these rocks </w:t>
      </w:r>
      <w:r w:rsidR="000E2E0B">
        <w:rPr>
          <w:rFonts w:ascii="Times New Roman" w:eastAsia="Times New Roman" w:hAnsi="Times New Roman" w:cs="Times New Roman"/>
          <w:sz w:val="24"/>
          <w:szCs w:val="24"/>
        </w:rPr>
        <w:t xml:space="preserve">may </w:t>
      </w:r>
      <w:r w:rsidR="00640472">
        <w:rPr>
          <w:rFonts w:ascii="Times New Roman" w:eastAsia="Times New Roman" w:hAnsi="Times New Roman" w:cs="Times New Roman"/>
          <w:sz w:val="24"/>
          <w:szCs w:val="24"/>
        </w:rPr>
        <w:t>develop structural-</w:t>
      </w:r>
      <w:del w:id="401" w:author="Eugenio Fazio" w:date="2025-01-30T16:28:00Z">
        <w:r w:rsidR="00640472" w:rsidDel="006A1ABA">
          <w:rPr>
            <w:rFonts w:ascii="Times New Roman" w:eastAsia="Times New Roman" w:hAnsi="Times New Roman" w:cs="Times New Roman"/>
            <w:sz w:val="24"/>
            <w:szCs w:val="24"/>
          </w:rPr>
          <w:delText>related</w:delText>
        </w:r>
      </w:del>
      <w:r w:rsidR="00640472">
        <w:rPr>
          <w:rFonts w:ascii="Times New Roman" w:eastAsia="Times New Roman" w:hAnsi="Times New Roman" w:cs="Times New Roman"/>
          <w:sz w:val="24"/>
          <w:szCs w:val="24"/>
        </w:rPr>
        <w:t xml:space="preserve"> features at different scales of observation, which are routinely used to trace the kinematics of the mutually interacting geologic bodies subjected to the Earth's geodynamics (e.g.</w:t>
      </w:r>
      <w:r w:rsidR="000E2E0B">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Cirrincione </w:t>
      </w:r>
      <w:del w:id="402" w:author="Alberto D'Agostino" w:date="2025-02-03T09:55:00Z">
        <w:r w:rsidR="00640472" w:rsidDel="00494CC8">
          <w:rPr>
            <w:rFonts w:ascii="Times New Roman" w:eastAsia="Times New Roman" w:hAnsi="Times New Roman" w:cs="Times New Roman"/>
            <w:sz w:val="24"/>
            <w:szCs w:val="24"/>
          </w:rPr>
          <w:delText>et al.</w:delText>
        </w:r>
      </w:del>
      <w:ins w:id="403" w:author="Alberto D'Agostino" w:date="2025-02-03T09:55:00Z">
        <w:r w:rsidR="00494CC8" w:rsidRPr="00494CC8">
          <w:rPr>
            <w:rFonts w:ascii="Times New Roman" w:eastAsia="Times New Roman" w:hAnsi="Times New Roman" w:cs="Times New Roman"/>
            <w:i/>
            <w:sz w:val="24"/>
            <w:szCs w:val="24"/>
          </w:rPr>
          <w:t>et al.</w:t>
        </w:r>
      </w:ins>
      <w:r w:rsidR="00640472">
        <w:rPr>
          <w:rFonts w:ascii="Times New Roman" w:eastAsia="Times New Roman" w:hAnsi="Times New Roman" w:cs="Times New Roman"/>
          <w:sz w:val="24"/>
          <w:szCs w:val="24"/>
        </w:rPr>
        <w:t xml:space="preserve">, 2012; Ortolano </w:t>
      </w:r>
      <w:del w:id="404" w:author="Alberto D'Agostino" w:date="2025-02-03T09:55:00Z">
        <w:r w:rsidR="00640472" w:rsidDel="00494CC8">
          <w:rPr>
            <w:rFonts w:ascii="Times New Roman" w:eastAsia="Times New Roman" w:hAnsi="Times New Roman" w:cs="Times New Roman"/>
            <w:sz w:val="24"/>
            <w:szCs w:val="24"/>
          </w:rPr>
          <w:delText>et al.</w:delText>
        </w:r>
      </w:del>
      <w:ins w:id="405" w:author="Alberto D'Agostino" w:date="2025-02-03T09:55:00Z">
        <w:r w:rsidR="00494CC8" w:rsidRPr="00494CC8">
          <w:rPr>
            <w:rFonts w:ascii="Times New Roman" w:eastAsia="Times New Roman" w:hAnsi="Times New Roman" w:cs="Times New Roman"/>
            <w:i/>
            <w:sz w:val="24"/>
            <w:szCs w:val="24"/>
          </w:rPr>
          <w:t>et al.</w:t>
        </w:r>
      </w:ins>
      <w:r w:rsidR="00640472">
        <w:rPr>
          <w:rFonts w:ascii="Times New Roman" w:eastAsia="Times New Roman" w:hAnsi="Times New Roman" w:cs="Times New Roman"/>
          <w:sz w:val="24"/>
          <w:szCs w:val="24"/>
        </w:rPr>
        <w:t xml:space="preserve">, 2013; 2020; 2022; </w:t>
      </w:r>
      <w:r w:rsidR="00640472" w:rsidRPr="009D5A73">
        <w:rPr>
          <w:rFonts w:ascii="Times New Roman" w:eastAsia="Times New Roman" w:hAnsi="Times New Roman" w:cs="Times New Roman"/>
          <w:sz w:val="24"/>
          <w:szCs w:val="24"/>
        </w:rPr>
        <w:t xml:space="preserve">Fazio </w:t>
      </w:r>
      <w:del w:id="406" w:author="Alberto D'Agostino" w:date="2025-02-03T09:55:00Z">
        <w:r w:rsidR="00640472" w:rsidRPr="00512436" w:rsidDel="00494CC8">
          <w:rPr>
            <w:rFonts w:ascii="Times New Roman" w:eastAsia="Times New Roman" w:hAnsi="Times New Roman" w:cs="Times New Roman"/>
            <w:sz w:val="24"/>
            <w:szCs w:val="24"/>
          </w:rPr>
          <w:delText>et al.</w:delText>
        </w:r>
      </w:del>
      <w:ins w:id="407" w:author="Alberto D'Agostino" w:date="2025-02-03T09:55:00Z">
        <w:r w:rsidR="00494CC8" w:rsidRPr="00512436">
          <w:rPr>
            <w:rFonts w:ascii="Times New Roman" w:eastAsia="Times New Roman" w:hAnsi="Times New Roman" w:cs="Times New Roman"/>
            <w:i/>
            <w:sz w:val="24"/>
            <w:szCs w:val="24"/>
          </w:rPr>
          <w:t>et al.</w:t>
        </w:r>
      </w:ins>
      <w:r w:rsidR="00640472" w:rsidRPr="00512436">
        <w:rPr>
          <w:rFonts w:ascii="Times New Roman" w:eastAsia="Times New Roman" w:hAnsi="Times New Roman" w:cs="Times New Roman"/>
          <w:sz w:val="24"/>
          <w:szCs w:val="24"/>
        </w:rPr>
        <w:t>, 2018a; 2018b; 2024a; 2024b).</w:t>
      </w:r>
    </w:p>
    <w:p w14:paraId="405549B5" w14:textId="5F16BE2A"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1984, Wise and other geologists have categorized mylonitic rocks as an intermediate zone, positioned between cataclasites </w:t>
      </w:r>
      <w:r w:rsidR="00DD4238">
        <w:rPr>
          <w:rFonts w:ascii="Times New Roman" w:eastAsia="Times New Roman" w:hAnsi="Times New Roman" w:cs="Times New Roman"/>
          <w:sz w:val="24"/>
          <w:szCs w:val="24"/>
        </w:rPr>
        <w:t xml:space="preserve">(i.e., tectonic-related rock types developed at low temperature and very high strain-rate) </w:t>
      </w:r>
      <w:r>
        <w:rPr>
          <w:rFonts w:ascii="Times New Roman" w:eastAsia="Times New Roman" w:hAnsi="Times New Roman" w:cs="Times New Roman"/>
          <w:sz w:val="24"/>
          <w:szCs w:val="24"/>
        </w:rPr>
        <w:t xml:space="preserve">and the </w:t>
      </w:r>
      <w:ins w:id="408" w:author="Eugenio Fazio" w:date="2025-01-30T16:29:00Z">
        <w:r w:rsidR="00A07FC8">
          <w:rPr>
            <w:rFonts w:ascii="Times New Roman" w:eastAsia="Times New Roman" w:hAnsi="Times New Roman" w:cs="Times New Roman"/>
            <w:sz w:val="24"/>
            <w:szCs w:val="24"/>
          </w:rPr>
          <w:t>‘</w:t>
        </w:r>
      </w:ins>
      <w:r>
        <w:rPr>
          <w:rFonts w:ascii="Times New Roman" w:eastAsia="Times New Roman" w:hAnsi="Times New Roman" w:cs="Times New Roman"/>
          <w:sz w:val="24"/>
          <w:szCs w:val="24"/>
        </w:rPr>
        <w:t>ordinary</w:t>
      </w:r>
      <w:ins w:id="409" w:author="Eugenio Fazio" w:date="2025-01-30T16:29:00Z">
        <w:r w:rsidR="00A07FC8">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metamorphic rocks</w:t>
      </w:r>
      <w:r w:rsidR="00DD4238">
        <w:rPr>
          <w:rFonts w:ascii="Times New Roman" w:eastAsia="Times New Roman" w:hAnsi="Times New Roman" w:cs="Times New Roman"/>
          <w:sz w:val="24"/>
          <w:szCs w:val="24"/>
        </w:rPr>
        <w:t xml:space="preserve"> (i.e., tectonic-related rock types developed at high temperature and </w:t>
      </w:r>
      <w:ins w:id="410" w:author="Eugenio Fazio" w:date="2025-01-30T16:29:00Z">
        <w:r w:rsidR="00910303">
          <w:rPr>
            <w:rFonts w:ascii="Times New Roman" w:eastAsia="Times New Roman" w:hAnsi="Times New Roman" w:cs="Times New Roman"/>
            <w:sz w:val="24"/>
            <w:szCs w:val="24"/>
          </w:rPr>
          <w:t xml:space="preserve">at intermediate to </w:t>
        </w:r>
      </w:ins>
      <w:r w:rsidR="00DD4238">
        <w:rPr>
          <w:rFonts w:ascii="Times New Roman" w:eastAsia="Times New Roman" w:hAnsi="Times New Roman" w:cs="Times New Roman"/>
          <w:sz w:val="24"/>
          <w:szCs w:val="24"/>
        </w:rPr>
        <w:t>very low strain-rate)</w:t>
      </w:r>
      <w:r>
        <w:rPr>
          <w:rFonts w:ascii="Times New Roman" w:eastAsia="Times New Roman" w:hAnsi="Times New Roman" w:cs="Times New Roman"/>
          <w:sz w:val="24"/>
          <w:szCs w:val="24"/>
        </w:rPr>
        <w:t xml:space="preserve">. This classification is based on their strain </w:t>
      </w:r>
      <w:del w:id="411" w:author="Eugenio Fazio" w:date="2025-01-30T16:30:00Z">
        <w:r w:rsidDel="00881555">
          <w:rPr>
            <w:rFonts w:ascii="Times New Roman" w:eastAsia="Times New Roman" w:hAnsi="Times New Roman" w:cs="Times New Roman"/>
            <w:sz w:val="24"/>
            <w:szCs w:val="24"/>
          </w:rPr>
          <w:delText xml:space="preserve">and </w:delText>
        </w:r>
      </w:del>
      <w:ins w:id="412" w:author="Eugenio Fazio" w:date="2025-01-30T16:30:00Z">
        <w:r w:rsidR="00881555">
          <w:rPr>
            <w:rFonts w:ascii="Times New Roman" w:eastAsia="Times New Roman" w:hAnsi="Times New Roman" w:cs="Times New Roman"/>
            <w:sz w:val="24"/>
            <w:szCs w:val="24"/>
          </w:rPr>
          <w:t xml:space="preserve">vs </w:t>
        </w:r>
      </w:ins>
      <w:r>
        <w:rPr>
          <w:rFonts w:ascii="Times New Roman" w:eastAsia="Times New Roman" w:hAnsi="Times New Roman" w:cs="Times New Roman"/>
          <w:sz w:val="24"/>
          <w:szCs w:val="24"/>
        </w:rPr>
        <w:t>recovery rates, which are moderate compared to other tectonites (</w:t>
      </w:r>
      <w:bookmarkStart w:id="413" w:name="_Hlk185339334"/>
      <w:r>
        <w:rPr>
          <w:rFonts w:ascii="Times New Roman" w:eastAsia="Times New Roman" w:hAnsi="Times New Roman" w:cs="Times New Roman"/>
          <w:sz w:val="24"/>
          <w:szCs w:val="24"/>
        </w:rPr>
        <w:t xml:space="preserve">i.e., rock types </w:t>
      </w:r>
      <w:del w:id="414" w:author="Eugenio Fazio" w:date="2025-01-30T16:30:00Z">
        <w:r w:rsidDel="00881555">
          <w:rPr>
            <w:rFonts w:ascii="Times New Roman" w:eastAsia="Times New Roman" w:hAnsi="Times New Roman" w:cs="Times New Roman"/>
            <w:sz w:val="24"/>
            <w:szCs w:val="24"/>
          </w:rPr>
          <w:lastRenderedPageBreak/>
          <w:delText xml:space="preserve">penetratively and pervasively </w:delText>
        </w:r>
      </w:del>
      <w:r>
        <w:rPr>
          <w:rFonts w:ascii="Times New Roman" w:eastAsia="Times New Roman" w:hAnsi="Times New Roman" w:cs="Times New Roman"/>
          <w:sz w:val="24"/>
          <w:szCs w:val="24"/>
        </w:rPr>
        <w:t xml:space="preserve">characterized by </w:t>
      </w:r>
      <w:ins w:id="415" w:author="Eugenio Fazio" w:date="2025-01-30T16:30:00Z">
        <w:r w:rsidR="00881555">
          <w:rPr>
            <w:rFonts w:ascii="Times New Roman" w:eastAsia="Times New Roman" w:hAnsi="Times New Roman" w:cs="Times New Roman"/>
            <w:sz w:val="24"/>
            <w:szCs w:val="24"/>
          </w:rPr>
          <w:t xml:space="preserve">penetratively and pervasively </w:t>
        </w:r>
      </w:ins>
      <w:r>
        <w:rPr>
          <w:rFonts w:ascii="Times New Roman" w:eastAsia="Times New Roman" w:hAnsi="Times New Roman" w:cs="Times New Roman"/>
          <w:sz w:val="24"/>
          <w:szCs w:val="24"/>
        </w:rPr>
        <w:t>tectonic-related structural features</w:t>
      </w:r>
      <w:bookmarkEnd w:id="413"/>
      <w:r>
        <w:rPr>
          <w:rFonts w:ascii="Times New Roman" w:eastAsia="Times New Roman" w:hAnsi="Times New Roman" w:cs="Times New Roman"/>
          <w:sz w:val="24"/>
          <w:szCs w:val="24"/>
        </w:rPr>
        <w:t>). As such, mylonitic rock</w:t>
      </w:r>
      <w:r w:rsidR="000E2E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investigations </w:t>
      </w:r>
      <w:r w:rsidR="000E2E0B">
        <w:rPr>
          <w:rFonts w:ascii="Times New Roman" w:eastAsia="Times New Roman" w:hAnsi="Times New Roman" w:cs="Times New Roman"/>
          <w:sz w:val="24"/>
          <w:szCs w:val="24"/>
        </w:rPr>
        <w:t>allows for</w:t>
      </w:r>
      <w:r>
        <w:rPr>
          <w:rFonts w:ascii="Times New Roman" w:eastAsia="Times New Roman" w:hAnsi="Times New Roman" w:cs="Times New Roman"/>
          <w:sz w:val="24"/>
          <w:szCs w:val="24"/>
        </w:rPr>
        <w:t xml:space="preserve"> t</w:t>
      </w:r>
      <w:r w:rsidR="000E2E0B">
        <w:rPr>
          <w:rFonts w:ascii="Times New Roman" w:eastAsia="Times New Roman" w:hAnsi="Times New Roman" w:cs="Times New Roman"/>
          <w:sz w:val="24"/>
          <w:szCs w:val="24"/>
        </w:rPr>
        <w:t>he</w:t>
      </w:r>
      <w:r>
        <w:rPr>
          <w:rFonts w:ascii="Times New Roman" w:eastAsia="Times New Roman" w:hAnsi="Times New Roman" w:cs="Times New Roman"/>
          <w:sz w:val="24"/>
          <w:szCs w:val="24"/>
        </w:rPr>
        <w:t xml:space="preserve"> unravel</w:t>
      </w:r>
      <w:r w:rsidR="000E2E0B">
        <w:rPr>
          <w:rFonts w:ascii="Times New Roman" w:eastAsia="Times New Roman" w:hAnsi="Times New Roman" w:cs="Times New Roman"/>
          <w:sz w:val="24"/>
          <w:szCs w:val="24"/>
        </w:rPr>
        <w:t>ling of</w:t>
      </w:r>
      <w:r>
        <w:rPr>
          <w:rFonts w:ascii="Times New Roman" w:eastAsia="Times New Roman" w:hAnsi="Times New Roman" w:cs="Times New Roman"/>
          <w:sz w:val="24"/>
          <w:szCs w:val="24"/>
        </w:rPr>
        <w:t xml:space="preserve"> Earth's geodynamics, representing, where well preserved, a "moving picture of the Earth."</w:t>
      </w:r>
    </w:p>
    <w:p w14:paraId="22F98543" w14:textId="4388D307"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we use</w:t>
      </w:r>
      <w:r w:rsidR="000E2E0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mylonitic rocks derived from the activity of the Palmi Shear Zone (Ortolano </w:t>
      </w:r>
      <w:del w:id="416" w:author="Alberto D'Agostino" w:date="2025-02-03T09:55:00Z">
        <w:r w:rsidDel="00494CC8">
          <w:rPr>
            <w:rFonts w:ascii="Times New Roman" w:eastAsia="Times New Roman" w:hAnsi="Times New Roman" w:cs="Times New Roman"/>
            <w:sz w:val="24"/>
            <w:szCs w:val="24"/>
          </w:rPr>
          <w:delText>et al.</w:delText>
        </w:r>
      </w:del>
      <w:ins w:id="417"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2020</w:t>
      </w:r>
      <w:r w:rsidRPr="009D5A73">
        <w:rPr>
          <w:rFonts w:ascii="Times New Roman" w:eastAsia="Times New Roman" w:hAnsi="Times New Roman" w:cs="Times New Roman"/>
          <w:sz w:val="24"/>
          <w:szCs w:val="24"/>
        </w:rPr>
        <w:t xml:space="preserve">; </w:t>
      </w:r>
      <w:r w:rsidRPr="009E0817">
        <w:rPr>
          <w:rFonts w:ascii="Times New Roman" w:eastAsia="Times New Roman" w:hAnsi="Times New Roman" w:cs="Times New Roman"/>
          <w:sz w:val="24"/>
          <w:szCs w:val="24"/>
        </w:rPr>
        <w:t xml:space="preserve">Fazio </w:t>
      </w:r>
      <w:del w:id="418" w:author="Alberto D'Agostino" w:date="2025-02-03T09:55:00Z">
        <w:r w:rsidRPr="00512436" w:rsidDel="00494CC8">
          <w:rPr>
            <w:rFonts w:ascii="Times New Roman" w:eastAsia="Times New Roman" w:hAnsi="Times New Roman" w:cs="Times New Roman"/>
            <w:sz w:val="24"/>
            <w:szCs w:val="24"/>
          </w:rPr>
          <w:delText>et al.</w:delText>
        </w:r>
      </w:del>
      <w:ins w:id="419" w:author="Alberto D'Agostino" w:date="2025-02-03T09:55:00Z">
        <w:r w:rsidR="00494CC8" w:rsidRPr="00512436">
          <w:rPr>
            <w:rFonts w:ascii="Times New Roman" w:eastAsia="Times New Roman" w:hAnsi="Times New Roman" w:cs="Times New Roman"/>
            <w:i/>
            <w:sz w:val="24"/>
            <w:szCs w:val="24"/>
          </w:rPr>
          <w:t>et al.</w:t>
        </w:r>
      </w:ins>
      <w:r w:rsidRPr="00512436">
        <w:rPr>
          <w:rFonts w:ascii="Times New Roman" w:eastAsia="Times New Roman" w:hAnsi="Times New Roman" w:cs="Times New Roman"/>
          <w:sz w:val="24"/>
          <w:szCs w:val="24"/>
        </w:rPr>
        <w:t>, 2024</w:t>
      </w:r>
      <w:ins w:id="420" w:author="Alberto D'Agostino" w:date="2025-02-03T11:02:00Z">
        <w:r w:rsidR="00512436" w:rsidRPr="00512436">
          <w:rPr>
            <w:rFonts w:ascii="Times New Roman" w:eastAsia="Times New Roman" w:hAnsi="Times New Roman" w:cs="Times New Roman"/>
            <w:sz w:val="24"/>
            <w:szCs w:val="24"/>
          </w:rPr>
          <w:t>a</w:t>
        </w:r>
      </w:ins>
      <w:r w:rsidRPr="00512436">
        <w:rPr>
          <w:rFonts w:ascii="Times New Roman" w:eastAsia="Times New Roman" w:hAnsi="Times New Roman" w:cs="Times New Roman"/>
          <w:sz w:val="24"/>
          <w:szCs w:val="24"/>
        </w:rPr>
        <w:t>) as</w:t>
      </w:r>
      <w:r>
        <w:rPr>
          <w:rFonts w:ascii="Times New Roman" w:eastAsia="Times New Roman" w:hAnsi="Times New Roman" w:cs="Times New Roman"/>
          <w:sz w:val="24"/>
          <w:szCs w:val="24"/>
        </w:rPr>
        <w:t xml:space="preserve"> an example for </w:t>
      </w:r>
      <w:ins w:id="421" w:author="Eugenio Fazio" w:date="2025-01-30T16:31:00Z">
        <w:r w:rsidR="001E6BEA">
          <w:rPr>
            <w:rFonts w:ascii="Times New Roman" w:eastAsia="Times New Roman" w:hAnsi="Times New Roman" w:cs="Times New Roman"/>
            <w:sz w:val="24"/>
            <w:szCs w:val="24"/>
          </w:rPr>
          <w:t xml:space="preserve">testing </w:t>
        </w:r>
      </w:ins>
      <w:r>
        <w:rPr>
          <w:rFonts w:ascii="Times New Roman" w:eastAsia="Times New Roman" w:hAnsi="Times New Roman" w:cs="Times New Roman"/>
          <w:sz w:val="24"/>
          <w:szCs w:val="24"/>
        </w:rPr>
        <w:t xml:space="preserve">the workflow </w:t>
      </w:r>
      <w:del w:id="422" w:author="Eugenio Fazio" w:date="2025-01-30T16:31:00Z">
        <w:r w:rsidDel="001E6BEA">
          <w:rPr>
            <w:rFonts w:ascii="Times New Roman" w:eastAsia="Times New Roman" w:hAnsi="Times New Roman" w:cs="Times New Roman"/>
            <w:sz w:val="24"/>
            <w:szCs w:val="24"/>
          </w:rPr>
          <w:delText xml:space="preserve">testing </w:delText>
        </w:r>
      </w:del>
      <w:r>
        <w:rPr>
          <w:rFonts w:ascii="Times New Roman" w:eastAsia="Times New Roman" w:hAnsi="Times New Roman" w:cs="Times New Roman"/>
          <w:sz w:val="24"/>
          <w:szCs w:val="24"/>
        </w:rPr>
        <w:t xml:space="preserve">of the proposed </w:t>
      </w:r>
      <w:r w:rsidR="00F627D1">
        <w:rPr>
          <w:rFonts w:ascii="Times New Roman" w:eastAsia="Times New Roman" w:hAnsi="Times New Roman" w:cs="Times New Roman"/>
          <w:sz w:val="24"/>
          <w:szCs w:val="24"/>
        </w:rPr>
        <w:t>MGS</w:t>
      </w:r>
      <w:r>
        <w:rPr>
          <w:rFonts w:ascii="Times New Roman" w:eastAsia="Times New Roman" w:hAnsi="Times New Roman" w:cs="Times New Roman"/>
          <w:sz w:val="24"/>
          <w:szCs w:val="24"/>
        </w:rPr>
        <w:t xml:space="preserv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project. </w:t>
      </w:r>
    </w:p>
    <w:p w14:paraId="0000003A" w14:textId="77777777" w:rsidR="00696B80" w:rsidRDefault="00734CE6">
      <w:pPr>
        <w:pStyle w:val="Titolo1"/>
        <w:spacing w:line="480" w:lineRule="auto"/>
        <w:ind w:left="1" w:hanging="3"/>
      </w:pPr>
      <w:bookmarkStart w:id="423" w:name="_heading=h.okuocxtxbb8i" w:colFirst="0" w:colLast="0"/>
      <w:bookmarkEnd w:id="423"/>
      <w:r>
        <w:t>Methodology</w:t>
      </w:r>
    </w:p>
    <w:p w14:paraId="0000003F" w14:textId="09E520C3" w:rsidR="00696B80" w:rsidRDefault="00195201" w:rsidP="00520E5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34CE6">
        <w:rPr>
          <w:rFonts w:ascii="Times New Roman" w:eastAsia="Times New Roman" w:hAnsi="Times New Roman" w:cs="Times New Roman"/>
          <w:sz w:val="24"/>
          <w:szCs w:val="24"/>
        </w:rPr>
        <w:t>The challenges faced during the implementation of a “static-website” generator primarily revolved around the need to represent multitype and multiscale geological data simultaneously within the same web view, providing at the same time non-expert users with a friendly way of generating HTML codes. The complexity of handling multi</w:t>
      </w:r>
      <w:ins w:id="424" w:author="Eugenio Fazio" w:date="2025-01-30T16:32:00Z">
        <w:r w:rsidR="007E7C6F">
          <w:rPr>
            <w:rFonts w:ascii="Times New Roman" w:eastAsia="Times New Roman" w:hAnsi="Times New Roman" w:cs="Times New Roman"/>
            <w:sz w:val="24"/>
            <w:szCs w:val="24"/>
          </w:rPr>
          <w:t>-</w:t>
        </w:r>
      </w:ins>
      <w:r w:rsidR="00734CE6">
        <w:rPr>
          <w:rFonts w:ascii="Times New Roman" w:eastAsia="Times New Roman" w:hAnsi="Times New Roman" w:cs="Times New Roman"/>
          <w:sz w:val="24"/>
          <w:szCs w:val="24"/>
        </w:rPr>
        <w:t>type and multi</w:t>
      </w:r>
      <w:ins w:id="425" w:author="Eugenio Fazio" w:date="2025-01-30T16:32:00Z">
        <w:r w:rsidR="007E7C6F">
          <w:rPr>
            <w:rFonts w:ascii="Times New Roman" w:eastAsia="Times New Roman" w:hAnsi="Times New Roman" w:cs="Times New Roman"/>
            <w:sz w:val="24"/>
            <w:szCs w:val="24"/>
          </w:rPr>
          <w:t>-</w:t>
        </w:r>
      </w:ins>
      <w:r w:rsidR="00734CE6">
        <w:rPr>
          <w:rFonts w:ascii="Times New Roman" w:eastAsia="Times New Roman" w:hAnsi="Times New Roman" w:cs="Times New Roman"/>
          <w:sz w:val="24"/>
          <w:szCs w:val="24"/>
        </w:rPr>
        <w:t>scale geological data is determined by different types of data, structures</w:t>
      </w:r>
      <w:ins w:id="426" w:author="Eugenio Fazio" w:date="2025-01-30T16:32:00Z">
        <w:r w:rsidR="000154E5">
          <w:rPr>
            <w:rFonts w:ascii="Times New Roman" w:eastAsia="Times New Roman" w:hAnsi="Times New Roman" w:cs="Times New Roman"/>
            <w:sz w:val="24"/>
            <w:szCs w:val="24"/>
          </w:rPr>
          <w:t>,</w:t>
        </w:r>
      </w:ins>
      <w:r w:rsidR="00734CE6">
        <w:rPr>
          <w:rFonts w:ascii="Times New Roman" w:eastAsia="Times New Roman" w:hAnsi="Times New Roman" w:cs="Times New Roman"/>
          <w:sz w:val="24"/>
          <w:szCs w:val="24"/>
        </w:rPr>
        <w:t xml:space="preserve"> and queries.</w:t>
      </w:r>
    </w:p>
    <w:p w14:paraId="00000040" w14:textId="0D266ECE"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Raster data-type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contains information referring to a single cell</w:t>
      </w:r>
      <w:ins w:id="427" w:author="Eugenio Fazio" w:date="2025-01-30T16:33:00Z">
        <w:r w:rsidR="00531929">
          <w:rPr>
            <w:rFonts w:ascii="Times New Roman" w:eastAsia="Times New Roman" w:hAnsi="Times New Roman" w:cs="Times New Roman"/>
            <w:sz w:val="24"/>
            <w:szCs w:val="24"/>
          </w:rPr>
          <w:t xml:space="preserve"> (pixel)</w:t>
        </w:r>
      </w:ins>
      <w:r>
        <w:rPr>
          <w:rFonts w:ascii="Times New Roman" w:eastAsia="Times New Roman" w:hAnsi="Times New Roman" w:cs="Times New Roman"/>
          <w:sz w:val="24"/>
          <w:szCs w:val="24"/>
        </w:rPr>
        <w:t xml:space="preserve"> defined by specific coordinates</w:t>
      </w:r>
      <w:ins w:id="428" w:author="Eugenio Fazio" w:date="2025-01-30T16:33:00Z">
        <w:r w:rsidR="009C5303">
          <w:rPr>
            <w:rFonts w:ascii="Times New Roman" w:eastAsia="Times New Roman" w:hAnsi="Times New Roman" w:cs="Times New Roman"/>
            <w:sz w:val="24"/>
            <w:szCs w:val="24"/>
          </w:rPr>
          <w:t xml:space="preserve"> and value</w:t>
        </w:r>
      </w:ins>
      <w:r>
        <w:rPr>
          <w:rFonts w:ascii="Times New Roman" w:eastAsia="Times New Roman" w:hAnsi="Times New Roman" w:cs="Times New Roman"/>
          <w:sz w:val="24"/>
          <w:szCs w:val="24"/>
        </w:rPr>
        <w:t xml:space="preserve">. It consists of an array that assigns one (or more) values following a precise and continuous 2D type indexing. Defining the location of the array at a precise point in real space is an integral part of the data itself. Indeed, within the geographical domain, it is standard practice to georeference raster data by utilizing parameters contained within a coordinate reference system (CRS) definition file or metadata associated with the specific datum (e.g., GeoTIFF). For geographical raster data, a precise and unique location on a reference datum must be referenced for each cell within the dataset. Several widely used tools also allow coordinate conversion between datums, by considering validity ranges and unavoidable deformations </w:t>
      </w:r>
      <w:r w:rsidRPr="0011490B">
        <w:rPr>
          <w:rFonts w:ascii="Times New Roman" w:eastAsia="Times New Roman" w:hAnsi="Times New Roman" w:cs="Times New Roman"/>
          <w:sz w:val="24"/>
          <w:szCs w:val="24"/>
          <w:rPrChange w:id="429" w:author="Alberto D'Agostino" w:date="2025-02-03T10:16:00Z">
            <w:rPr>
              <w:rFonts w:ascii="Times New Roman" w:eastAsia="Times New Roman" w:hAnsi="Times New Roman" w:cs="Times New Roman"/>
              <w:sz w:val="24"/>
              <w:szCs w:val="24"/>
              <w:highlight w:val="cyan"/>
            </w:rPr>
          </w:rPrChange>
        </w:rPr>
        <w:t>(Snyder, 1997)</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non-geographic raster data (e.g., optical microscope scans of rocks thin sections), </w:t>
      </w:r>
      <w:commentRangeStart w:id="430"/>
      <w:commentRangeStart w:id="431"/>
      <w:r>
        <w:rPr>
          <w:rFonts w:ascii="Times New Roman" w:eastAsia="Times New Roman" w:hAnsi="Times New Roman" w:cs="Times New Roman"/>
          <w:sz w:val="24"/>
          <w:szCs w:val="24"/>
        </w:rPr>
        <w:t xml:space="preserve">although georeferencing the image into an oriented 3D datum by meticulously acquiring topographic information during sample extraction would be theoretically feasible, the operational complexities and the limited utility </w:t>
      </w:r>
      <w:r>
        <w:rPr>
          <w:rFonts w:ascii="Times New Roman" w:eastAsia="Times New Roman" w:hAnsi="Times New Roman" w:cs="Times New Roman"/>
          <w:sz w:val="24"/>
          <w:szCs w:val="24"/>
        </w:rPr>
        <w:lastRenderedPageBreak/>
        <w:t>of high-accuracy information for geological purposes make such process impractical. It would be possible to assign a precise geographic location like, for example, the exact placement and orientation at the original scale of the rock sample from which a thin section is extracted. However, apart from being usually unreasonable, this is not practically possible due to the extreme scale difference between minerals displayed in a thin section (usually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meters scale) and rock outcrops (up to 10</w:t>
      </w:r>
      <w:r>
        <w:rPr>
          <w:rFonts w:ascii="Times New Roman" w:eastAsia="Times New Roman" w:hAnsi="Times New Roman" w:cs="Times New Roman"/>
          <w:sz w:val="24"/>
          <w:szCs w:val="24"/>
          <w:vertAlign w:val="superscript"/>
        </w:rPr>
        <w:t xml:space="preserve">3 </w:t>
      </w:r>
      <w:r>
        <w:rPr>
          <w:rFonts w:ascii="Times New Roman" w:eastAsia="Times New Roman" w:hAnsi="Times New Roman" w:cs="Times New Roman"/>
          <w:sz w:val="24"/>
          <w:szCs w:val="24"/>
        </w:rPr>
        <w:t xml:space="preserve">metric scale). Finally, attempting to define microscale raster data using the same paradigms employed for cartographic rasters or sensor/satellite image datasets lacks both theoretical and practical justification. Consequently, the need arises to move beyond the standard paradigm that uses two-way correspondences between internal coordinates in a raster and coordinates in a geo-cartographic reference system. </w:t>
      </w:r>
    </w:p>
    <w:p w14:paraId="00000041"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paradigm assumes a bidirectional correspondence between a pixel in the raster with a physically existing point in space; for the reasons stated above, it may not always be applicable or have meaningful results. It must therefore be recognized that there is a threshold of detail beyond which, for the purpose of communicative effectiveness, the notion of a digital twin of a georeferenced object in space is no longer applicable. Consequently, links between information and non-geographically referenced data need to be established. This goal must also be achieved by continuing to use web representations akin to maps or 3D navigators while employing non-geographic reference systems.</w:t>
      </w:r>
      <w:commentRangeEnd w:id="430"/>
      <w:r w:rsidR="00991C46">
        <w:rPr>
          <w:rStyle w:val="Rimandocommento"/>
        </w:rPr>
        <w:commentReference w:id="430"/>
      </w:r>
      <w:commentRangeEnd w:id="431"/>
      <w:r w:rsidR="00D63A27">
        <w:rPr>
          <w:rStyle w:val="Rimandocommento"/>
        </w:rPr>
        <w:commentReference w:id="431"/>
      </w:r>
    </w:p>
    <w:p w14:paraId="00000042"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considerations can also be deemed pertinent in the context of vector-type data. Geometric primitives, defined by the coordinates of vertices and their inherent structures, can be referenced to non-geographic, local Cartesian coordinate systems. As a consequence, in a multi-scalar model the approach of having a single reference system for all data must be bypassed. While the convenience of a unified representation system is sacrificed, there is a distinct communicative advantage in leveraging the diverse array of geometric data representation systems available today. These </w:t>
      </w:r>
      <w:commentRangeStart w:id="432"/>
      <w:commentRangeStart w:id="433"/>
      <w:r>
        <w:rPr>
          <w:rFonts w:ascii="Times New Roman" w:eastAsia="Times New Roman" w:hAnsi="Times New Roman" w:cs="Times New Roman"/>
          <w:sz w:val="24"/>
          <w:szCs w:val="24"/>
        </w:rPr>
        <w:t>include 3D models</w:t>
      </w:r>
      <w:commentRangeEnd w:id="432"/>
      <w:r w:rsidR="002067AB">
        <w:rPr>
          <w:rStyle w:val="Rimandocommento"/>
        </w:rPr>
        <w:commentReference w:id="432"/>
      </w:r>
      <w:commentRangeEnd w:id="433"/>
      <w:r w:rsidR="004C5E71">
        <w:rPr>
          <w:rStyle w:val="Rimandocommento"/>
        </w:rPr>
        <w:commentReference w:id="433"/>
      </w:r>
      <w:r>
        <w:rPr>
          <w:rFonts w:ascii="Times New Roman" w:eastAsia="Times New Roman" w:hAnsi="Times New Roman" w:cs="Times New Roman"/>
          <w:sz w:val="24"/>
          <w:szCs w:val="24"/>
        </w:rPr>
        <w:t>, traditional geographic information systems (GIS), and 2D maps tailored for microscopic or small-scale features. The web development landscape offers numerous open-</w:t>
      </w:r>
      <w:r>
        <w:rPr>
          <w:rFonts w:ascii="Times New Roman" w:eastAsia="Times New Roman" w:hAnsi="Times New Roman" w:cs="Times New Roman"/>
          <w:sz w:val="24"/>
          <w:szCs w:val="24"/>
        </w:rPr>
        <w:lastRenderedPageBreak/>
        <w:t>source libraries that empower data scientists to readily create web viewers with minimal resources and technical expertise.</w:t>
      </w:r>
    </w:p>
    <w:p w14:paraId="00000043" w14:textId="7F5C8469"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geographic datasets from geological surveys, 3D models from topographic surveys, and image-sensing analyses conducted on thin sections, it is possible to generate easy-to-publish data visualization and query interfaces with a few steps and basic web development skills. Using some of the most popular JavaScript libraries that are freely available under an open-source license, it is possible to configure a complete framework that contains it.  </w:t>
      </w:r>
    </w:p>
    <w:p w14:paraId="00000044"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Bootstrap and JQuery libraries for graphics and general layout of the website. </w:t>
      </w:r>
    </w:p>
    <w:p w14:paraId="00000045" w14:textId="2E8774E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OpenLayers and LeafLet libraries for the geographic data and </w:t>
      </w:r>
      <w:r w:rsidR="00F20AFC">
        <w:rPr>
          <w:rFonts w:ascii="Times New Roman" w:eastAsia="Times New Roman" w:hAnsi="Times New Roman" w:cs="Times New Roman"/>
          <w:color w:val="000000"/>
          <w:sz w:val="24"/>
          <w:szCs w:val="24"/>
        </w:rPr>
        <w:t>Web-GIS</w:t>
      </w:r>
      <w:r>
        <w:rPr>
          <w:rFonts w:ascii="Times New Roman" w:eastAsia="Times New Roman" w:hAnsi="Times New Roman" w:cs="Times New Roman"/>
          <w:color w:val="000000"/>
          <w:sz w:val="24"/>
          <w:szCs w:val="24"/>
        </w:rPr>
        <w:t xml:space="preserve"> </w:t>
      </w:r>
    </w:p>
    <w:p w14:paraId="00000046"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THREE.Js library for the representation of 3D models </w:t>
      </w:r>
    </w:p>
    <w:p w14:paraId="00000048" w14:textId="53D59712"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some purpose-built algorithms </w:t>
      </w:r>
      <w:r w:rsidR="009329F9">
        <w:rPr>
          <w:rFonts w:ascii="Times New Roman" w:eastAsia="Times New Roman" w:hAnsi="Times New Roman" w:cs="Times New Roman"/>
          <w:sz w:val="24"/>
          <w:szCs w:val="24"/>
        </w:rPr>
        <w:t xml:space="preserve">developed </w:t>
      </w:r>
      <w:r>
        <w:rPr>
          <w:rFonts w:ascii="Times New Roman" w:eastAsia="Times New Roman" w:hAnsi="Times New Roman" w:cs="Times New Roman"/>
          <w:sz w:val="24"/>
          <w:szCs w:val="24"/>
        </w:rPr>
        <w:t xml:space="preserve">in Python, which can also be embedded in QGIS, ArcGIS and other software, it is possible to generate pre-configured HTML files for quick publication on a blog or website. To take advantage of the communication capabilities offered by Web tools, it is necessary to expose the results in Web sites by using the capability offered by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front-end systems developed in HTML5. Numerous possibilities exist for a user not skilled in web development to easily export a map project to a website or </w:t>
      </w:r>
      <w:r w:rsidR="00F20AFC">
        <w:rPr>
          <w:rFonts w:ascii="Times New Roman" w:eastAsia="Times New Roman" w:hAnsi="Times New Roman" w:cs="Times New Roman"/>
          <w:i/>
          <w:sz w:val="24"/>
          <w:szCs w:val="24"/>
        </w:rPr>
        <w:t>Web-GIS</w:t>
      </w:r>
      <w:r>
        <w:rPr>
          <w:rFonts w:ascii="Times New Roman" w:eastAsia="Times New Roman" w:hAnsi="Times New Roman" w:cs="Times New Roman"/>
          <w:sz w:val="24"/>
          <w:szCs w:val="24"/>
        </w:rPr>
        <w:t xml:space="preserve"> service, either by taking advantage of paid APIs or open-source JavaScript libraries </w:t>
      </w:r>
      <w:r w:rsidRPr="00AB19A9">
        <w:rPr>
          <w:rFonts w:ascii="Times New Roman" w:eastAsia="Times New Roman" w:hAnsi="Times New Roman" w:cs="Times New Roman"/>
          <w:sz w:val="24"/>
          <w:szCs w:val="24"/>
          <w:rPrChange w:id="434" w:author="Alberto D'Agostino" w:date="2025-02-03T10:18:00Z">
            <w:rPr>
              <w:rFonts w:ascii="Times New Roman" w:eastAsia="Times New Roman" w:hAnsi="Times New Roman" w:cs="Times New Roman"/>
              <w:sz w:val="24"/>
              <w:szCs w:val="24"/>
              <w:highlight w:val="cyan"/>
            </w:rPr>
          </w:rPrChange>
        </w:rPr>
        <w:t>(Mason, 202</w:t>
      </w:r>
      <w:ins w:id="435" w:author="Alberto D'Agostino" w:date="2025-02-03T10:18:00Z">
        <w:r w:rsidR="0011490B" w:rsidRPr="00AB19A9">
          <w:rPr>
            <w:rFonts w:ascii="Times New Roman" w:eastAsia="Times New Roman" w:hAnsi="Times New Roman" w:cs="Times New Roman"/>
            <w:sz w:val="24"/>
            <w:szCs w:val="24"/>
            <w:rPrChange w:id="436" w:author="Alberto D'Agostino" w:date="2025-02-03T10:18:00Z">
              <w:rPr>
                <w:rFonts w:ascii="Times New Roman" w:eastAsia="Times New Roman" w:hAnsi="Times New Roman" w:cs="Times New Roman"/>
                <w:sz w:val="24"/>
                <w:szCs w:val="24"/>
                <w:highlight w:val="cyan"/>
              </w:rPr>
            </w:rPrChange>
          </w:rPr>
          <w:t>0</w:t>
        </w:r>
      </w:ins>
      <w:del w:id="437" w:author="Alberto D'Agostino" w:date="2025-02-03T10:18:00Z">
        <w:r w:rsidRPr="00AB19A9" w:rsidDel="0011490B">
          <w:rPr>
            <w:rFonts w:ascii="Times New Roman" w:eastAsia="Times New Roman" w:hAnsi="Times New Roman" w:cs="Times New Roman"/>
            <w:sz w:val="24"/>
            <w:szCs w:val="24"/>
            <w:rPrChange w:id="438" w:author="Alberto D'Agostino" w:date="2025-02-03T10:18:00Z">
              <w:rPr>
                <w:rFonts w:ascii="Times New Roman" w:eastAsia="Times New Roman" w:hAnsi="Times New Roman" w:cs="Times New Roman"/>
                <w:sz w:val="24"/>
                <w:szCs w:val="24"/>
                <w:highlight w:val="cyan"/>
              </w:rPr>
            </w:rPrChange>
          </w:rPr>
          <w:delText>2</w:delText>
        </w:r>
      </w:del>
      <w:r w:rsidRPr="00AB19A9">
        <w:rPr>
          <w:rFonts w:ascii="Times New Roman" w:eastAsia="Times New Roman" w:hAnsi="Times New Roman" w:cs="Times New Roman"/>
          <w:sz w:val="24"/>
          <w:szCs w:val="24"/>
          <w:rPrChange w:id="439" w:author="Alberto D'Agostino" w:date="2025-02-03T10:18:00Z">
            <w:rPr>
              <w:rFonts w:ascii="Times New Roman" w:eastAsia="Times New Roman" w:hAnsi="Times New Roman" w:cs="Times New Roman"/>
              <w:sz w:val="24"/>
              <w:szCs w:val="24"/>
              <w:highlight w:val="cyan"/>
            </w:rPr>
          </w:rPrChange>
        </w:rPr>
        <w:t>).</w:t>
      </w:r>
      <w:r>
        <w:rPr>
          <w:rFonts w:ascii="Times New Roman" w:eastAsia="Times New Roman" w:hAnsi="Times New Roman" w:cs="Times New Roman"/>
          <w:sz w:val="24"/>
          <w:szCs w:val="24"/>
        </w:rPr>
        <w:t xml:space="preserve"> </w:t>
      </w:r>
    </w:p>
    <w:p w14:paraId="00000049" w14:textId="39BF6154"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Thanks to some open-source projects, it is possible to configure a web service for visualizing 3D data and/or 2D vector elements overlaid on images. In specific, the JavaScript library Three.js </w:t>
      </w:r>
      <w:r w:rsidRPr="00AB19A9">
        <w:rPr>
          <w:rFonts w:ascii="Times New Roman" w:eastAsia="Times New Roman" w:hAnsi="Times New Roman" w:cs="Times New Roman"/>
          <w:sz w:val="24"/>
          <w:szCs w:val="24"/>
          <w:rPrChange w:id="440" w:author="Alberto D'Agostino" w:date="2025-02-03T10:18:00Z">
            <w:rPr>
              <w:rFonts w:ascii="Times New Roman" w:eastAsia="Times New Roman" w:hAnsi="Times New Roman" w:cs="Times New Roman"/>
              <w:sz w:val="24"/>
              <w:szCs w:val="24"/>
              <w:highlight w:val="cyan"/>
            </w:rPr>
          </w:rPrChange>
        </w:rPr>
        <w:t>(Danchilla, 2012)</w:t>
      </w:r>
      <w:r>
        <w:rPr>
          <w:rFonts w:ascii="Times New Roman" w:eastAsia="Times New Roman" w:hAnsi="Times New Roman" w:cs="Times New Roman"/>
          <w:sz w:val="24"/>
          <w:szCs w:val="24"/>
        </w:rPr>
        <w:t xml:space="preserve"> allows the visualization of 3D models within web pages</w:t>
      </w:r>
      <w:r w:rsidR="009329F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329F9">
        <w:rPr>
          <w:rFonts w:ascii="Times New Roman" w:eastAsia="Times New Roman" w:hAnsi="Times New Roman" w:cs="Times New Roman"/>
          <w:sz w:val="24"/>
          <w:szCs w:val="24"/>
        </w:rPr>
        <w:t xml:space="preserve">while the </w:t>
      </w:r>
      <w:r>
        <w:rPr>
          <w:rFonts w:ascii="Times New Roman" w:eastAsia="Times New Roman" w:hAnsi="Times New Roman" w:cs="Times New Roman"/>
          <w:sz w:val="24"/>
          <w:szCs w:val="24"/>
        </w:rPr>
        <w:t xml:space="preserve">libraries LeafLet </w:t>
      </w:r>
      <w:r w:rsidRPr="00AB19A9">
        <w:rPr>
          <w:rFonts w:ascii="Times New Roman" w:eastAsia="Times New Roman" w:hAnsi="Times New Roman" w:cs="Times New Roman"/>
          <w:sz w:val="24"/>
          <w:szCs w:val="24"/>
          <w:rPrChange w:id="441" w:author="Alberto D'Agostino" w:date="2025-02-03T10:20:00Z">
            <w:rPr>
              <w:rFonts w:ascii="Times New Roman" w:eastAsia="Times New Roman" w:hAnsi="Times New Roman" w:cs="Times New Roman"/>
              <w:sz w:val="24"/>
              <w:szCs w:val="24"/>
              <w:highlight w:val="cyan"/>
            </w:rPr>
          </w:rPrChange>
        </w:rPr>
        <w:t>(Gede, 2023</w:t>
      </w:r>
      <w:ins w:id="442" w:author="Alberto D'Agostino" w:date="2025-02-03T10:20:00Z">
        <w:r w:rsidR="00AB19A9" w:rsidRPr="00AB19A9">
          <w:rPr>
            <w:rFonts w:ascii="Times New Roman" w:eastAsia="Times New Roman" w:hAnsi="Times New Roman" w:cs="Times New Roman"/>
            <w:sz w:val="24"/>
            <w:szCs w:val="24"/>
            <w:rPrChange w:id="443" w:author="Alberto D'Agostino" w:date="2025-02-03T10:20:00Z">
              <w:rPr>
                <w:rFonts w:ascii="Times New Roman" w:eastAsia="Times New Roman" w:hAnsi="Times New Roman" w:cs="Times New Roman"/>
                <w:sz w:val="24"/>
                <w:szCs w:val="24"/>
                <w:highlight w:val="cyan"/>
              </w:rPr>
            </w:rPrChange>
          </w:rPr>
          <w:t xml:space="preserve">; </w:t>
        </w:r>
      </w:ins>
      <w:del w:id="444" w:author="Alberto D'Agostino" w:date="2025-02-03T10:20:00Z">
        <w:r w:rsidRPr="00AB19A9" w:rsidDel="00AB19A9">
          <w:rPr>
            <w:rFonts w:ascii="Times New Roman" w:eastAsia="Times New Roman" w:hAnsi="Times New Roman" w:cs="Times New Roman"/>
            <w:sz w:val="24"/>
            <w:szCs w:val="24"/>
            <w:rPrChange w:id="445" w:author="Alberto D'Agostino" w:date="2025-02-03T10:20:00Z">
              <w:rPr>
                <w:rFonts w:ascii="Times New Roman" w:eastAsia="Times New Roman" w:hAnsi="Times New Roman" w:cs="Times New Roman"/>
                <w:sz w:val="24"/>
                <w:szCs w:val="24"/>
                <w:highlight w:val="cyan"/>
              </w:rPr>
            </w:rPrChange>
          </w:rPr>
          <w:delText>), (</w:delText>
        </w:r>
      </w:del>
      <w:r w:rsidRPr="00AB19A9">
        <w:rPr>
          <w:rFonts w:ascii="Times New Roman" w:eastAsia="Times New Roman" w:hAnsi="Times New Roman" w:cs="Times New Roman"/>
          <w:sz w:val="24"/>
          <w:szCs w:val="24"/>
          <w:rPrChange w:id="446" w:author="Alberto D'Agostino" w:date="2025-02-03T10:20:00Z">
            <w:rPr>
              <w:rFonts w:ascii="Times New Roman" w:eastAsia="Times New Roman" w:hAnsi="Times New Roman" w:cs="Times New Roman"/>
              <w:sz w:val="24"/>
              <w:szCs w:val="24"/>
              <w:highlight w:val="cyan"/>
            </w:rPr>
          </w:rPrChange>
        </w:rPr>
        <w:t>Balla &amp; Gede, 2024)</w:t>
      </w:r>
      <w:r>
        <w:rPr>
          <w:rFonts w:ascii="Times New Roman" w:eastAsia="Times New Roman" w:hAnsi="Times New Roman" w:cs="Times New Roman"/>
          <w:sz w:val="24"/>
          <w:szCs w:val="24"/>
        </w:rPr>
        <w:t xml:space="preserve"> and OpenLayers allow the visualization and customization of raster and vector data </w:t>
      </w:r>
      <w:r w:rsidRPr="00AB19A9">
        <w:rPr>
          <w:rFonts w:ascii="Times New Roman" w:eastAsia="Times New Roman" w:hAnsi="Times New Roman" w:cs="Times New Roman"/>
          <w:sz w:val="24"/>
          <w:szCs w:val="24"/>
          <w:rPrChange w:id="447" w:author="Alberto D'Agostino" w:date="2025-02-03T10:20:00Z">
            <w:rPr>
              <w:rFonts w:ascii="Times New Roman" w:eastAsia="Times New Roman" w:hAnsi="Times New Roman" w:cs="Times New Roman"/>
              <w:sz w:val="24"/>
              <w:szCs w:val="24"/>
              <w:highlight w:val="cyan"/>
            </w:rPr>
          </w:rPrChange>
        </w:rPr>
        <w:t>(Wohlmann, 2024)</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Completing the overview of open-source libraries that can be used for the layout and overall design of a website are the Bootstrap </w:t>
      </w:r>
      <w:r w:rsidRPr="00AB19A9">
        <w:rPr>
          <w:rFonts w:ascii="Times New Roman" w:eastAsia="Times New Roman" w:hAnsi="Times New Roman" w:cs="Times New Roman"/>
          <w:sz w:val="24"/>
          <w:szCs w:val="24"/>
          <w:rPrChange w:id="448" w:author="Alberto D'Agostino" w:date="2025-02-03T10:20:00Z">
            <w:rPr>
              <w:rFonts w:ascii="Times New Roman" w:eastAsia="Times New Roman" w:hAnsi="Times New Roman" w:cs="Times New Roman"/>
              <w:sz w:val="24"/>
              <w:szCs w:val="24"/>
              <w:highlight w:val="cyan"/>
            </w:rPr>
          </w:rPrChange>
        </w:rPr>
        <w:t>(Cheng, 2024)</w:t>
      </w:r>
      <w:r>
        <w:rPr>
          <w:rFonts w:ascii="Times New Roman" w:eastAsia="Times New Roman" w:hAnsi="Times New Roman" w:cs="Times New Roman"/>
          <w:sz w:val="24"/>
          <w:szCs w:val="24"/>
        </w:rPr>
        <w:t xml:space="preserve"> and JQuery </w:t>
      </w:r>
      <w:r w:rsidRPr="00AB19A9">
        <w:rPr>
          <w:rFonts w:ascii="Times New Roman" w:eastAsia="Times New Roman" w:hAnsi="Times New Roman" w:cs="Times New Roman"/>
          <w:sz w:val="24"/>
          <w:szCs w:val="24"/>
          <w:rPrChange w:id="449" w:author="Alberto D'Agostino" w:date="2025-02-03T10:20:00Z">
            <w:rPr>
              <w:rFonts w:ascii="Times New Roman" w:eastAsia="Times New Roman" w:hAnsi="Times New Roman" w:cs="Times New Roman"/>
              <w:sz w:val="24"/>
              <w:szCs w:val="24"/>
              <w:highlight w:val="cyan"/>
            </w:rPr>
          </w:rPrChange>
        </w:rPr>
        <w:t>(Teodorovici, 2013)</w:t>
      </w:r>
      <w:r w:rsidRPr="00AB19A9">
        <w:rPr>
          <w:rFonts w:ascii="Times New Roman" w:eastAsia="Times New Roman" w:hAnsi="Times New Roman" w:cs="Times New Roman"/>
          <w:sz w:val="24"/>
          <w:szCs w:val="24"/>
        </w:rPr>
        <w:t xml:space="preserve"> frameworks</w:t>
      </w:r>
      <w:r>
        <w:rPr>
          <w:rFonts w:ascii="Times New Roman" w:eastAsia="Times New Roman" w:hAnsi="Times New Roman" w:cs="Times New Roman"/>
          <w:sz w:val="24"/>
          <w:szCs w:val="24"/>
        </w:rPr>
        <w:t xml:space="preserve">. </w:t>
      </w:r>
    </w:p>
    <w:p w14:paraId="0EB52C86" w14:textId="0D587D7C" w:rsidR="003E1287" w:rsidRDefault="00124C37" w:rsidP="003E1287">
      <w:pPr>
        <w:keepNext/>
        <w:spacing w:line="480" w:lineRule="auto"/>
        <w:jc w:val="both"/>
      </w:pPr>
      <w:commentRangeStart w:id="450"/>
      <w:r>
        <w:rPr>
          <w:noProof/>
        </w:rPr>
        <w:lastRenderedPageBreak/>
        <w:drawing>
          <wp:inline distT="0" distB="0" distL="0" distR="0" wp14:anchorId="0F37AE60" wp14:editId="642B8BC0">
            <wp:extent cx="6120130" cy="5749508"/>
            <wp:effectExtent l="0" t="0" r="1270" b="3810"/>
            <wp:docPr id="198399716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163" name="Immagin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5749508"/>
                    </a:xfrm>
                    <a:prstGeom prst="rect">
                      <a:avLst/>
                    </a:prstGeom>
                  </pic:spPr>
                </pic:pic>
              </a:graphicData>
            </a:graphic>
          </wp:inline>
        </w:drawing>
      </w:r>
      <w:commentRangeEnd w:id="450"/>
      <w:r w:rsidR="00941506">
        <w:rPr>
          <w:rStyle w:val="Rimandocommento"/>
        </w:rPr>
        <w:commentReference w:id="450"/>
      </w:r>
    </w:p>
    <w:p w14:paraId="6F3DD3C8" w14:textId="36277956" w:rsidR="00195201" w:rsidRDefault="003E1287" w:rsidP="003E1287">
      <w:pPr>
        <w:pStyle w:val="Didascalia"/>
        <w:jc w:val="both"/>
        <w:rPr>
          <w:rFonts w:ascii="Times New Roman" w:eastAsia="Times New Roman" w:hAnsi="Times New Roman" w:cs="Times New Roman"/>
          <w:sz w:val="24"/>
          <w:szCs w:val="24"/>
        </w:rPr>
      </w:pPr>
      <w:bookmarkStart w:id="451" w:name="_Ref186527742"/>
      <w:r>
        <w:t xml:space="preserve">Figure </w:t>
      </w:r>
      <w:fldSimple w:instr=" SEQ Figure \* ARABIC ">
        <w:r w:rsidR="00151579">
          <w:rPr>
            <w:noProof/>
          </w:rPr>
          <w:t>2</w:t>
        </w:r>
      </w:fldSimple>
      <w:bookmarkEnd w:id="451"/>
      <w:r>
        <w:t xml:space="preserve"> </w:t>
      </w:r>
      <w:r w:rsidRPr="00DC7132">
        <w:t xml:space="preserve">Tools </w:t>
      </w:r>
      <w:r>
        <w:t xml:space="preserve">and process diagram </w:t>
      </w:r>
      <w:r w:rsidRPr="00DC7132">
        <w:t>for packaging static webpages for Multiscale Geo-structural information System (MGS)</w:t>
      </w:r>
    </w:p>
    <w:p w14:paraId="402E4724" w14:textId="77777777" w:rsidR="00142D2D" w:rsidRDefault="00142D2D" w:rsidP="006E3B76">
      <w:pPr>
        <w:spacing w:line="480" w:lineRule="auto"/>
        <w:jc w:val="both"/>
        <w:rPr>
          <w:ins w:id="452" w:author="Eugenio Fazio" w:date="2025-01-31T08:53:00Z"/>
          <w:rFonts w:ascii="Times New Roman" w:eastAsia="Times New Roman" w:hAnsi="Times New Roman" w:cs="Times New Roman"/>
          <w:sz w:val="24"/>
          <w:szCs w:val="24"/>
          <w:lang w:val="en-US"/>
        </w:rPr>
      </w:pPr>
    </w:p>
    <w:p w14:paraId="410A3704" w14:textId="5AFD148B" w:rsidR="006E3B76" w:rsidRPr="00F6028E" w:rsidDel="00537F4E" w:rsidRDefault="006E3B76" w:rsidP="006E3B76">
      <w:pPr>
        <w:spacing w:line="480" w:lineRule="auto"/>
        <w:jc w:val="both"/>
        <w:rPr>
          <w:del w:id="453" w:author="Gianfranco Di Pietro" w:date="2025-02-04T11:41:00Z" w16du:dateUtc="2025-02-04T10:41:00Z"/>
          <w:rFonts w:ascii="Times New Roman" w:hAnsi="Times New Roman" w:cs="Times New Roman"/>
          <w:sz w:val="24"/>
          <w:szCs w:val="24"/>
          <w:lang w:val="en-US"/>
        </w:rPr>
      </w:pPr>
      <w:r w:rsidRPr="00F6028E">
        <w:rPr>
          <w:rFonts w:ascii="Times New Roman" w:eastAsia="Times New Roman" w:hAnsi="Times New Roman" w:cs="Times New Roman"/>
          <w:sz w:val="24"/>
          <w:szCs w:val="24"/>
          <w:lang w:val="en-US"/>
        </w:rPr>
        <w:t xml:space="preserve">Using all the above considerations, it is possible to propose a unique methodology for the </w:t>
      </w:r>
      <w:r w:rsidR="009329F9" w:rsidRPr="00E94C8A">
        <w:rPr>
          <w:rFonts w:ascii="Times New Roman" w:eastAsia="Times New Roman" w:hAnsi="Times New Roman" w:cs="Times New Roman"/>
          <w:sz w:val="24"/>
          <w:szCs w:val="24"/>
          <w:lang w:val="en-US"/>
        </w:rPr>
        <w:t>realization</w:t>
      </w:r>
      <w:r w:rsidRPr="00F6028E">
        <w:rPr>
          <w:rFonts w:ascii="Times New Roman" w:eastAsia="Times New Roman" w:hAnsi="Times New Roman" w:cs="Times New Roman"/>
          <w:sz w:val="24"/>
          <w:szCs w:val="24"/>
          <w:lang w:val="en-US"/>
        </w:rPr>
        <w:t xml:space="preserve"> of a Multiscale Geo-Structural </w:t>
      </w:r>
      <w:r w:rsidR="00D07DCC">
        <w:rPr>
          <w:rFonts w:ascii="Times New Roman" w:eastAsia="Times New Roman" w:hAnsi="Times New Roman" w:cs="Times New Roman"/>
          <w:sz w:val="24"/>
          <w:szCs w:val="24"/>
          <w:lang w:val="en-US"/>
        </w:rPr>
        <w:t xml:space="preserve">(MGS) </w:t>
      </w:r>
      <w:r w:rsidR="00E94C8A">
        <w:rPr>
          <w:rFonts w:ascii="Times New Roman" w:eastAsia="Times New Roman" w:hAnsi="Times New Roman" w:cs="Times New Roman"/>
          <w:sz w:val="24"/>
          <w:szCs w:val="24"/>
          <w:lang w:val="en-US"/>
        </w:rPr>
        <w:t>W</w:t>
      </w:r>
      <w:r w:rsidRPr="00F6028E">
        <w:rPr>
          <w:rFonts w:ascii="Times New Roman" w:eastAsia="Times New Roman" w:hAnsi="Times New Roman" w:cs="Times New Roman"/>
          <w:sz w:val="24"/>
          <w:szCs w:val="24"/>
          <w:lang w:val="en-US"/>
        </w:rPr>
        <w:t>eb</w:t>
      </w:r>
      <w:r w:rsidR="00E94C8A">
        <w:rPr>
          <w:rFonts w:ascii="Times New Roman" w:eastAsia="Times New Roman" w:hAnsi="Times New Roman" w:cs="Times New Roman"/>
          <w:sz w:val="24"/>
          <w:szCs w:val="24"/>
          <w:lang w:val="en-US"/>
        </w:rPr>
        <w:t>-</w:t>
      </w:r>
      <w:r w:rsidRPr="00F6028E">
        <w:rPr>
          <w:rFonts w:ascii="Times New Roman" w:eastAsia="Times New Roman" w:hAnsi="Times New Roman" w:cs="Times New Roman"/>
          <w:sz w:val="24"/>
          <w:szCs w:val="24"/>
          <w:lang w:val="en-US"/>
        </w:rPr>
        <w:t xml:space="preserve">GIS. </w:t>
      </w:r>
      <w:r w:rsidRPr="00F6028E">
        <w:rPr>
          <w:rFonts w:ascii="Times New Roman" w:hAnsi="Times New Roman" w:cs="Times New Roman"/>
          <w:sz w:val="24"/>
          <w:szCs w:val="24"/>
          <w:lang w:val="en-US"/>
        </w:rPr>
        <w:t xml:space="preserve">The approach integrates various </w:t>
      </w:r>
      <w:ins w:id="454" w:author="Gianfranco Di Pietro" w:date="2025-02-04T11:40:00Z" w16du:dateUtc="2025-02-04T10:40:00Z">
        <w:r w:rsidR="00537F4E">
          <w:rPr>
            <w:rFonts w:ascii="Times New Roman" w:hAnsi="Times New Roman" w:cs="Times New Roman"/>
            <w:sz w:val="24"/>
            <w:szCs w:val="24"/>
            <w:lang w:val="en-US"/>
          </w:rPr>
          <w:t xml:space="preserve">ad-hoc developed </w:t>
        </w:r>
      </w:ins>
      <w:r w:rsidRPr="00F6028E">
        <w:rPr>
          <w:rFonts w:ascii="Times New Roman" w:hAnsi="Times New Roman" w:cs="Times New Roman"/>
          <w:sz w:val="24"/>
          <w:szCs w:val="24"/>
          <w:lang w:val="en-US"/>
        </w:rPr>
        <w:t xml:space="preserve">tools and </w:t>
      </w:r>
      <w:ins w:id="455" w:author="Gianfranco Di Pietro" w:date="2025-02-04T11:41:00Z" w16du:dateUtc="2025-02-04T10:41:00Z">
        <w:r w:rsidR="00537F4E">
          <w:rPr>
            <w:rFonts w:ascii="Times New Roman" w:hAnsi="Times New Roman" w:cs="Times New Roman"/>
            <w:sz w:val="24"/>
            <w:szCs w:val="24"/>
            <w:lang w:val="en-US"/>
          </w:rPr>
          <w:t xml:space="preserve">open source </w:t>
        </w:r>
      </w:ins>
      <w:r w:rsidRPr="00F6028E">
        <w:rPr>
          <w:rFonts w:ascii="Times New Roman" w:hAnsi="Times New Roman" w:cs="Times New Roman"/>
          <w:sz w:val="24"/>
          <w:szCs w:val="24"/>
          <w:lang w:val="en-US"/>
        </w:rPr>
        <w:t>software to create static websites that effectively display geographic data in an interactive manner</w:t>
      </w:r>
      <w:r w:rsidR="003E1287" w:rsidRPr="00F6028E">
        <w:rPr>
          <w:rFonts w:ascii="Times New Roman" w:hAnsi="Times New Roman" w:cs="Times New Roman"/>
          <w:sz w:val="24"/>
          <w:szCs w:val="24"/>
          <w:lang w:val="en-US"/>
        </w:rPr>
        <w:t xml:space="preserve">, </w:t>
      </w:r>
      <w:r w:rsidR="003F5FDF">
        <w:rPr>
          <w:rFonts w:ascii="Times New Roman" w:hAnsi="Times New Roman" w:cs="Times New Roman"/>
          <w:sz w:val="24"/>
          <w:szCs w:val="24"/>
          <w:lang w:val="en-US"/>
        </w:rPr>
        <w:t>as</w:t>
      </w:r>
      <w:r w:rsidR="003E1287" w:rsidRPr="00F6028E">
        <w:rPr>
          <w:rFonts w:ascii="Times New Roman" w:hAnsi="Times New Roman" w:cs="Times New Roman"/>
          <w:sz w:val="24"/>
          <w:szCs w:val="24"/>
          <w:lang w:val="en-US"/>
        </w:rPr>
        <w:t xml:space="preserve"> displayed in </w:t>
      </w:r>
      <w:r w:rsidR="003E1287" w:rsidRPr="00F6028E">
        <w:rPr>
          <w:rFonts w:ascii="Times New Roman" w:hAnsi="Times New Roman" w:cs="Times New Roman"/>
          <w:sz w:val="24"/>
          <w:szCs w:val="24"/>
          <w:lang w:val="en-US"/>
        </w:rPr>
        <w:fldChar w:fldCharType="begin"/>
      </w:r>
      <w:r w:rsidR="003E1287" w:rsidRPr="00F6028E">
        <w:rPr>
          <w:rFonts w:ascii="Times New Roman" w:hAnsi="Times New Roman" w:cs="Times New Roman"/>
          <w:sz w:val="24"/>
          <w:szCs w:val="24"/>
          <w:lang w:val="en-US"/>
        </w:rPr>
        <w:instrText xml:space="preserve"> REF _Ref186527742 \h </w:instrText>
      </w:r>
      <w:r w:rsidR="003F5FDF" w:rsidRPr="00F6028E">
        <w:rPr>
          <w:rFonts w:ascii="Times New Roman" w:hAnsi="Times New Roman" w:cs="Times New Roman"/>
          <w:sz w:val="24"/>
          <w:szCs w:val="24"/>
          <w:lang w:val="en-US"/>
        </w:rPr>
        <w:instrText xml:space="preserve"> \* MERGEFORMAT </w:instrText>
      </w:r>
      <w:r w:rsidR="003E1287" w:rsidRPr="00F6028E">
        <w:rPr>
          <w:rFonts w:ascii="Times New Roman" w:hAnsi="Times New Roman" w:cs="Times New Roman"/>
          <w:sz w:val="24"/>
          <w:szCs w:val="24"/>
          <w:lang w:val="en-US"/>
        </w:rPr>
      </w:r>
      <w:r w:rsidR="003E1287" w:rsidRPr="00F6028E">
        <w:rPr>
          <w:rFonts w:ascii="Times New Roman" w:hAnsi="Times New Roman" w:cs="Times New Roman"/>
          <w:sz w:val="24"/>
          <w:szCs w:val="24"/>
          <w:lang w:val="en-US"/>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2</w:t>
      </w:r>
      <w:r w:rsidR="003E1287" w:rsidRPr="00F6028E">
        <w:rPr>
          <w:rFonts w:ascii="Times New Roman" w:hAnsi="Times New Roman" w:cs="Times New Roman"/>
          <w:sz w:val="24"/>
          <w:szCs w:val="24"/>
          <w:lang w:val="en-US"/>
        </w:rPr>
        <w:fldChar w:fldCharType="end"/>
      </w:r>
      <w:r w:rsidR="003F5FDF">
        <w:rPr>
          <w:rFonts w:ascii="Times New Roman" w:hAnsi="Times New Roman" w:cs="Times New Roman"/>
          <w:sz w:val="24"/>
          <w:szCs w:val="24"/>
          <w:lang w:val="en-US"/>
        </w:rPr>
        <w:t>.</w:t>
      </w:r>
    </w:p>
    <w:p w14:paraId="3FED5AA9" w14:textId="169822FB" w:rsidR="006E3B76" w:rsidRPr="00F6028E" w:rsidRDefault="00537F4E" w:rsidP="006E3B76">
      <w:pPr>
        <w:spacing w:line="480" w:lineRule="auto"/>
        <w:jc w:val="both"/>
        <w:rPr>
          <w:rFonts w:ascii="Times New Roman" w:eastAsia="Times New Roman" w:hAnsi="Times New Roman" w:cs="Times New Roman"/>
          <w:sz w:val="24"/>
          <w:szCs w:val="24"/>
          <w:lang w:val="en-US"/>
        </w:rPr>
      </w:pPr>
      <w:ins w:id="456" w:author="Gianfranco Di Pietro" w:date="2025-02-04T11:41:00Z" w16du:dateUtc="2025-02-04T10:41:00Z">
        <w:r>
          <w:rPr>
            <w:rFonts w:ascii="Times New Roman" w:eastAsia="Times New Roman" w:hAnsi="Times New Roman" w:cs="Times New Roman"/>
            <w:sz w:val="24"/>
            <w:szCs w:val="24"/>
            <w:lang w:val="en-US"/>
          </w:rPr>
          <w:t xml:space="preserve"> </w:t>
        </w:r>
      </w:ins>
      <w:r w:rsidR="006E3B76" w:rsidRPr="00F6028E">
        <w:rPr>
          <w:rFonts w:ascii="Times New Roman" w:eastAsia="Times New Roman" w:hAnsi="Times New Roman" w:cs="Times New Roman"/>
          <w:sz w:val="24"/>
          <w:szCs w:val="24"/>
          <w:lang w:val="en-US"/>
        </w:rPr>
        <w:t xml:space="preserve">Three primary tools are </w:t>
      </w:r>
      <w:commentRangeStart w:id="457"/>
      <w:commentRangeStart w:id="458"/>
      <w:commentRangeStart w:id="459"/>
      <w:r w:rsidR="006E3B76" w:rsidRPr="00F6028E">
        <w:rPr>
          <w:rFonts w:ascii="Times New Roman" w:eastAsia="Times New Roman" w:hAnsi="Times New Roman" w:cs="Times New Roman"/>
          <w:sz w:val="24"/>
          <w:szCs w:val="24"/>
          <w:lang w:val="en-US"/>
        </w:rPr>
        <w:t xml:space="preserve">utilized </w:t>
      </w:r>
      <w:commentRangeEnd w:id="457"/>
      <w:r w:rsidR="00E671FB">
        <w:rPr>
          <w:rStyle w:val="Rimandocommento"/>
        </w:rPr>
        <w:commentReference w:id="457"/>
      </w:r>
      <w:commentRangeEnd w:id="458"/>
      <w:r w:rsidR="00B75262">
        <w:rPr>
          <w:rStyle w:val="Rimandocommento"/>
        </w:rPr>
        <w:commentReference w:id="458"/>
      </w:r>
      <w:commentRangeEnd w:id="459"/>
      <w:r>
        <w:rPr>
          <w:rStyle w:val="Rimandocommento"/>
        </w:rPr>
        <w:commentReference w:id="459"/>
      </w:r>
      <w:r w:rsidR="006E3B76" w:rsidRPr="00F6028E">
        <w:rPr>
          <w:rFonts w:ascii="Times New Roman" w:eastAsia="Times New Roman" w:hAnsi="Times New Roman" w:cs="Times New Roman"/>
          <w:sz w:val="24"/>
          <w:szCs w:val="24"/>
          <w:lang w:val="en-US"/>
        </w:rPr>
        <w:t>for processing and visualization:</w:t>
      </w:r>
    </w:p>
    <w:p w14:paraId="0FBBE6CE" w14:textId="4E8BEDBC" w:rsidR="006E3B76" w:rsidRPr="00F6028E" w:rsidRDefault="003E1287"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lastRenderedPageBreak/>
        <w:t xml:space="preserve">Petrographical </w:t>
      </w:r>
      <w:r w:rsidR="00124C37">
        <w:rPr>
          <w:rFonts w:ascii="Times New Roman" w:eastAsia="Times New Roman" w:hAnsi="Times New Roman" w:cs="Times New Roman"/>
          <w:b/>
          <w:bCs/>
          <w:sz w:val="24"/>
          <w:szCs w:val="24"/>
          <w:lang w:val="en-US"/>
        </w:rPr>
        <w:t xml:space="preserve">data </w:t>
      </w:r>
      <w:r>
        <w:rPr>
          <w:rFonts w:ascii="Times New Roman" w:eastAsia="Times New Roman" w:hAnsi="Times New Roman" w:cs="Times New Roman"/>
          <w:b/>
          <w:bCs/>
          <w:sz w:val="24"/>
          <w:szCs w:val="24"/>
          <w:lang w:val="en-US"/>
        </w:rPr>
        <w:t>web viewer:</w:t>
      </w:r>
      <w:r w:rsidRPr="003E1287">
        <w:rPr>
          <w:rFonts w:ascii="Times New Roman" w:eastAsia="Times New Roman" w:hAnsi="Times New Roman" w:cs="Times New Roman"/>
          <w:b/>
          <w:bCs/>
          <w:sz w:val="24"/>
          <w:szCs w:val="24"/>
          <w:lang w:val="en-US"/>
        </w:rPr>
        <w:t xml:space="preserve"> </w:t>
      </w:r>
      <w:r w:rsidRPr="00F6028E">
        <w:rPr>
          <w:rFonts w:ascii="Times New Roman" w:eastAsia="Times New Roman" w:hAnsi="Times New Roman" w:cs="Times New Roman"/>
          <w:sz w:val="24"/>
          <w:szCs w:val="24"/>
          <w:lang w:val="en-US"/>
        </w:rPr>
        <w:t>using a</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sz w:val="24"/>
          <w:szCs w:val="24"/>
          <w:lang w:val="en-US"/>
        </w:rPr>
        <w:t xml:space="preserve">custom Python toolbox </w:t>
      </w:r>
      <w:ins w:id="460" w:author="Alberto D'Agostino" w:date="2025-02-03T12:22:00Z">
        <w:r w:rsidR="00B75262" w:rsidRPr="00B75262">
          <w:rPr>
            <w:rFonts w:ascii="Times New Roman" w:eastAsia="Times New Roman" w:hAnsi="Times New Roman" w:cs="Times New Roman"/>
            <w:sz w:val="24"/>
            <w:szCs w:val="24"/>
            <w:lang w:val="en-US"/>
          </w:rPr>
          <w:t xml:space="preserve">developed in this work </w:t>
        </w:r>
      </w:ins>
      <w:r>
        <w:rPr>
          <w:rFonts w:ascii="Times New Roman" w:eastAsia="Times New Roman" w:hAnsi="Times New Roman" w:cs="Times New Roman"/>
          <w:sz w:val="24"/>
          <w:szCs w:val="24"/>
          <w:lang w:val="en-US"/>
        </w:rPr>
        <w:t>(</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LIS_functions.py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ins w:id="461" w:author="Alberto D'Agostino" w:date="2025-02-03T12:22:00Z">
        <w:r w:rsidR="00B75262">
          <w:rPr>
            <w:rFonts w:ascii="Times New Roman" w:eastAsia="Times New Roman" w:hAnsi="Times New Roman" w:cs="Times New Roman"/>
            <w:sz w:val="24"/>
            <w:szCs w:val="24"/>
            <w:lang w:val="en-US"/>
          </w:rPr>
          <w:t>,</w:t>
        </w:r>
      </w:ins>
      <w:r>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designed to generate an HTML5 single-page Local Information web viewer</w:t>
      </w:r>
      <w:r w:rsidR="00D07DCC" w:rsidRPr="003E1287">
        <w:rPr>
          <w:rFonts w:ascii="Times New Roman" w:eastAsia="Times New Roman" w:hAnsi="Times New Roman" w:cs="Times New Roman"/>
          <w:sz w:val="24"/>
          <w:szCs w:val="24"/>
          <w:lang w:val="en-US"/>
        </w:rPr>
        <w:t xml:space="preserve"> developed in this work</w:t>
      </w:r>
      <w:r w:rsidR="006E3B76" w:rsidRPr="00F6028E">
        <w:rPr>
          <w:rFonts w:ascii="Times New Roman" w:eastAsia="Times New Roman" w:hAnsi="Times New Roman" w:cs="Times New Roman"/>
          <w:sz w:val="24"/>
          <w:szCs w:val="24"/>
          <w:lang w:val="en-US"/>
        </w:rPr>
        <w:t>.</w:t>
      </w:r>
    </w:p>
    <w:p w14:paraId="36922568" w14:textId="768804D9" w:rsidR="006E3B76" w:rsidRPr="00F6028E" w:rsidRDefault="00124C37"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Map (cartographic data): </w:t>
      </w:r>
      <w:r>
        <w:rPr>
          <w:rFonts w:ascii="Times New Roman" w:eastAsia="Times New Roman" w:hAnsi="Times New Roman" w:cs="Times New Roman"/>
          <w:sz w:val="24"/>
          <w:szCs w:val="24"/>
          <w:lang w:val="en-US"/>
        </w:rPr>
        <w:t>the popular</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i/>
          <w:iCs/>
          <w:sz w:val="24"/>
          <w:szCs w:val="24"/>
          <w:lang w:val="en-US"/>
        </w:rPr>
        <w:t>qgis2web</w:t>
      </w:r>
      <w:r w:rsidR="006E3B76" w:rsidRPr="00F6028E">
        <w:rPr>
          <w:rFonts w:ascii="Times New Roman" w:eastAsia="Times New Roman" w:hAnsi="Times New Roman" w:cs="Times New Roman"/>
          <w:sz w:val="24"/>
          <w:szCs w:val="24"/>
          <w:lang w:val="en-US"/>
        </w:rPr>
        <w:t xml:space="preserve"> QGIS plugin that facilitates the creation of a single-page web viewer directly from geographic </w:t>
      </w:r>
      <w:r w:rsidR="006E3B76" w:rsidRPr="00AB19A9">
        <w:rPr>
          <w:rFonts w:ascii="Times New Roman" w:eastAsia="Times New Roman" w:hAnsi="Times New Roman" w:cs="Times New Roman"/>
          <w:sz w:val="24"/>
          <w:szCs w:val="24"/>
          <w:lang w:val="en-US"/>
        </w:rPr>
        <w:t>data</w:t>
      </w:r>
      <w:r w:rsidR="00CD1211" w:rsidRPr="00AB19A9">
        <w:rPr>
          <w:rFonts w:ascii="Times New Roman" w:eastAsia="Times New Roman" w:hAnsi="Times New Roman" w:cs="Times New Roman"/>
          <w:sz w:val="24"/>
          <w:szCs w:val="24"/>
          <w:lang w:val="en-US"/>
        </w:rPr>
        <w:t xml:space="preserve"> </w:t>
      </w:r>
      <w:r w:rsidR="00CD1211" w:rsidRPr="00AB19A9">
        <w:rPr>
          <w:rFonts w:ascii="Times New Roman" w:eastAsia="Times New Roman" w:hAnsi="Times New Roman" w:cs="Times New Roman"/>
          <w:sz w:val="24"/>
          <w:szCs w:val="24"/>
          <w:rPrChange w:id="462" w:author="Alberto D'Agostino" w:date="2025-02-03T10:21:00Z">
            <w:rPr>
              <w:rFonts w:ascii="Times New Roman" w:eastAsia="Times New Roman" w:hAnsi="Times New Roman" w:cs="Times New Roman"/>
              <w:sz w:val="24"/>
              <w:szCs w:val="24"/>
              <w:highlight w:val="cyan"/>
            </w:rPr>
          </w:rPrChange>
        </w:rPr>
        <w:t xml:space="preserve">(Duarte </w:t>
      </w:r>
      <w:del w:id="463" w:author="Alberto D'Agostino" w:date="2025-02-03T09:55:00Z">
        <w:r w:rsidR="00CD1211" w:rsidRPr="00AB19A9" w:rsidDel="00494CC8">
          <w:rPr>
            <w:rFonts w:ascii="Times New Roman" w:eastAsia="Times New Roman" w:hAnsi="Times New Roman" w:cs="Times New Roman"/>
            <w:sz w:val="24"/>
            <w:szCs w:val="24"/>
            <w:rPrChange w:id="464" w:author="Alberto D'Agostino" w:date="2025-02-03T10:21:00Z">
              <w:rPr>
                <w:rFonts w:ascii="Times New Roman" w:eastAsia="Times New Roman" w:hAnsi="Times New Roman" w:cs="Times New Roman"/>
                <w:sz w:val="24"/>
                <w:szCs w:val="24"/>
                <w:highlight w:val="cyan"/>
              </w:rPr>
            </w:rPrChange>
          </w:rPr>
          <w:delText>et al.</w:delText>
        </w:r>
      </w:del>
      <w:ins w:id="465" w:author="Alberto D'Agostino" w:date="2025-02-03T09:55:00Z">
        <w:r w:rsidR="00494CC8" w:rsidRPr="00AB19A9">
          <w:rPr>
            <w:rFonts w:ascii="Times New Roman" w:eastAsia="Times New Roman" w:hAnsi="Times New Roman" w:cs="Times New Roman"/>
            <w:i/>
            <w:sz w:val="24"/>
            <w:szCs w:val="24"/>
          </w:rPr>
          <w:t>et al.</w:t>
        </w:r>
      </w:ins>
      <w:r w:rsidR="00CD1211" w:rsidRPr="00AB19A9">
        <w:rPr>
          <w:rFonts w:ascii="Times New Roman" w:eastAsia="Times New Roman" w:hAnsi="Times New Roman" w:cs="Times New Roman"/>
          <w:sz w:val="24"/>
          <w:szCs w:val="24"/>
          <w:rPrChange w:id="466" w:author="Alberto D'Agostino" w:date="2025-02-03T10:21:00Z">
            <w:rPr>
              <w:rFonts w:ascii="Times New Roman" w:eastAsia="Times New Roman" w:hAnsi="Times New Roman" w:cs="Times New Roman"/>
              <w:sz w:val="24"/>
              <w:szCs w:val="24"/>
              <w:highlight w:val="cyan"/>
            </w:rPr>
          </w:rPrChange>
        </w:rPr>
        <w:t>, 2021)</w:t>
      </w:r>
      <w:r w:rsidR="00CD1211" w:rsidRPr="00AB19A9">
        <w:rPr>
          <w:rFonts w:ascii="Times New Roman" w:eastAsia="Times New Roman" w:hAnsi="Times New Roman" w:cs="Times New Roman"/>
          <w:sz w:val="24"/>
          <w:szCs w:val="24"/>
        </w:rPr>
        <w:t>.</w:t>
      </w:r>
    </w:p>
    <w:p w14:paraId="1FB1E5F1" w14:textId="4703E54C" w:rsidR="006E3B76" w:rsidRPr="00F6028E" w:rsidRDefault="00CD1211"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3D models: </w:t>
      </w:r>
      <w:r w:rsidRPr="00F6028E">
        <w:rPr>
          <w:rFonts w:ascii="Times New Roman" w:eastAsia="Times New Roman" w:hAnsi="Times New Roman" w:cs="Times New Roman"/>
          <w:sz w:val="24"/>
          <w:szCs w:val="24"/>
          <w:lang w:val="en-US"/>
        </w:rPr>
        <w:t>using a</w:t>
      </w:r>
      <w:r w:rsidR="006E3B76" w:rsidRPr="00F6028E">
        <w:rPr>
          <w:rFonts w:ascii="Times New Roman" w:eastAsia="Times New Roman" w:hAnsi="Times New Roman" w:cs="Times New Roman"/>
          <w:sz w:val="24"/>
          <w:szCs w:val="24"/>
          <w:lang w:val="en-US"/>
        </w:rPr>
        <w:t xml:space="preserve"> custom Python tool </w:t>
      </w:r>
      <w:r w:rsidR="00D07DCC">
        <w:rPr>
          <w:rFonts w:ascii="Times New Roman" w:eastAsia="Times New Roman" w:hAnsi="Times New Roman" w:cs="Times New Roman"/>
          <w:sz w:val="24"/>
          <w:szCs w:val="24"/>
          <w:lang w:val="en-US"/>
        </w:rPr>
        <w:t>developed in this work</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KMZViewer_functions.py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00D07DCC">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 xml:space="preserve">leveraging the Three.js open-source library to create 3D KMZ model visualizations within a web </w:t>
      </w:r>
      <w:r w:rsidR="006E3B76" w:rsidRPr="00AB19A9">
        <w:rPr>
          <w:rFonts w:ascii="Times New Roman" w:eastAsia="Times New Roman" w:hAnsi="Times New Roman" w:cs="Times New Roman"/>
          <w:sz w:val="24"/>
          <w:szCs w:val="24"/>
          <w:lang w:val="en-US"/>
        </w:rPr>
        <w:t>viewer</w:t>
      </w:r>
      <w:r w:rsidRPr="00AB19A9">
        <w:rPr>
          <w:rFonts w:ascii="Times New Roman" w:eastAsia="Times New Roman" w:hAnsi="Times New Roman" w:cs="Times New Roman"/>
          <w:sz w:val="24"/>
          <w:szCs w:val="24"/>
          <w:lang w:val="en-US"/>
        </w:rPr>
        <w:t xml:space="preserve"> </w:t>
      </w:r>
      <w:r w:rsidRPr="00AB19A9">
        <w:rPr>
          <w:rFonts w:ascii="Times New Roman" w:eastAsia="Times New Roman" w:hAnsi="Times New Roman" w:cs="Times New Roman"/>
          <w:sz w:val="24"/>
          <w:szCs w:val="24"/>
          <w:rPrChange w:id="467" w:author="Alberto D'Agostino" w:date="2025-02-03T10:21:00Z">
            <w:rPr>
              <w:rFonts w:ascii="Times New Roman" w:eastAsia="Times New Roman" w:hAnsi="Times New Roman" w:cs="Times New Roman"/>
              <w:sz w:val="24"/>
              <w:szCs w:val="24"/>
              <w:highlight w:val="cyan"/>
            </w:rPr>
          </w:rPrChange>
        </w:rPr>
        <w:t>(Danchilla, 2012)</w:t>
      </w:r>
      <w:r w:rsidR="006E3B76" w:rsidRPr="00AB19A9">
        <w:rPr>
          <w:rFonts w:ascii="Times New Roman" w:eastAsia="Times New Roman" w:hAnsi="Times New Roman" w:cs="Times New Roman"/>
          <w:sz w:val="24"/>
          <w:szCs w:val="24"/>
          <w:lang w:val="en-US"/>
        </w:rPr>
        <w:t>.</w:t>
      </w:r>
    </w:p>
    <w:p w14:paraId="06CF1C41" w14:textId="77777777" w:rsidR="006E3B76" w:rsidRPr="00F6028E" w:rsidRDefault="006E3B76" w:rsidP="002F423E">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Each tool outputs HTML single-page code, which is subsequently structured using an &lt;iframe&gt; and additional templates. These templates are further refined through manual customization to meet specific visualization needs.</w:t>
      </w:r>
    </w:p>
    <w:p w14:paraId="6D5A1519" w14:textId="099F90D2" w:rsidR="006E3B76" w:rsidRPr="00F6028E" w:rsidRDefault="006E3B76" w:rsidP="00F6028E">
      <w:pPr>
        <w:spacing w:line="480" w:lineRule="auto"/>
        <w:ind w:firstLine="360"/>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The</w:t>
      </w:r>
      <w:r w:rsidR="002F423E">
        <w:rPr>
          <w:rFonts w:ascii="Times New Roman" w:eastAsia="Times New Roman" w:hAnsi="Times New Roman" w:cs="Times New Roman"/>
          <w:sz w:val="24"/>
          <w:szCs w:val="24"/>
          <w:lang w:val="en-US"/>
        </w:rPr>
        <w:t xml:space="preserve"> final</w:t>
      </w:r>
      <w:r w:rsidRPr="00F6028E">
        <w:rPr>
          <w:rFonts w:ascii="Times New Roman" w:eastAsia="Times New Roman" w:hAnsi="Times New Roman" w:cs="Times New Roman"/>
          <w:sz w:val="24"/>
          <w:szCs w:val="24"/>
          <w:lang w:val="en-US"/>
        </w:rPr>
        <w:t xml:space="preserve"> static website represents geospatial </w:t>
      </w:r>
      <w:r w:rsidR="002F423E">
        <w:rPr>
          <w:rFonts w:ascii="Times New Roman" w:eastAsia="Times New Roman" w:hAnsi="Times New Roman" w:cs="Times New Roman"/>
          <w:sz w:val="24"/>
          <w:szCs w:val="24"/>
          <w:lang w:val="en-US"/>
        </w:rPr>
        <w:t>(and petro</w:t>
      </w:r>
      <w:r w:rsidR="003F5FDF">
        <w:rPr>
          <w:rFonts w:ascii="Times New Roman" w:eastAsia="Times New Roman" w:hAnsi="Times New Roman" w:cs="Times New Roman"/>
          <w:sz w:val="24"/>
          <w:szCs w:val="24"/>
          <w:lang w:val="en-US"/>
        </w:rPr>
        <w:t>-structural</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data interactively, using a combination of software and libraries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This workflow demonstrates the seamless integration of advanced tools with web technologies to enhance data accessibility and usability in scientific and educational contexts.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 xml:space="preserve">This modular approach provides a versatile framework for researchers and developers aiming </w:t>
      </w:r>
      <w:r w:rsidR="003F5FDF">
        <w:rPr>
          <w:rFonts w:ascii="Times New Roman" w:eastAsia="Times New Roman" w:hAnsi="Times New Roman" w:cs="Times New Roman"/>
          <w:sz w:val="24"/>
          <w:szCs w:val="24"/>
          <w:lang w:val="en-US"/>
        </w:rPr>
        <w:t xml:space="preserve">at </w:t>
      </w:r>
      <w:r w:rsidRPr="00F6028E">
        <w:rPr>
          <w:rFonts w:ascii="Times New Roman" w:eastAsia="Times New Roman" w:hAnsi="Times New Roman" w:cs="Times New Roman"/>
          <w:sz w:val="24"/>
          <w:szCs w:val="24"/>
          <w:lang w:val="en-US"/>
        </w:rPr>
        <w:t>represent</w:t>
      </w:r>
      <w:r w:rsidR="003F5FDF">
        <w:rPr>
          <w:rFonts w:ascii="Times New Roman" w:eastAsia="Times New Roman" w:hAnsi="Times New Roman" w:cs="Times New Roman"/>
          <w:sz w:val="24"/>
          <w:szCs w:val="24"/>
          <w:lang w:val="en-US"/>
        </w:rPr>
        <w:t>ing</w:t>
      </w:r>
      <w:r w:rsidRPr="00F6028E">
        <w:rPr>
          <w:rFonts w:ascii="Times New Roman" w:eastAsia="Times New Roman" w:hAnsi="Times New Roman" w:cs="Times New Roman"/>
          <w:sz w:val="24"/>
          <w:szCs w:val="24"/>
          <w:lang w:val="en-US"/>
        </w:rPr>
        <w:t xml:space="preserve"> geospatial data on the web</w:t>
      </w:r>
      <w:r w:rsidR="00D07DCC">
        <w:rPr>
          <w:rFonts w:ascii="Times New Roman" w:eastAsia="Times New Roman" w:hAnsi="Times New Roman" w:cs="Times New Roman"/>
          <w:sz w:val="24"/>
          <w:szCs w:val="24"/>
          <w:lang w:val="en-US"/>
        </w:rPr>
        <w:t xml:space="preserve">, suitable for </w:t>
      </w:r>
      <w:del w:id="468" w:author="Eugenio Fazio" w:date="2025-01-31T08:54:00Z">
        <w:r w:rsidR="00D07DCC" w:rsidDel="00E671FB">
          <w:rPr>
            <w:rFonts w:ascii="Times New Roman" w:eastAsia="Times New Roman" w:hAnsi="Times New Roman" w:cs="Times New Roman"/>
            <w:sz w:val="24"/>
            <w:szCs w:val="24"/>
            <w:lang w:val="en-US"/>
          </w:rPr>
          <w:delText>a</w:delText>
        </w:r>
      </w:del>
      <w:ins w:id="469" w:author="Eugenio Fazio" w:date="2025-01-31T08:54:00Z">
        <w:r w:rsidR="00E671FB">
          <w:rPr>
            <w:rFonts w:ascii="Times New Roman" w:eastAsia="Times New Roman" w:hAnsi="Times New Roman" w:cs="Times New Roman"/>
            <w:sz w:val="24"/>
            <w:szCs w:val="24"/>
            <w:lang w:val="en-US"/>
          </w:rPr>
          <w:t>an</w:t>
        </w:r>
      </w:ins>
      <w:r w:rsidR="00D07DCC">
        <w:rPr>
          <w:rFonts w:ascii="Times New Roman" w:eastAsia="Times New Roman" w:hAnsi="Times New Roman" w:cs="Times New Roman"/>
          <w:sz w:val="24"/>
          <w:szCs w:val="24"/>
          <w:lang w:val="en-US"/>
        </w:rPr>
        <w:t xml:space="preserve"> MGS project.</w:t>
      </w:r>
    </w:p>
    <w:p w14:paraId="0000004B" w14:textId="2BC5EE20" w:rsidR="00696B80" w:rsidRDefault="00734CE6" w:rsidP="00F6028E">
      <w:pPr>
        <w:pStyle w:val="Titolo2"/>
        <w:numPr>
          <w:ilvl w:val="0"/>
          <w:numId w:val="0"/>
        </w:numPr>
        <w:spacing w:line="480" w:lineRule="auto"/>
      </w:pPr>
      <w:bookmarkStart w:id="470" w:name="_heading=h.fcrqkt7jscj6" w:colFirst="0" w:colLast="0"/>
      <w:bookmarkStart w:id="471" w:name="_Ref186876867"/>
      <w:bookmarkEnd w:id="470"/>
      <w:r>
        <w:lastRenderedPageBreak/>
        <w:t>2.1 Petrographical data Web-viewer</w:t>
      </w:r>
      <w:bookmarkEnd w:id="471"/>
    </w:p>
    <w:p w14:paraId="47A441AC" w14:textId="77777777" w:rsidR="00275D79" w:rsidRDefault="00275D79" w:rsidP="00275D79">
      <w:pPr>
        <w:keepNext/>
        <w:spacing w:line="480" w:lineRule="auto"/>
        <w:jc w:val="center"/>
      </w:pPr>
      <w:r>
        <w:rPr>
          <w:rFonts w:ascii="Times New Roman" w:eastAsia="Times New Roman" w:hAnsi="Times New Roman" w:cs="Times New Roman"/>
          <w:noProof/>
          <w:sz w:val="24"/>
          <w:szCs w:val="24"/>
        </w:rPr>
        <w:drawing>
          <wp:inline distT="0" distB="0" distL="0" distR="0" wp14:anchorId="7574F3CB" wp14:editId="5DECDD8C">
            <wp:extent cx="4883816" cy="7639050"/>
            <wp:effectExtent l="0" t="0" r="5715" b="0"/>
            <wp:docPr id="1537059872" name="Immagine 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9872" name="Immagine 8" descr="Immagine che contiene testo, schermata, Carattere, design&#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885762" cy="7642094"/>
                    </a:xfrm>
                    <a:prstGeom prst="rect">
                      <a:avLst/>
                    </a:prstGeom>
                  </pic:spPr>
                </pic:pic>
              </a:graphicData>
            </a:graphic>
          </wp:inline>
        </w:drawing>
      </w:r>
    </w:p>
    <w:p w14:paraId="58108A75" w14:textId="40FBC1A9" w:rsidR="00275D79" w:rsidRDefault="00275D79" w:rsidP="00275D79">
      <w:pPr>
        <w:pStyle w:val="Didascalia"/>
        <w:rPr>
          <w:rFonts w:ascii="Times New Roman" w:eastAsia="Times New Roman" w:hAnsi="Times New Roman" w:cs="Times New Roman"/>
          <w:sz w:val="24"/>
          <w:szCs w:val="24"/>
        </w:rPr>
      </w:pPr>
      <w:r>
        <w:t xml:space="preserve">Figure </w:t>
      </w:r>
      <w:fldSimple w:instr=" SEQ Figure \* ARABIC ">
        <w:r w:rsidR="00151579">
          <w:rPr>
            <w:noProof/>
          </w:rPr>
          <w:t>3</w:t>
        </w:r>
      </w:fldSimple>
      <w:r>
        <w:t xml:space="preserve"> Petrographical data web-viewer features and </w:t>
      </w:r>
      <w:commentRangeStart w:id="472"/>
      <w:commentRangeStart w:id="473"/>
      <w:r>
        <w:t>simplified creation process diagram</w:t>
      </w:r>
      <w:commentRangeEnd w:id="472"/>
      <w:r w:rsidR="00E671FB">
        <w:rPr>
          <w:rStyle w:val="Rimandocommento"/>
          <w:i w:val="0"/>
          <w:iCs w:val="0"/>
          <w:color w:val="auto"/>
        </w:rPr>
        <w:commentReference w:id="472"/>
      </w:r>
      <w:commentRangeEnd w:id="473"/>
      <w:r w:rsidR="00537F4E">
        <w:rPr>
          <w:rStyle w:val="Rimandocommento"/>
          <w:i w:val="0"/>
          <w:iCs w:val="0"/>
          <w:color w:val="auto"/>
        </w:rPr>
        <w:commentReference w:id="473"/>
      </w:r>
    </w:p>
    <w:p w14:paraId="0000004C" w14:textId="1233934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Grain size analyses </w:t>
      </w:r>
      <w:ins w:id="474" w:author="Eugenio Fazio" w:date="2025-01-31T08:59:00Z">
        <w:r w:rsidR="00E671FB">
          <w:rPr>
            <w:rFonts w:ascii="Times New Roman" w:eastAsia="Times New Roman" w:hAnsi="Times New Roman" w:cs="Times New Roman"/>
            <w:sz w:val="24"/>
            <w:szCs w:val="24"/>
          </w:rPr>
          <w:t xml:space="preserve">were </w:t>
        </w:r>
      </w:ins>
      <w:r>
        <w:rPr>
          <w:rFonts w:ascii="Times New Roman" w:eastAsia="Times New Roman" w:hAnsi="Times New Roman" w:cs="Times New Roman"/>
          <w:sz w:val="24"/>
          <w:szCs w:val="24"/>
        </w:rPr>
        <w:t xml:space="preserve">performed by processing images of thin sections with image sensing algorithms </w:t>
      </w:r>
      <w:del w:id="475" w:author="Eugenio Fazio" w:date="2025-01-31T08:59:00Z">
        <w:r w:rsidDel="00E671FB">
          <w:rPr>
            <w:rFonts w:ascii="Times New Roman" w:eastAsia="Times New Roman" w:hAnsi="Times New Roman" w:cs="Times New Roman"/>
            <w:sz w:val="24"/>
            <w:szCs w:val="24"/>
          </w:rPr>
          <w:delText xml:space="preserve">have enabled the </w:delText>
        </w:r>
      </w:del>
      <w:del w:id="476" w:author="Eugenio Fazio" w:date="2025-01-31T09:00:00Z">
        <w:r w:rsidDel="00E671FB">
          <w:rPr>
            <w:rFonts w:ascii="Times New Roman" w:eastAsia="Times New Roman" w:hAnsi="Times New Roman" w:cs="Times New Roman"/>
            <w:sz w:val="24"/>
            <w:szCs w:val="24"/>
          </w:rPr>
          <w:delText xml:space="preserve">provision </w:delText>
        </w:r>
      </w:del>
      <w:ins w:id="477" w:author="Eugenio Fazio" w:date="2025-01-31T09:00:00Z">
        <w:r w:rsidR="00E671FB">
          <w:rPr>
            <w:rFonts w:ascii="Times New Roman" w:eastAsia="Times New Roman" w:hAnsi="Times New Roman" w:cs="Times New Roman"/>
            <w:sz w:val="24"/>
            <w:szCs w:val="24"/>
          </w:rPr>
          <w:t xml:space="preserve">providing </w:t>
        </w:r>
      </w:ins>
      <w:del w:id="478" w:author="Eugenio Fazio" w:date="2025-01-31T09:00:00Z">
        <w:r w:rsidDel="00E671FB">
          <w:rPr>
            <w:rFonts w:ascii="Times New Roman" w:eastAsia="Times New Roman" w:hAnsi="Times New Roman" w:cs="Times New Roman"/>
            <w:sz w:val="24"/>
            <w:szCs w:val="24"/>
          </w:rPr>
          <w:delText xml:space="preserve">of </w:delText>
        </w:r>
      </w:del>
      <w:r>
        <w:rPr>
          <w:rFonts w:ascii="Times New Roman" w:eastAsia="Times New Roman" w:hAnsi="Times New Roman" w:cs="Times New Roman"/>
          <w:sz w:val="24"/>
          <w:szCs w:val="24"/>
        </w:rPr>
        <w:t xml:space="preserve">vector data that annotate and describe precise elements within the images </w:t>
      </w:r>
      <w:r w:rsidRPr="00AB19A9">
        <w:rPr>
          <w:rFonts w:ascii="Times New Roman" w:eastAsia="Times New Roman" w:hAnsi="Times New Roman" w:cs="Times New Roman"/>
          <w:sz w:val="24"/>
          <w:szCs w:val="24"/>
          <w:rPrChange w:id="479" w:author="Alberto D'Agostino" w:date="2025-02-03T10:21:00Z">
            <w:rPr>
              <w:rFonts w:ascii="Times New Roman" w:eastAsia="Times New Roman" w:hAnsi="Times New Roman" w:cs="Times New Roman"/>
              <w:sz w:val="24"/>
              <w:szCs w:val="24"/>
              <w:highlight w:val="cyan"/>
            </w:rPr>
          </w:rPrChange>
        </w:rPr>
        <w:t xml:space="preserve">(Acevedo Zamora </w:t>
      </w:r>
      <w:del w:id="480" w:author="Alberto D'Agostino" w:date="2025-02-03T09:55:00Z">
        <w:r w:rsidRPr="00AB19A9" w:rsidDel="00494CC8">
          <w:rPr>
            <w:rFonts w:ascii="Times New Roman" w:eastAsia="Times New Roman" w:hAnsi="Times New Roman" w:cs="Times New Roman"/>
            <w:sz w:val="24"/>
            <w:szCs w:val="24"/>
            <w:rPrChange w:id="481" w:author="Alberto D'Agostino" w:date="2025-02-03T10:21:00Z">
              <w:rPr>
                <w:rFonts w:ascii="Times New Roman" w:eastAsia="Times New Roman" w:hAnsi="Times New Roman" w:cs="Times New Roman"/>
                <w:sz w:val="24"/>
                <w:szCs w:val="24"/>
                <w:highlight w:val="cyan"/>
              </w:rPr>
            </w:rPrChange>
          </w:rPr>
          <w:delText>et al.</w:delText>
        </w:r>
      </w:del>
      <w:ins w:id="482"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sz w:val="24"/>
          <w:szCs w:val="24"/>
          <w:rPrChange w:id="483" w:author="Alberto D'Agostino" w:date="2025-02-03T10:21:00Z">
            <w:rPr>
              <w:rFonts w:ascii="Times New Roman" w:eastAsia="Times New Roman" w:hAnsi="Times New Roman" w:cs="Times New Roman"/>
              <w:sz w:val="24"/>
              <w:szCs w:val="24"/>
              <w:highlight w:val="cyan"/>
            </w:rPr>
          </w:rPrChange>
        </w:rPr>
        <w:t xml:space="preserve">, 2024; </w:t>
      </w:r>
      <w:r w:rsidRPr="00AB19A9">
        <w:rPr>
          <w:rFonts w:ascii="Times New Roman" w:eastAsia="Times New Roman" w:hAnsi="Times New Roman" w:cs="Times New Roman"/>
          <w:sz w:val="24"/>
          <w:szCs w:val="24"/>
          <w:rPrChange w:id="484" w:author="Alberto D'Agostino" w:date="2025-02-03T10:22:00Z">
            <w:rPr>
              <w:rFonts w:ascii="Times New Roman" w:eastAsia="Times New Roman" w:hAnsi="Times New Roman" w:cs="Times New Roman"/>
              <w:sz w:val="24"/>
              <w:szCs w:val="24"/>
              <w:highlight w:val="cyan"/>
            </w:rPr>
          </w:rPrChange>
        </w:rPr>
        <w:t>Heilbronner, 2000; Tarquini &amp; Armienti, 2011)</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Grain classification, shape detection, and vectorization of elements from the rasters results in vector data that is used to describe or represent the results obtained in the processes</w:t>
      </w:r>
      <w:r w:rsidRPr="00AB19A9">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485" w:author="Alberto D'Agostino" w:date="2025-02-03T10:22:00Z">
            <w:rPr>
              <w:rFonts w:ascii="Times New Roman" w:eastAsia="Times New Roman" w:hAnsi="Times New Roman" w:cs="Times New Roman"/>
              <w:sz w:val="24"/>
              <w:szCs w:val="24"/>
              <w:highlight w:val="cyan"/>
            </w:rPr>
          </w:rPrChange>
        </w:rPr>
        <w:t xml:space="preserve">(Li </w:t>
      </w:r>
      <w:del w:id="486" w:author="Alberto D'Agostino" w:date="2025-02-03T09:55:00Z">
        <w:r w:rsidRPr="00AB19A9" w:rsidDel="00494CC8">
          <w:rPr>
            <w:rFonts w:ascii="Times New Roman" w:eastAsia="Times New Roman" w:hAnsi="Times New Roman" w:cs="Times New Roman"/>
            <w:sz w:val="24"/>
            <w:szCs w:val="24"/>
            <w:rPrChange w:id="487" w:author="Alberto D'Agostino" w:date="2025-02-03T10:22:00Z">
              <w:rPr>
                <w:rFonts w:ascii="Times New Roman" w:eastAsia="Times New Roman" w:hAnsi="Times New Roman" w:cs="Times New Roman"/>
                <w:sz w:val="24"/>
                <w:szCs w:val="24"/>
                <w:highlight w:val="cyan"/>
              </w:rPr>
            </w:rPrChange>
          </w:rPr>
          <w:delText>et al.</w:delText>
        </w:r>
      </w:del>
      <w:ins w:id="488"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sz w:val="24"/>
          <w:szCs w:val="24"/>
          <w:rPrChange w:id="489" w:author="Alberto D'Agostino" w:date="2025-02-03T10:22:00Z">
            <w:rPr>
              <w:rFonts w:ascii="Times New Roman" w:eastAsia="Times New Roman" w:hAnsi="Times New Roman" w:cs="Times New Roman"/>
              <w:sz w:val="24"/>
              <w:szCs w:val="24"/>
              <w:highlight w:val="cyan"/>
            </w:rPr>
          </w:rPrChange>
        </w:rPr>
        <w:t>, 2008</w:t>
      </w:r>
      <w:r w:rsidRPr="00AB19A9">
        <w:rPr>
          <w:rFonts w:ascii="Times New Roman" w:eastAsia="Times New Roman" w:hAnsi="Times New Roman" w:cs="Times New Roman"/>
          <w:sz w:val="24"/>
          <w:szCs w:val="24"/>
          <w:rPrChange w:id="490" w:author="Alberto D'Agostino" w:date="2025-02-03T10:23:00Z">
            <w:rPr>
              <w:rFonts w:ascii="Times New Roman" w:eastAsia="Times New Roman" w:hAnsi="Times New Roman" w:cs="Times New Roman"/>
              <w:sz w:val="24"/>
              <w:szCs w:val="24"/>
              <w:highlight w:val="cyan"/>
            </w:rPr>
          </w:rPrChange>
        </w:rPr>
        <w:t xml:space="preserve">; Ortolano </w:t>
      </w:r>
      <w:del w:id="491" w:author="Alberto D'Agostino" w:date="2025-02-03T09:55:00Z">
        <w:r w:rsidRPr="00AB19A9" w:rsidDel="00494CC8">
          <w:rPr>
            <w:rFonts w:ascii="Times New Roman" w:eastAsia="Times New Roman" w:hAnsi="Times New Roman" w:cs="Times New Roman"/>
            <w:i/>
            <w:sz w:val="24"/>
            <w:szCs w:val="24"/>
            <w:rPrChange w:id="492" w:author="Alberto D'Agostino" w:date="2025-02-03T10:23:00Z">
              <w:rPr>
                <w:rFonts w:ascii="Times New Roman" w:eastAsia="Times New Roman" w:hAnsi="Times New Roman" w:cs="Times New Roman"/>
                <w:i/>
                <w:sz w:val="24"/>
                <w:szCs w:val="24"/>
                <w:highlight w:val="cyan"/>
              </w:rPr>
            </w:rPrChange>
          </w:rPr>
          <w:delText>et al.</w:delText>
        </w:r>
      </w:del>
      <w:ins w:id="493"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i/>
          <w:sz w:val="24"/>
          <w:szCs w:val="24"/>
          <w:rPrChange w:id="494" w:author="Alberto D'Agostino" w:date="2025-02-03T10:23:00Z">
            <w:rPr>
              <w:rFonts w:ascii="Times New Roman" w:eastAsia="Times New Roman" w:hAnsi="Times New Roman" w:cs="Times New Roman"/>
              <w:i/>
              <w:sz w:val="24"/>
              <w:szCs w:val="24"/>
              <w:highlight w:val="cyan"/>
            </w:rPr>
          </w:rPrChange>
        </w:rPr>
        <w:t>,</w:t>
      </w:r>
      <w:r w:rsidRPr="00AB19A9">
        <w:rPr>
          <w:rFonts w:ascii="Times New Roman" w:eastAsia="Times New Roman" w:hAnsi="Times New Roman" w:cs="Times New Roman"/>
          <w:sz w:val="24"/>
          <w:szCs w:val="24"/>
          <w:rPrChange w:id="495" w:author="Alberto D'Agostino" w:date="2025-02-03T10:23:00Z">
            <w:rPr>
              <w:rFonts w:ascii="Times New Roman" w:eastAsia="Times New Roman" w:hAnsi="Times New Roman" w:cs="Times New Roman"/>
              <w:sz w:val="24"/>
              <w:szCs w:val="24"/>
              <w:highlight w:val="cyan"/>
            </w:rPr>
          </w:rPrChange>
        </w:rPr>
        <w:t xml:space="preserve"> 2018; 2021, Visalli </w:t>
      </w:r>
      <w:del w:id="496" w:author="Alberto D'Agostino" w:date="2025-02-03T09:55:00Z">
        <w:r w:rsidRPr="00AB19A9" w:rsidDel="00494CC8">
          <w:rPr>
            <w:rFonts w:ascii="Times New Roman" w:eastAsia="Times New Roman" w:hAnsi="Times New Roman" w:cs="Times New Roman"/>
            <w:i/>
            <w:sz w:val="24"/>
            <w:szCs w:val="24"/>
            <w:rPrChange w:id="497" w:author="Alberto D'Agostino" w:date="2025-02-03T10:23:00Z">
              <w:rPr>
                <w:rFonts w:ascii="Times New Roman" w:eastAsia="Times New Roman" w:hAnsi="Times New Roman" w:cs="Times New Roman"/>
                <w:i/>
                <w:sz w:val="24"/>
                <w:szCs w:val="24"/>
                <w:highlight w:val="cyan"/>
              </w:rPr>
            </w:rPrChange>
          </w:rPr>
          <w:delText>et al.</w:delText>
        </w:r>
      </w:del>
      <w:ins w:id="498"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i/>
          <w:sz w:val="24"/>
          <w:szCs w:val="24"/>
          <w:rPrChange w:id="499" w:author="Alberto D'Agostino" w:date="2025-02-03T10:23:00Z">
            <w:rPr>
              <w:rFonts w:ascii="Times New Roman" w:eastAsia="Times New Roman" w:hAnsi="Times New Roman" w:cs="Times New Roman"/>
              <w:i/>
              <w:sz w:val="24"/>
              <w:szCs w:val="24"/>
              <w:highlight w:val="cyan"/>
            </w:rPr>
          </w:rPrChange>
        </w:rPr>
        <w:t>,</w:t>
      </w:r>
      <w:r w:rsidRPr="00AB19A9">
        <w:rPr>
          <w:rFonts w:ascii="Times New Roman" w:eastAsia="Times New Roman" w:hAnsi="Times New Roman" w:cs="Times New Roman"/>
          <w:sz w:val="24"/>
          <w:szCs w:val="24"/>
          <w:rPrChange w:id="500" w:author="Alberto D'Agostino" w:date="2025-02-03T10:23:00Z">
            <w:rPr>
              <w:rFonts w:ascii="Times New Roman" w:eastAsia="Times New Roman" w:hAnsi="Times New Roman" w:cs="Times New Roman"/>
              <w:sz w:val="24"/>
              <w:szCs w:val="24"/>
              <w:highlight w:val="cyan"/>
            </w:rPr>
          </w:rPrChange>
        </w:rPr>
        <w:t xml:space="preserve"> 2021).</w:t>
      </w:r>
    </w:p>
    <w:p w14:paraId="0000004D" w14:textId="40909720"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“Microscopic Information System</w:t>
      </w:r>
      <w:r w:rsidRPr="00AB19A9">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501" w:author="Alberto D'Agostino" w:date="2025-02-03T10:23:00Z">
            <w:rPr>
              <w:rFonts w:ascii="Times New Roman" w:eastAsia="Times New Roman" w:hAnsi="Times New Roman" w:cs="Times New Roman"/>
              <w:sz w:val="24"/>
              <w:szCs w:val="24"/>
              <w:highlight w:val="cyan"/>
            </w:rPr>
          </w:rPrChange>
        </w:rPr>
        <w:t>(Tarquini &amp; Favalli, 2010)</w:t>
      </w:r>
      <w:r>
        <w:rPr>
          <w:rFonts w:ascii="Times New Roman" w:eastAsia="Times New Roman" w:hAnsi="Times New Roman" w:cs="Times New Roman"/>
          <w:sz w:val="24"/>
          <w:szCs w:val="24"/>
        </w:rPr>
        <w:t xml:space="preserve"> these data are referred to </w:t>
      </w:r>
      <w:del w:id="502" w:author="Eugenio Fazio" w:date="2025-01-31T11:33:00Z">
        <w:r w:rsidDel="00C9741F">
          <w:rPr>
            <w:rFonts w:ascii="Times New Roman" w:eastAsia="Times New Roman" w:hAnsi="Times New Roman" w:cs="Times New Roman"/>
            <w:sz w:val="24"/>
            <w:szCs w:val="24"/>
          </w:rPr>
          <w:delText xml:space="preserve">with </w:delText>
        </w:r>
      </w:del>
      <w:r>
        <w:rPr>
          <w:rFonts w:ascii="Times New Roman" w:eastAsia="Times New Roman" w:hAnsi="Times New Roman" w:cs="Times New Roman"/>
          <w:sz w:val="24"/>
          <w:szCs w:val="24"/>
        </w:rPr>
        <w:t>a non-geographic and non-spatial reference system</w:t>
      </w:r>
      <w:r w:rsidR="004A3A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numerical data of the vertices of the vector primitives and pixel indices of the images are certainly representative in terms of scale</w:t>
      </w:r>
      <w:ins w:id="503" w:author="Eugenio Fazio" w:date="2025-01-31T11:33:00Z">
        <w:r w:rsidR="00E41B82">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but not in terms of position in space. It is possible to know and define the actual size of an element in this system but not its position in space or in a geographic datum. In the case of thin sections, for example, it is important to know the size in millimeters of an image pixel but not its geographical position at the same scale. </w:t>
      </w:r>
    </w:p>
    <w:p w14:paraId="0000004E" w14:textId="71E9DFF6" w:rsidR="00696B80" w:rsidRDefault="00734CE6">
      <w:pPr>
        <w:spacing w:line="480" w:lineRule="auto"/>
        <w:jc w:val="both"/>
      </w:pPr>
      <w:r>
        <w:rPr>
          <w:rFonts w:ascii="Times New Roman" w:eastAsia="Times New Roman" w:hAnsi="Times New Roman" w:cs="Times New Roman"/>
          <w:sz w:val="24"/>
          <w:szCs w:val="24"/>
        </w:rPr>
        <w:t xml:space="preserve">A Python library called “LIS_functions.py” has been developed, which includes seven functions that allow the construction of a “local information system” of a thin section and the generation of a static website page that is easy to publish and share on the web. The functions can be used in sequence, as </w:t>
      </w:r>
      <w:r w:rsidRPr="006D06B6">
        <w:rPr>
          <w:rFonts w:ascii="Times New Roman" w:eastAsia="Times New Roman" w:hAnsi="Times New Roman" w:cs="Times New Roman"/>
          <w:sz w:val="24"/>
          <w:szCs w:val="24"/>
        </w:rPr>
        <w:t xml:space="preserve">described in </w:t>
      </w:r>
      <w:ins w:id="504" w:author="Gianfranco Di Pietro" w:date="2025-02-05T11:21:00Z" w16du:dateUtc="2025-02-05T10:21:00Z">
        <w:r w:rsidR="006D06B6" w:rsidRPr="006D06B6">
          <w:rPr>
            <w:rFonts w:ascii="Times New Roman" w:eastAsia="Times New Roman" w:hAnsi="Times New Roman" w:cs="Times New Roman"/>
            <w:sz w:val="24"/>
            <w:szCs w:val="24"/>
          </w:rPr>
          <w:fldChar w:fldCharType="begin"/>
        </w:r>
        <w:r w:rsidR="006D06B6" w:rsidRPr="006D06B6">
          <w:rPr>
            <w:rFonts w:ascii="Times New Roman" w:eastAsia="Times New Roman" w:hAnsi="Times New Roman" w:cs="Times New Roman"/>
            <w:sz w:val="24"/>
            <w:szCs w:val="24"/>
          </w:rPr>
          <w:instrText xml:space="preserve"> REF _Ref189646897 \h </w:instrText>
        </w:r>
      </w:ins>
      <w:r w:rsidR="006D06B6" w:rsidRPr="006D06B6">
        <w:rPr>
          <w:rFonts w:ascii="Times New Roman" w:eastAsia="Times New Roman" w:hAnsi="Times New Roman" w:cs="Times New Roman"/>
          <w:sz w:val="24"/>
          <w:szCs w:val="24"/>
        </w:rPr>
        <w:instrText xml:space="preserve"> \* MERGEFORMAT </w:instrText>
      </w:r>
      <w:r w:rsidR="006D06B6" w:rsidRPr="006D06B6">
        <w:rPr>
          <w:rFonts w:ascii="Times New Roman" w:eastAsia="Times New Roman" w:hAnsi="Times New Roman" w:cs="Times New Roman"/>
          <w:sz w:val="24"/>
          <w:szCs w:val="24"/>
        </w:rPr>
      </w:r>
      <w:r w:rsidR="006D06B6" w:rsidRPr="006D06B6">
        <w:rPr>
          <w:rFonts w:ascii="Times New Roman" w:eastAsia="Times New Roman" w:hAnsi="Times New Roman" w:cs="Times New Roman"/>
          <w:sz w:val="24"/>
          <w:szCs w:val="24"/>
        </w:rPr>
        <w:fldChar w:fldCharType="separate"/>
      </w:r>
      <w:ins w:id="505" w:author="Gianfranco Di Pietro" w:date="2025-02-05T11:21:00Z" w16du:dateUtc="2025-02-05T10:21:00Z">
        <w:r w:rsidR="006D06B6" w:rsidRPr="006D06B6">
          <w:rPr>
            <w:rFonts w:ascii="Times New Roman" w:hAnsi="Times New Roman" w:cs="Times New Roman"/>
            <w:sz w:val="24"/>
            <w:szCs w:val="24"/>
            <w:rPrChange w:id="506" w:author="Gianfranco Di Pietro" w:date="2025-02-05T11:21:00Z" w16du:dateUtc="2025-02-05T10:21:00Z">
              <w:rPr/>
            </w:rPrChange>
          </w:rPr>
          <w:t xml:space="preserve">Table </w:t>
        </w:r>
        <w:r w:rsidR="006D06B6" w:rsidRPr="006D06B6">
          <w:rPr>
            <w:rFonts w:ascii="Times New Roman" w:hAnsi="Times New Roman" w:cs="Times New Roman"/>
            <w:noProof/>
            <w:sz w:val="24"/>
            <w:szCs w:val="24"/>
            <w:rPrChange w:id="507" w:author="Gianfranco Di Pietro" w:date="2025-02-05T11:21:00Z" w16du:dateUtc="2025-02-05T10:21:00Z">
              <w:rPr>
                <w:noProof/>
              </w:rPr>
            </w:rPrChange>
          </w:rPr>
          <w:t>1</w:t>
        </w:r>
        <w:r w:rsidR="006D06B6" w:rsidRPr="006D06B6">
          <w:rPr>
            <w:rFonts w:ascii="Times New Roman" w:eastAsia="Times New Roman" w:hAnsi="Times New Roman" w:cs="Times New Roman"/>
            <w:sz w:val="24"/>
            <w:szCs w:val="24"/>
          </w:rPr>
          <w:fldChar w:fldCharType="end"/>
        </w:r>
      </w:ins>
      <w:r w:rsidR="006A3A25" w:rsidRPr="006D06B6">
        <w:rPr>
          <w:rFonts w:ascii="Times New Roman" w:eastAsia="Times New Roman" w:hAnsi="Times New Roman" w:cs="Times New Roman"/>
          <w:sz w:val="24"/>
          <w:szCs w:val="24"/>
          <w:shd w:val="clear" w:color="auto" w:fill="FF9900"/>
        </w:rPr>
        <w:fldChar w:fldCharType="begin"/>
      </w:r>
      <w:r w:rsidR="006A3A25" w:rsidRPr="006D06B6">
        <w:rPr>
          <w:rFonts w:ascii="Times New Roman" w:eastAsia="Times New Roman" w:hAnsi="Times New Roman" w:cs="Times New Roman"/>
          <w:sz w:val="24"/>
          <w:szCs w:val="24"/>
        </w:rPr>
        <w:instrText xml:space="preserve"> REF _Ref186868778 \h </w:instrText>
      </w:r>
      <w:r w:rsidR="003F5FDF" w:rsidRPr="006D06B6">
        <w:rPr>
          <w:rFonts w:ascii="Times New Roman" w:eastAsia="Times New Roman" w:hAnsi="Times New Roman" w:cs="Times New Roman"/>
          <w:sz w:val="24"/>
          <w:szCs w:val="24"/>
          <w:shd w:val="clear" w:color="auto" w:fill="FF9900"/>
        </w:rPr>
        <w:instrText xml:space="preserve"> \* MERGEFORMAT </w:instrText>
      </w:r>
      <w:r w:rsidR="006A3A25" w:rsidRPr="006D06B6">
        <w:rPr>
          <w:rFonts w:ascii="Times New Roman" w:eastAsia="Times New Roman" w:hAnsi="Times New Roman" w:cs="Times New Roman"/>
          <w:sz w:val="24"/>
          <w:szCs w:val="24"/>
          <w:shd w:val="clear" w:color="auto" w:fill="FF9900"/>
        </w:rPr>
      </w:r>
      <w:del w:id="508" w:author="Gianfranco Di Pietro" w:date="2025-02-05T11:20:00Z" w16du:dateUtc="2025-02-05T10:20:00Z">
        <w:r w:rsidR="006A3A25" w:rsidRPr="006D06B6">
          <w:rPr>
            <w:rFonts w:ascii="Times New Roman" w:eastAsia="Times New Roman" w:hAnsi="Times New Roman" w:cs="Times New Roman"/>
            <w:sz w:val="24"/>
            <w:szCs w:val="24"/>
            <w:shd w:val="clear" w:color="auto" w:fill="FF9900"/>
          </w:rPr>
          <w:fldChar w:fldCharType="separate"/>
        </w:r>
        <w:r w:rsidR="006A3A25" w:rsidRPr="006D06B6" w:rsidDel="006D06B6">
          <w:rPr>
            <w:rFonts w:ascii="Times New Roman" w:hAnsi="Times New Roman" w:cs="Times New Roman"/>
            <w:sz w:val="24"/>
            <w:szCs w:val="24"/>
          </w:rPr>
          <w:delText xml:space="preserve">Table </w:delText>
        </w:r>
        <w:r w:rsidR="006A3A25" w:rsidRPr="006D06B6" w:rsidDel="006D06B6">
          <w:rPr>
            <w:rFonts w:ascii="Times New Roman" w:hAnsi="Times New Roman" w:cs="Times New Roman"/>
            <w:noProof/>
            <w:sz w:val="24"/>
            <w:szCs w:val="24"/>
          </w:rPr>
          <w:delText>1</w:delText>
        </w:r>
      </w:del>
      <w:r w:rsidR="006A3A25" w:rsidRPr="006D06B6">
        <w:rPr>
          <w:rFonts w:ascii="Times New Roman" w:eastAsia="Times New Roman" w:hAnsi="Times New Roman" w:cs="Times New Roman"/>
          <w:sz w:val="24"/>
          <w:szCs w:val="24"/>
          <w:shd w:val="clear" w:color="auto" w:fill="FF9900"/>
        </w:rPr>
        <w:fldChar w:fldCharType="end"/>
      </w:r>
      <w:r w:rsidR="003F5FDF" w:rsidRPr="006D06B6">
        <w:rPr>
          <w:rFonts w:ascii="Times New Roman" w:eastAsia="Times New Roman" w:hAnsi="Times New Roman" w:cs="Times New Roman"/>
          <w:sz w:val="24"/>
          <w:szCs w:val="24"/>
        </w:rPr>
        <w:t xml:space="preserve"> </w:t>
      </w:r>
      <w:r w:rsidRPr="006D06B6">
        <w:rPr>
          <w:rFonts w:ascii="Times New Roman" w:eastAsia="Times New Roman" w:hAnsi="Times New Roman" w:cs="Times New Roman"/>
          <w:sz w:val="24"/>
          <w:szCs w:val="24"/>
        </w:rPr>
        <w:t>and</w:t>
      </w:r>
      <w:r w:rsidR="006A3A25" w:rsidRPr="006D06B6">
        <w:rPr>
          <w:rFonts w:ascii="Times New Roman" w:hAnsi="Times New Roman" w:cs="Times New Roman"/>
          <w:sz w:val="24"/>
          <w:szCs w:val="24"/>
        </w:rPr>
        <w:t xml:space="preserve"> </w:t>
      </w:r>
      <w:r w:rsidR="006A3A25" w:rsidRPr="006D06B6">
        <w:rPr>
          <w:rFonts w:ascii="Times New Roman" w:hAnsi="Times New Roman" w:cs="Times New Roman"/>
          <w:sz w:val="24"/>
          <w:szCs w:val="24"/>
        </w:rPr>
        <w:fldChar w:fldCharType="begin"/>
      </w:r>
      <w:r w:rsidR="006A3A25" w:rsidRPr="006D06B6">
        <w:rPr>
          <w:rFonts w:ascii="Times New Roman" w:hAnsi="Times New Roman" w:cs="Times New Roman"/>
          <w:sz w:val="24"/>
          <w:szCs w:val="24"/>
        </w:rPr>
        <w:instrText xml:space="preserve"> REF _Ref186868702 \h </w:instrText>
      </w:r>
      <w:r w:rsidR="003F5FDF" w:rsidRPr="006D06B6">
        <w:rPr>
          <w:rFonts w:ascii="Times New Roman" w:hAnsi="Times New Roman" w:cs="Times New Roman"/>
          <w:sz w:val="24"/>
          <w:szCs w:val="24"/>
        </w:rPr>
        <w:instrText xml:space="preserve"> \* MERGEFORMAT </w:instrText>
      </w:r>
      <w:r w:rsidR="006A3A25" w:rsidRPr="006D06B6">
        <w:rPr>
          <w:rFonts w:ascii="Times New Roman" w:hAnsi="Times New Roman" w:cs="Times New Roman"/>
          <w:sz w:val="24"/>
          <w:szCs w:val="24"/>
        </w:rPr>
      </w:r>
      <w:r w:rsidR="006A3A25" w:rsidRPr="006D06B6">
        <w:rPr>
          <w:rFonts w:ascii="Times New Roman" w:hAnsi="Times New Roman" w:cs="Times New Roman"/>
          <w:sz w:val="24"/>
          <w:szCs w:val="24"/>
        </w:rPr>
        <w:fldChar w:fldCharType="separate"/>
      </w:r>
      <w:r w:rsidR="00B33532" w:rsidRPr="006D06B6">
        <w:rPr>
          <w:rFonts w:ascii="Times New Roman" w:hAnsi="Times New Roman" w:cs="Times New Roman"/>
          <w:sz w:val="24"/>
          <w:szCs w:val="24"/>
        </w:rPr>
        <w:t xml:space="preserve">Figure </w:t>
      </w:r>
      <w:r w:rsidR="00B33532" w:rsidRPr="006D06B6">
        <w:rPr>
          <w:rFonts w:ascii="Times New Roman" w:hAnsi="Times New Roman" w:cs="Times New Roman"/>
          <w:noProof/>
          <w:sz w:val="24"/>
          <w:szCs w:val="24"/>
        </w:rPr>
        <w:t>4</w:t>
      </w:r>
      <w:r w:rsidR="006A3A25" w:rsidRPr="006D06B6">
        <w:rPr>
          <w:rFonts w:ascii="Times New Roman" w:hAnsi="Times New Roman" w:cs="Times New Roman"/>
          <w:sz w:val="24"/>
          <w:szCs w:val="24"/>
        </w:rPr>
        <w:fldChar w:fldCharType="end"/>
      </w:r>
      <w:r w:rsidR="003F5FDF">
        <w:rPr>
          <w:rFonts w:ascii="Times New Roman" w:hAnsi="Times New Roman" w:cs="Times New Roman"/>
          <w:sz w:val="24"/>
          <w:szCs w:val="24"/>
        </w:rPr>
        <w:t>.</w:t>
      </w:r>
    </w:p>
    <w:p w14:paraId="5793E196" w14:textId="7D161CA4" w:rsidR="00361FF1" w:rsidDel="006D06B6" w:rsidRDefault="00361FF1">
      <w:pPr>
        <w:spacing w:line="480" w:lineRule="auto"/>
        <w:jc w:val="both"/>
        <w:rPr>
          <w:del w:id="509" w:author="Gianfranco Di Pietro" w:date="2025-02-05T11:20:00Z" w16du:dateUtc="2025-02-05T10:20:00Z"/>
        </w:rPr>
      </w:pPr>
    </w:p>
    <w:p w14:paraId="03A886AD" w14:textId="5455B91C" w:rsidR="00361FF1" w:rsidDel="006D06B6" w:rsidRDefault="00361FF1">
      <w:pPr>
        <w:spacing w:line="480" w:lineRule="auto"/>
        <w:jc w:val="both"/>
        <w:rPr>
          <w:del w:id="510" w:author="Gianfranco Di Pietro" w:date="2025-02-05T11:20:00Z" w16du:dateUtc="2025-02-05T10:20:00Z"/>
        </w:rPr>
      </w:pPr>
    </w:p>
    <w:p w14:paraId="796E08D2" w14:textId="77AB58FC" w:rsidR="00361FF1" w:rsidDel="006D06B6" w:rsidRDefault="00361FF1">
      <w:pPr>
        <w:spacing w:line="480" w:lineRule="auto"/>
        <w:jc w:val="both"/>
        <w:rPr>
          <w:del w:id="511" w:author="Gianfranco Di Pietro" w:date="2025-02-05T11:20:00Z" w16du:dateUtc="2025-02-05T10:20:00Z"/>
        </w:rPr>
      </w:pPr>
    </w:p>
    <w:p w14:paraId="1CB1B290" w14:textId="0381B862" w:rsidR="00361FF1" w:rsidDel="006D06B6" w:rsidRDefault="00361FF1">
      <w:pPr>
        <w:spacing w:line="480" w:lineRule="auto"/>
        <w:jc w:val="both"/>
        <w:rPr>
          <w:del w:id="512" w:author="Gianfranco Di Pietro" w:date="2025-02-05T11:20:00Z" w16du:dateUtc="2025-02-05T10:20:00Z"/>
        </w:rPr>
      </w:pPr>
    </w:p>
    <w:p w14:paraId="12CFC74A" w14:textId="228B2C65" w:rsidR="00361FF1" w:rsidDel="006D06B6" w:rsidRDefault="00361FF1">
      <w:pPr>
        <w:spacing w:line="480" w:lineRule="auto"/>
        <w:jc w:val="both"/>
        <w:rPr>
          <w:del w:id="513" w:author="Gianfranco Di Pietro" w:date="2025-02-05T11:20:00Z" w16du:dateUtc="2025-02-05T10:20:00Z"/>
        </w:rPr>
      </w:pPr>
    </w:p>
    <w:p w14:paraId="22A8EF7A" w14:textId="5032D949" w:rsidR="00361FF1" w:rsidDel="006D06B6" w:rsidRDefault="00361FF1">
      <w:pPr>
        <w:spacing w:line="480" w:lineRule="auto"/>
        <w:jc w:val="both"/>
        <w:rPr>
          <w:del w:id="514" w:author="Gianfranco Di Pietro" w:date="2025-02-05T11:20:00Z" w16du:dateUtc="2025-02-05T10:20:00Z"/>
        </w:rPr>
      </w:pPr>
    </w:p>
    <w:p w14:paraId="541A9C5A" w14:textId="49C6A102" w:rsidR="00361FF1" w:rsidDel="006D06B6" w:rsidRDefault="00361FF1">
      <w:pPr>
        <w:spacing w:line="480" w:lineRule="auto"/>
        <w:jc w:val="both"/>
        <w:rPr>
          <w:del w:id="515" w:author="Gianfranco Di Pietro" w:date="2025-02-05T11:20:00Z" w16du:dateUtc="2025-02-05T10:20:00Z"/>
        </w:rPr>
      </w:pPr>
    </w:p>
    <w:p w14:paraId="6E5075E5" w14:textId="641B9B3F" w:rsidR="00361FF1" w:rsidDel="006D06B6" w:rsidRDefault="00361FF1">
      <w:pPr>
        <w:spacing w:line="480" w:lineRule="auto"/>
        <w:jc w:val="both"/>
        <w:rPr>
          <w:del w:id="516" w:author="Gianfranco Di Pietro" w:date="2025-02-05T11:20:00Z" w16du:dateUtc="2025-02-05T10:20:00Z"/>
        </w:rPr>
      </w:pPr>
    </w:p>
    <w:p w14:paraId="00000050" w14:textId="121FB1B5" w:rsidR="00696B80" w:rsidDel="006D06B6" w:rsidRDefault="00696B80">
      <w:pPr>
        <w:spacing w:line="480" w:lineRule="auto"/>
        <w:jc w:val="both"/>
        <w:rPr>
          <w:del w:id="517" w:author="Gianfranco Di Pietro" w:date="2025-02-05T11:20:00Z" w16du:dateUtc="2025-02-05T10:20:00Z"/>
          <w:rFonts w:ascii="Times New Roman" w:eastAsia="Times New Roman" w:hAnsi="Times New Roman" w:cs="Times New Roman"/>
          <w:sz w:val="24"/>
          <w:szCs w:val="24"/>
        </w:rPr>
      </w:pPr>
    </w:p>
    <w:p w14:paraId="00000051" w14:textId="0FCBF8A0" w:rsidR="00696B80" w:rsidDel="006D06B6" w:rsidRDefault="006A3A25" w:rsidP="006A3A25">
      <w:pPr>
        <w:pStyle w:val="Didascalia"/>
        <w:rPr>
          <w:del w:id="518" w:author="Gianfranco Di Pietro" w:date="2025-02-05T11:20:00Z" w16du:dateUtc="2025-02-05T10:20:00Z"/>
          <w:rFonts w:ascii="Times New Roman" w:eastAsia="Times New Roman" w:hAnsi="Times New Roman" w:cs="Times New Roman"/>
          <w:i w:val="0"/>
          <w:sz w:val="24"/>
          <w:szCs w:val="24"/>
          <w:shd w:val="clear" w:color="auto" w:fill="FF9900"/>
        </w:rPr>
      </w:pPr>
      <w:bookmarkStart w:id="519" w:name="_Ref186868778"/>
      <w:commentRangeStart w:id="520"/>
      <w:commentRangeStart w:id="521"/>
      <w:del w:id="522" w:author="Gianfranco Di Pietro" w:date="2025-02-05T11:20:00Z" w16du:dateUtc="2025-02-05T10:20:00Z">
        <w:r w:rsidDel="006D06B6">
          <w:delText>Table</w:delText>
        </w:r>
        <w:commentRangeEnd w:id="520"/>
        <w:r w:rsidR="00AB0055" w:rsidDel="006D06B6">
          <w:rPr>
            <w:rStyle w:val="Rimandocommento"/>
            <w:i w:val="0"/>
            <w:iCs w:val="0"/>
            <w:color w:val="auto"/>
          </w:rPr>
          <w:commentReference w:id="520"/>
        </w:r>
        <w:commentRangeEnd w:id="521"/>
        <w:r w:rsidR="00B75262" w:rsidDel="006D06B6">
          <w:rPr>
            <w:rStyle w:val="Rimandocommento"/>
            <w:i w:val="0"/>
            <w:iCs w:val="0"/>
            <w:color w:val="auto"/>
          </w:rPr>
          <w:commentReference w:id="521"/>
        </w:r>
        <w:r w:rsidDel="006D06B6">
          <w:delText xml:space="preserve"> </w:delText>
        </w:r>
        <w:r w:rsidR="0067076A" w:rsidDel="006D06B6">
          <w:rPr>
            <w:i w:val="0"/>
            <w:iCs w:val="0"/>
          </w:rPr>
          <w:fldChar w:fldCharType="begin"/>
        </w:r>
        <w:r w:rsidR="0067076A" w:rsidDel="006D06B6">
          <w:delInstrText xml:space="preserve"> SEQ Table \* ARABIC </w:delInstrText>
        </w:r>
        <w:r w:rsidR="0067076A" w:rsidDel="006D06B6">
          <w:rPr>
            <w:i w:val="0"/>
            <w:iCs w:val="0"/>
          </w:rPr>
          <w:fldChar w:fldCharType="separate"/>
        </w:r>
        <w:r w:rsidR="00361FF1" w:rsidDel="006D06B6">
          <w:rPr>
            <w:noProof/>
          </w:rPr>
          <w:delText>1</w:delText>
        </w:r>
        <w:r w:rsidR="0067076A" w:rsidDel="006D06B6">
          <w:rPr>
            <w:i w:val="0"/>
            <w:iCs w:val="0"/>
            <w:noProof/>
          </w:rPr>
          <w:fldChar w:fldCharType="end"/>
        </w:r>
        <w:bookmarkEnd w:id="519"/>
        <w:r w:rsidDel="006D06B6">
          <w:delText xml:space="preserve"> List of functions used in "LIS_functions.py" library</w:delText>
        </w:r>
      </w:del>
    </w:p>
    <w:customXmlDelRangeStart w:id="523" w:author="Gianfranco Di Pietro" w:date="2025-02-05T11:20:00Z"/>
    <w:sdt>
      <w:sdtPr>
        <w:tag w:val="goog_rdk_4"/>
        <w:id w:val="272913816"/>
        <w:lock w:val="contentLocked"/>
      </w:sdtPr>
      <w:sdtContent>
        <w:customXmlDelRangeEnd w:id="523"/>
        <w:tbl>
          <w:tblPr>
            <w:tblStyle w:val="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070"/>
            <w:gridCol w:w="2400"/>
            <w:gridCol w:w="2400"/>
          </w:tblGrid>
          <w:tr w:rsidR="00696B80" w:rsidDel="006D06B6" w14:paraId="32FCC73D" w14:textId="047D0B6E">
            <w:trPr>
              <w:tblHeader/>
              <w:del w:id="524" w:author="Gianfranco Di Pietro" w:date="2025-02-05T11:20:00Z"/>
            </w:trPr>
            <w:tc>
              <w:tcPr>
                <w:tcW w:w="2730" w:type="dxa"/>
                <w:shd w:val="clear" w:color="auto" w:fill="D9D9D9"/>
                <w:tcMar>
                  <w:top w:w="100" w:type="dxa"/>
                  <w:left w:w="100" w:type="dxa"/>
                  <w:bottom w:w="100" w:type="dxa"/>
                  <w:right w:w="100" w:type="dxa"/>
                </w:tcMar>
              </w:tcPr>
              <w:p w14:paraId="00000052" w14:textId="3CE6068D" w:rsidR="00696B80" w:rsidDel="006D06B6" w:rsidRDefault="00734CE6">
                <w:pPr>
                  <w:widowControl w:val="0"/>
                  <w:pBdr>
                    <w:top w:val="nil"/>
                    <w:left w:val="nil"/>
                    <w:bottom w:val="nil"/>
                    <w:right w:val="nil"/>
                    <w:between w:val="nil"/>
                  </w:pBdr>
                  <w:spacing w:line="240" w:lineRule="auto"/>
                  <w:jc w:val="center"/>
                  <w:rPr>
                    <w:del w:id="525" w:author="Gianfranco Di Pietro" w:date="2025-02-05T11:20:00Z" w16du:dateUtc="2025-02-05T10:20:00Z"/>
                    <w:rFonts w:ascii="Times New Roman" w:eastAsia="Times New Roman" w:hAnsi="Times New Roman" w:cs="Times New Roman"/>
                    <w:sz w:val="24"/>
                    <w:szCs w:val="24"/>
                  </w:rPr>
                </w:pPr>
                <w:del w:id="526" w:author="Gianfranco Di Pietro" w:date="2025-02-05T11:20:00Z" w16du:dateUtc="2025-02-05T10:20:00Z">
                  <w:r w:rsidDel="006D06B6">
                    <w:rPr>
                      <w:rFonts w:ascii="Times New Roman" w:eastAsia="Times New Roman" w:hAnsi="Times New Roman" w:cs="Times New Roman"/>
                      <w:sz w:val="24"/>
                      <w:szCs w:val="24"/>
                    </w:rPr>
                    <w:delText>Function name</w:delText>
                  </w:r>
                </w:del>
              </w:p>
            </w:tc>
            <w:tc>
              <w:tcPr>
                <w:tcW w:w="2070" w:type="dxa"/>
                <w:shd w:val="clear" w:color="auto" w:fill="D9D9D9"/>
                <w:tcMar>
                  <w:top w:w="100" w:type="dxa"/>
                  <w:left w:w="100" w:type="dxa"/>
                  <w:bottom w:w="100" w:type="dxa"/>
                  <w:right w:w="100" w:type="dxa"/>
                </w:tcMar>
              </w:tcPr>
              <w:p w14:paraId="00000053" w14:textId="1EBD9BF8" w:rsidR="00696B80" w:rsidDel="006D06B6" w:rsidRDefault="00734CE6">
                <w:pPr>
                  <w:widowControl w:val="0"/>
                  <w:pBdr>
                    <w:top w:val="nil"/>
                    <w:left w:val="nil"/>
                    <w:bottom w:val="nil"/>
                    <w:right w:val="nil"/>
                    <w:between w:val="nil"/>
                  </w:pBdr>
                  <w:spacing w:line="240" w:lineRule="auto"/>
                  <w:jc w:val="center"/>
                  <w:rPr>
                    <w:del w:id="527" w:author="Gianfranco Di Pietro" w:date="2025-02-05T11:20:00Z" w16du:dateUtc="2025-02-05T10:20:00Z"/>
                    <w:rFonts w:ascii="Times New Roman" w:eastAsia="Times New Roman" w:hAnsi="Times New Roman" w:cs="Times New Roman"/>
                    <w:sz w:val="24"/>
                    <w:szCs w:val="24"/>
                  </w:rPr>
                </w:pPr>
                <w:del w:id="528" w:author="Gianfranco Di Pietro" w:date="2025-02-05T11:20:00Z" w16du:dateUtc="2025-02-05T10:20:00Z">
                  <w:r w:rsidDel="006D06B6">
                    <w:rPr>
                      <w:rFonts w:ascii="Times New Roman" w:eastAsia="Times New Roman" w:hAnsi="Times New Roman" w:cs="Times New Roman"/>
                      <w:sz w:val="24"/>
                      <w:szCs w:val="24"/>
                    </w:rPr>
                    <w:delText>Input</w:delText>
                  </w:r>
                </w:del>
              </w:p>
            </w:tc>
            <w:tc>
              <w:tcPr>
                <w:tcW w:w="2400" w:type="dxa"/>
                <w:shd w:val="clear" w:color="auto" w:fill="D9D9D9"/>
                <w:tcMar>
                  <w:top w:w="100" w:type="dxa"/>
                  <w:left w:w="100" w:type="dxa"/>
                  <w:bottom w:w="100" w:type="dxa"/>
                  <w:right w:w="100" w:type="dxa"/>
                </w:tcMar>
              </w:tcPr>
              <w:p w14:paraId="00000054" w14:textId="2991C9BA" w:rsidR="00696B80" w:rsidDel="006D06B6" w:rsidRDefault="00734CE6">
                <w:pPr>
                  <w:widowControl w:val="0"/>
                  <w:pBdr>
                    <w:top w:val="nil"/>
                    <w:left w:val="nil"/>
                    <w:bottom w:val="nil"/>
                    <w:right w:val="nil"/>
                    <w:between w:val="nil"/>
                  </w:pBdr>
                  <w:spacing w:line="240" w:lineRule="auto"/>
                  <w:jc w:val="center"/>
                  <w:rPr>
                    <w:del w:id="529" w:author="Gianfranco Di Pietro" w:date="2025-02-05T11:20:00Z" w16du:dateUtc="2025-02-05T10:20:00Z"/>
                    <w:rFonts w:ascii="Times New Roman" w:eastAsia="Times New Roman" w:hAnsi="Times New Roman" w:cs="Times New Roman"/>
                    <w:sz w:val="24"/>
                    <w:szCs w:val="24"/>
                  </w:rPr>
                </w:pPr>
                <w:del w:id="530" w:author="Gianfranco Di Pietro" w:date="2025-02-05T11:20:00Z" w16du:dateUtc="2025-02-05T10:20:00Z">
                  <w:r w:rsidDel="006D06B6">
                    <w:rPr>
                      <w:rFonts w:ascii="Times New Roman" w:eastAsia="Times New Roman" w:hAnsi="Times New Roman" w:cs="Times New Roman"/>
                      <w:sz w:val="24"/>
                      <w:szCs w:val="24"/>
                    </w:rPr>
                    <w:delText>Output</w:delText>
                  </w:r>
                </w:del>
              </w:p>
            </w:tc>
            <w:tc>
              <w:tcPr>
                <w:tcW w:w="2400" w:type="dxa"/>
                <w:shd w:val="clear" w:color="auto" w:fill="D9D9D9"/>
                <w:tcMar>
                  <w:top w:w="100" w:type="dxa"/>
                  <w:left w:w="100" w:type="dxa"/>
                  <w:bottom w:w="100" w:type="dxa"/>
                  <w:right w:w="100" w:type="dxa"/>
                </w:tcMar>
              </w:tcPr>
              <w:p w14:paraId="00000055" w14:textId="3C00C472" w:rsidR="00696B80" w:rsidDel="006D06B6" w:rsidRDefault="00734CE6">
                <w:pPr>
                  <w:widowControl w:val="0"/>
                  <w:pBdr>
                    <w:top w:val="nil"/>
                    <w:left w:val="nil"/>
                    <w:bottom w:val="nil"/>
                    <w:right w:val="nil"/>
                    <w:between w:val="nil"/>
                  </w:pBdr>
                  <w:spacing w:line="240" w:lineRule="auto"/>
                  <w:jc w:val="center"/>
                  <w:rPr>
                    <w:del w:id="531" w:author="Gianfranco Di Pietro" w:date="2025-02-05T11:20:00Z" w16du:dateUtc="2025-02-05T10:20:00Z"/>
                    <w:rFonts w:ascii="Times New Roman" w:eastAsia="Times New Roman" w:hAnsi="Times New Roman" w:cs="Times New Roman"/>
                    <w:sz w:val="24"/>
                    <w:szCs w:val="24"/>
                  </w:rPr>
                </w:pPr>
                <w:del w:id="532" w:author="Gianfranco Di Pietro" w:date="2025-02-05T11:20:00Z" w16du:dateUtc="2025-02-05T10:20:00Z">
                  <w:r w:rsidDel="006D06B6">
                    <w:rPr>
                      <w:rFonts w:ascii="Times New Roman" w:eastAsia="Times New Roman" w:hAnsi="Times New Roman" w:cs="Times New Roman"/>
                      <w:sz w:val="24"/>
                      <w:szCs w:val="24"/>
                    </w:rPr>
                    <w:delText>Description</w:delText>
                  </w:r>
                </w:del>
              </w:p>
            </w:tc>
          </w:tr>
          <w:tr w:rsidR="00696B80" w:rsidDel="006D06B6" w14:paraId="26744CF9" w14:textId="36FBAC0B">
            <w:trPr>
              <w:del w:id="533" w:author="Gianfranco Di Pietro" w:date="2025-02-05T11:20:00Z"/>
            </w:trPr>
            <w:tc>
              <w:tcPr>
                <w:tcW w:w="2730" w:type="dxa"/>
                <w:shd w:val="clear" w:color="auto" w:fill="auto"/>
                <w:tcMar>
                  <w:top w:w="100" w:type="dxa"/>
                  <w:left w:w="100" w:type="dxa"/>
                  <w:bottom w:w="100" w:type="dxa"/>
                  <w:right w:w="100" w:type="dxa"/>
                </w:tcMar>
              </w:tcPr>
              <w:p w14:paraId="00000056" w14:textId="5623AEAD" w:rsidR="00696B80" w:rsidDel="006D06B6" w:rsidRDefault="00734CE6">
                <w:pPr>
                  <w:widowControl w:val="0"/>
                  <w:pBdr>
                    <w:top w:val="nil"/>
                    <w:left w:val="nil"/>
                    <w:bottom w:val="nil"/>
                    <w:right w:val="nil"/>
                    <w:between w:val="nil"/>
                  </w:pBdr>
                  <w:spacing w:line="240" w:lineRule="auto"/>
                  <w:rPr>
                    <w:del w:id="534" w:author="Gianfranco Di Pietro" w:date="2025-02-05T11:20:00Z" w16du:dateUtc="2025-02-05T10:20:00Z"/>
                    <w:rFonts w:ascii="Roboto Mono Light" w:eastAsia="Roboto Mono Light" w:hAnsi="Roboto Mono Light" w:cs="Roboto Mono Light"/>
                    <w:sz w:val="18"/>
                    <w:szCs w:val="18"/>
                  </w:rPr>
                </w:pPr>
                <w:del w:id="535" w:author="Gianfranco Di Pietro" w:date="2025-02-05T11:20:00Z" w16du:dateUtc="2025-02-05T10:20:00Z">
                  <w:r w:rsidDel="006D06B6">
                    <w:rPr>
                      <w:rFonts w:ascii="Roboto Mono Light" w:eastAsia="Roboto Mono Light" w:hAnsi="Roboto Mono Light" w:cs="Roboto Mono Light"/>
                      <w:sz w:val="18"/>
                      <w:szCs w:val="18"/>
                    </w:rPr>
                    <w:delText>upload_files_widgets</w:delText>
                  </w:r>
                </w:del>
              </w:p>
            </w:tc>
            <w:tc>
              <w:tcPr>
                <w:tcW w:w="2070" w:type="dxa"/>
                <w:shd w:val="clear" w:color="auto" w:fill="auto"/>
                <w:tcMar>
                  <w:top w:w="100" w:type="dxa"/>
                  <w:left w:w="100" w:type="dxa"/>
                  <w:bottom w:w="100" w:type="dxa"/>
                  <w:right w:w="100" w:type="dxa"/>
                </w:tcMar>
              </w:tcPr>
              <w:p w14:paraId="00000057" w14:textId="0881B66D" w:rsidR="00696B80" w:rsidDel="006D06B6" w:rsidRDefault="00734CE6">
                <w:pPr>
                  <w:widowControl w:val="0"/>
                  <w:pBdr>
                    <w:top w:val="nil"/>
                    <w:left w:val="nil"/>
                    <w:bottom w:val="nil"/>
                    <w:right w:val="nil"/>
                    <w:between w:val="nil"/>
                  </w:pBdr>
                  <w:spacing w:line="240" w:lineRule="auto"/>
                  <w:rPr>
                    <w:del w:id="536" w:author="Gianfranco Di Pietro" w:date="2025-02-05T11:20:00Z" w16du:dateUtc="2025-02-05T10:20:00Z"/>
                    <w:rFonts w:ascii="Times New Roman" w:eastAsia="Times New Roman" w:hAnsi="Times New Roman" w:cs="Times New Roman"/>
                    <w:sz w:val="24"/>
                    <w:szCs w:val="24"/>
                  </w:rPr>
                </w:pPr>
                <w:del w:id="537" w:author="Gianfranco Di Pietro" w:date="2025-02-05T11:20:00Z" w16du:dateUtc="2025-02-05T10:20:00Z">
                  <w:r w:rsidDel="006D06B6">
                    <w:rPr>
                      <w:rFonts w:ascii="Times New Roman" w:eastAsia="Times New Roman" w:hAnsi="Times New Roman" w:cs="Times New Roman"/>
                      <w:sz w:val="20"/>
                      <w:szCs w:val="20"/>
                    </w:rPr>
                    <w:delText>N.A.</w:delText>
                  </w:r>
                </w:del>
              </w:p>
            </w:tc>
            <w:tc>
              <w:tcPr>
                <w:tcW w:w="2400" w:type="dxa"/>
                <w:shd w:val="clear" w:color="auto" w:fill="auto"/>
                <w:tcMar>
                  <w:top w:w="100" w:type="dxa"/>
                  <w:left w:w="100" w:type="dxa"/>
                  <w:bottom w:w="100" w:type="dxa"/>
                  <w:right w:w="100" w:type="dxa"/>
                </w:tcMar>
              </w:tcPr>
              <w:p w14:paraId="00000058" w14:textId="221C5345" w:rsidR="00696B80" w:rsidDel="006D06B6" w:rsidRDefault="00734CE6">
                <w:pPr>
                  <w:widowControl w:val="0"/>
                  <w:pBdr>
                    <w:top w:val="nil"/>
                    <w:left w:val="nil"/>
                    <w:bottom w:val="nil"/>
                    <w:right w:val="nil"/>
                    <w:between w:val="nil"/>
                  </w:pBdr>
                  <w:spacing w:line="240" w:lineRule="auto"/>
                  <w:rPr>
                    <w:del w:id="538" w:author="Gianfranco Di Pietro" w:date="2025-02-05T11:20:00Z" w16du:dateUtc="2025-02-05T10:20:00Z"/>
                    <w:rFonts w:ascii="Roboto Mono Light" w:eastAsia="Roboto Mono Light" w:hAnsi="Roboto Mono Light" w:cs="Roboto Mono Light"/>
                    <w:sz w:val="18"/>
                    <w:szCs w:val="18"/>
                  </w:rPr>
                </w:pPr>
                <w:del w:id="539" w:author="Gianfranco Di Pietro" w:date="2025-02-05T11:20:00Z" w16du:dateUtc="2025-02-05T10:20:00Z">
                  <w:r w:rsidDel="006D06B6">
                    <w:rPr>
                      <w:rFonts w:ascii="Times New Roman" w:eastAsia="Times New Roman" w:hAnsi="Times New Roman" w:cs="Times New Roman"/>
                      <w:sz w:val="20"/>
                      <w:szCs w:val="20"/>
                    </w:rPr>
                    <w:delText xml:space="preserve">User Interface with loader for: </w:delText>
                  </w:r>
                  <w:r w:rsidDel="006D06B6">
                    <w:rPr>
                      <w:rFonts w:ascii="Roboto Mono Light" w:eastAsia="Roboto Mono Light" w:hAnsi="Roboto Mono Light" w:cs="Roboto Mono Light"/>
                      <w:sz w:val="18"/>
                      <w:szCs w:val="18"/>
                    </w:rPr>
                    <w:delText>Shapefile_selector, Jpgfile_selector, projectname</w:delText>
                  </w:r>
                </w:del>
              </w:p>
            </w:tc>
            <w:tc>
              <w:tcPr>
                <w:tcW w:w="2400" w:type="dxa"/>
                <w:shd w:val="clear" w:color="auto" w:fill="auto"/>
                <w:tcMar>
                  <w:top w:w="100" w:type="dxa"/>
                  <w:left w:w="100" w:type="dxa"/>
                  <w:bottom w:w="100" w:type="dxa"/>
                  <w:right w:w="100" w:type="dxa"/>
                </w:tcMar>
              </w:tcPr>
              <w:p w14:paraId="00000059" w14:textId="7CF0A520" w:rsidR="00696B80" w:rsidDel="006D06B6" w:rsidRDefault="00734CE6">
                <w:pPr>
                  <w:widowControl w:val="0"/>
                  <w:pBdr>
                    <w:top w:val="nil"/>
                    <w:left w:val="nil"/>
                    <w:bottom w:val="nil"/>
                    <w:right w:val="nil"/>
                    <w:between w:val="nil"/>
                  </w:pBdr>
                  <w:spacing w:line="240" w:lineRule="auto"/>
                  <w:rPr>
                    <w:del w:id="540" w:author="Gianfranco Di Pietro" w:date="2025-02-05T11:20:00Z" w16du:dateUtc="2025-02-05T10:20:00Z"/>
                    <w:rFonts w:ascii="Times New Roman" w:eastAsia="Times New Roman" w:hAnsi="Times New Roman" w:cs="Times New Roman"/>
                    <w:sz w:val="20"/>
                    <w:szCs w:val="20"/>
                  </w:rPr>
                </w:pPr>
                <w:del w:id="541" w:author="Gianfranco Di Pietro" w:date="2025-02-05T11:20:00Z" w16du:dateUtc="2025-02-05T10:20:00Z">
                  <w:r w:rsidDel="006D06B6">
                    <w:rPr>
                      <w:rFonts w:ascii="Times New Roman" w:eastAsia="Times New Roman" w:hAnsi="Times New Roman" w:cs="Times New Roman"/>
                      <w:sz w:val="20"/>
                      <w:szCs w:val="20"/>
                    </w:rPr>
                    <w:delText>Create a User Interface in a Jupyter Notebook for input files loading</w:delText>
                  </w:r>
                </w:del>
              </w:p>
            </w:tc>
          </w:tr>
          <w:tr w:rsidR="00696B80" w:rsidDel="006D06B6" w14:paraId="56B9C6D2" w14:textId="1D76E3CF">
            <w:trPr>
              <w:del w:id="542" w:author="Gianfranco Di Pietro" w:date="2025-02-05T11:20:00Z"/>
            </w:trPr>
            <w:tc>
              <w:tcPr>
                <w:tcW w:w="2730" w:type="dxa"/>
                <w:shd w:val="clear" w:color="auto" w:fill="auto"/>
                <w:tcMar>
                  <w:top w:w="100" w:type="dxa"/>
                  <w:left w:w="100" w:type="dxa"/>
                  <w:bottom w:w="100" w:type="dxa"/>
                  <w:right w:w="100" w:type="dxa"/>
                </w:tcMar>
              </w:tcPr>
              <w:p w14:paraId="0000005A" w14:textId="64768BB0" w:rsidR="00696B80" w:rsidDel="006D06B6" w:rsidRDefault="00734CE6">
                <w:pPr>
                  <w:widowControl w:val="0"/>
                  <w:pBdr>
                    <w:top w:val="nil"/>
                    <w:left w:val="nil"/>
                    <w:bottom w:val="nil"/>
                    <w:right w:val="nil"/>
                    <w:between w:val="nil"/>
                  </w:pBdr>
                  <w:spacing w:line="240" w:lineRule="auto"/>
                  <w:rPr>
                    <w:del w:id="543" w:author="Gianfranco Di Pietro" w:date="2025-02-05T11:20:00Z" w16du:dateUtc="2025-02-05T10:20:00Z"/>
                    <w:rFonts w:ascii="Roboto Mono Light" w:eastAsia="Roboto Mono Light" w:hAnsi="Roboto Mono Light" w:cs="Roboto Mono Light"/>
                    <w:sz w:val="18"/>
                    <w:szCs w:val="18"/>
                  </w:rPr>
                </w:pPr>
                <w:del w:id="544" w:author="Gianfranco Di Pietro" w:date="2025-02-05T11:20:00Z" w16du:dateUtc="2025-02-05T10:20:00Z">
                  <w:r w:rsidDel="006D06B6">
                    <w:rPr>
                      <w:rFonts w:ascii="Roboto Mono Light" w:eastAsia="Roboto Mono Light" w:hAnsi="Roboto Mono Light" w:cs="Roboto Mono Light"/>
                      <w:sz w:val="18"/>
                      <w:szCs w:val="18"/>
                    </w:rPr>
                    <w:delText>save_to_temp_dir</w:delText>
                  </w:r>
                </w:del>
              </w:p>
            </w:tc>
            <w:tc>
              <w:tcPr>
                <w:tcW w:w="2070" w:type="dxa"/>
                <w:shd w:val="clear" w:color="auto" w:fill="auto"/>
                <w:tcMar>
                  <w:top w:w="100" w:type="dxa"/>
                  <w:left w:w="100" w:type="dxa"/>
                  <w:bottom w:w="100" w:type="dxa"/>
                  <w:right w:w="100" w:type="dxa"/>
                </w:tcMar>
              </w:tcPr>
              <w:p w14:paraId="0000005B" w14:textId="67E86110" w:rsidR="00696B80" w:rsidDel="006D06B6" w:rsidRDefault="00734CE6">
                <w:pPr>
                  <w:widowControl w:val="0"/>
                  <w:spacing w:line="240" w:lineRule="auto"/>
                  <w:rPr>
                    <w:del w:id="545" w:author="Gianfranco Di Pietro" w:date="2025-02-05T11:20:00Z" w16du:dateUtc="2025-02-05T10:20:00Z"/>
                    <w:rFonts w:ascii="Times New Roman" w:eastAsia="Times New Roman" w:hAnsi="Times New Roman" w:cs="Times New Roman"/>
                    <w:sz w:val="24"/>
                    <w:szCs w:val="24"/>
                  </w:rPr>
                </w:pPr>
                <w:del w:id="546" w:author="Gianfranco Di Pietro" w:date="2025-02-05T11:20:00Z" w16du:dateUtc="2025-02-05T10:20:00Z">
                  <w:r w:rsidDel="006D06B6">
                    <w:rPr>
                      <w:rFonts w:ascii="Roboto Mono Light" w:eastAsia="Roboto Mono Light" w:hAnsi="Roboto Mono Light" w:cs="Roboto Mono Light"/>
                      <w:sz w:val="18"/>
                      <w:szCs w:val="18"/>
                    </w:rPr>
                    <w:delText>Shapefile_selector,Jpgfile_selector, projectname</w:delText>
                  </w:r>
                </w:del>
              </w:p>
            </w:tc>
            <w:tc>
              <w:tcPr>
                <w:tcW w:w="2400" w:type="dxa"/>
                <w:shd w:val="clear" w:color="auto" w:fill="auto"/>
                <w:tcMar>
                  <w:top w:w="100" w:type="dxa"/>
                  <w:left w:w="100" w:type="dxa"/>
                  <w:bottom w:w="100" w:type="dxa"/>
                  <w:right w:w="100" w:type="dxa"/>
                </w:tcMar>
              </w:tcPr>
              <w:p w14:paraId="0000005C" w14:textId="3ACF79AA" w:rsidR="00696B80" w:rsidDel="006D06B6" w:rsidRDefault="00734CE6">
                <w:pPr>
                  <w:widowControl w:val="0"/>
                  <w:pBdr>
                    <w:top w:val="nil"/>
                    <w:left w:val="nil"/>
                    <w:bottom w:val="nil"/>
                    <w:right w:val="nil"/>
                    <w:between w:val="nil"/>
                  </w:pBdr>
                  <w:spacing w:line="240" w:lineRule="auto"/>
                  <w:rPr>
                    <w:del w:id="547" w:author="Gianfranco Di Pietro" w:date="2025-02-05T11:20:00Z" w16du:dateUtc="2025-02-05T10:20:00Z"/>
                    <w:rFonts w:ascii="Times New Roman" w:eastAsia="Times New Roman" w:hAnsi="Times New Roman" w:cs="Times New Roman"/>
                    <w:sz w:val="24"/>
                    <w:szCs w:val="24"/>
                  </w:rPr>
                </w:pPr>
                <w:del w:id="548" w:author="Gianfranco Di Pietro" w:date="2025-02-05T11:20:00Z" w16du:dateUtc="2025-02-05T10:20:00Z">
                  <w:r w:rsidDel="006D06B6">
                    <w:rPr>
                      <w:rFonts w:ascii="Roboto Mono Light" w:eastAsia="Roboto Mono Light" w:hAnsi="Roboto Mono Light" w:cs="Roboto Mono Light"/>
                      <w:sz w:val="18"/>
                      <w:szCs w:val="18"/>
                    </w:rPr>
                    <w:delText>files_path</w:delText>
                  </w:r>
                </w:del>
              </w:p>
            </w:tc>
            <w:tc>
              <w:tcPr>
                <w:tcW w:w="2400" w:type="dxa"/>
                <w:shd w:val="clear" w:color="auto" w:fill="auto"/>
                <w:tcMar>
                  <w:top w:w="100" w:type="dxa"/>
                  <w:left w:w="100" w:type="dxa"/>
                  <w:bottom w:w="100" w:type="dxa"/>
                  <w:right w:w="100" w:type="dxa"/>
                </w:tcMar>
              </w:tcPr>
              <w:p w14:paraId="0000005D" w14:textId="45F685C6" w:rsidR="00696B80" w:rsidDel="006D06B6" w:rsidRDefault="00734CE6">
                <w:pPr>
                  <w:widowControl w:val="0"/>
                  <w:pBdr>
                    <w:top w:val="nil"/>
                    <w:left w:val="nil"/>
                    <w:bottom w:val="nil"/>
                    <w:right w:val="nil"/>
                    <w:between w:val="nil"/>
                  </w:pBdr>
                  <w:spacing w:line="240" w:lineRule="auto"/>
                  <w:rPr>
                    <w:del w:id="549" w:author="Gianfranco Di Pietro" w:date="2025-02-05T11:20:00Z" w16du:dateUtc="2025-02-05T10:20:00Z"/>
                    <w:rFonts w:ascii="Times New Roman" w:eastAsia="Times New Roman" w:hAnsi="Times New Roman" w:cs="Times New Roman"/>
                    <w:sz w:val="20"/>
                    <w:szCs w:val="20"/>
                  </w:rPr>
                </w:pPr>
                <w:del w:id="550" w:author="Gianfranco Di Pietro" w:date="2025-02-05T11:20:00Z" w16du:dateUtc="2025-02-05T10:20:00Z">
                  <w:r w:rsidDel="006D06B6">
                    <w:rPr>
                      <w:rFonts w:ascii="Times New Roman" w:eastAsia="Times New Roman" w:hAnsi="Times New Roman" w:cs="Times New Roman"/>
                      <w:sz w:val="20"/>
                      <w:szCs w:val="20"/>
                    </w:rPr>
                    <w:delText>Save to a temporary directory the files</w:delText>
                  </w:r>
                </w:del>
              </w:p>
            </w:tc>
          </w:tr>
          <w:tr w:rsidR="00696B80" w:rsidDel="006D06B6" w14:paraId="300D4261" w14:textId="7028D51B">
            <w:trPr>
              <w:del w:id="551" w:author="Gianfranco Di Pietro" w:date="2025-02-05T11:20:00Z"/>
            </w:trPr>
            <w:tc>
              <w:tcPr>
                <w:tcW w:w="2730" w:type="dxa"/>
                <w:shd w:val="clear" w:color="auto" w:fill="auto"/>
                <w:tcMar>
                  <w:top w:w="100" w:type="dxa"/>
                  <w:left w:w="100" w:type="dxa"/>
                  <w:bottom w:w="100" w:type="dxa"/>
                  <w:right w:w="100" w:type="dxa"/>
                </w:tcMar>
              </w:tcPr>
              <w:p w14:paraId="0000005E" w14:textId="3E899787" w:rsidR="00696B80" w:rsidDel="006D06B6" w:rsidRDefault="00734CE6">
                <w:pPr>
                  <w:widowControl w:val="0"/>
                  <w:pBdr>
                    <w:top w:val="nil"/>
                    <w:left w:val="nil"/>
                    <w:bottom w:val="nil"/>
                    <w:right w:val="nil"/>
                    <w:between w:val="nil"/>
                  </w:pBdr>
                  <w:spacing w:line="240" w:lineRule="auto"/>
                  <w:rPr>
                    <w:del w:id="552" w:author="Gianfranco Di Pietro" w:date="2025-02-05T11:20:00Z" w16du:dateUtc="2025-02-05T10:20:00Z"/>
                    <w:rFonts w:ascii="Roboto Mono Light" w:eastAsia="Roboto Mono Light" w:hAnsi="Roboto Mono Light" w:cs="Roboto Mono Light"/>
                    <w:sz w:val="18"/>
                    <w:szCs w:val="18"/>
                  </w:rPr>
                </w:pPr>
                <w:del w:id="553" w:author="Gianfranco Di Pietro" w:date="2025-02-05T11:20:00Z" w16du:dateUtc="2025-02-05T10:20:00Z">
                  <w:r w:rsidDel="006D06B6">
                    <w:rPr>
                      <w:rFonts w:ascii="Roboto Mono Light" w:eastAsia="Roboto Mono Light" w:hAnsi="Roboto Mono Light" w:cs="Roboto Mono Light"/>
                      <w:sz w:val="18"/>
                      <w:szCs w:val="18"/>
                    </w:rPr>
                    <w:delText>run_gdal2tiles</w:delText>
                  </w:r>
                </w:del>
              </w:p>
            </w:tc>
            <w:tc>
              <w:tcPr>
                <w:tcW w:w="2070" w:type="dxa"/>
                <w:shd w:val="clear" w:color="auto" w:fill="auto"/>
                <w:tcMar>
                  <w:top w:w="100" w:type="dxa"/>
                  <w:left w:w="100" w:type="dxa"/>
                  <w:bottom w:w="100" w:type="dxa"/>
                  <w:right w:w="100" w:type="dxa"/>
                </w:tcMar>
              </w:tcPr>
              <w:p w14:paraId="0000005F" w14:textId="33382A9B" w:rsidR="00696B80" w:rsidDel="006D06B6" w:rsidRDefault="00734CE6">
                <w:pPr>
                  <w:widowControl w:val="0"/>
                  <w:pBdr>
                    <w:top w:val="nil"/>
                    <w:left w:val="nil"/>
                    <w:bottom w:val="nil"/>
                    <w:right w:val="nil"/>
                    <w:between w:val="nil"/>
                  </w:pBdr>
                  <w:spacing w:line="240" w:lineRule="auto"/>
                  <w:rPr>
                    <w:del w:id="554" w:author="Gianfranco Di Pietro" w:date="2025-02-05T11:20:00Z" w16du:dateUtc="2025-02-05T10:20:00Z"/>
                    <w:rFonts w:ascii="Roboto Mono Light" w:eastAsia="Roboto Mono Light" w:hAnsi="Roboto Mono Light" w:cs="Roboto Mono Light"/>
                    <w:sz w:val="18"/>
                    <w:szCs w:val="18"/>
                  </w:rPr>
                </w:pPr>
                <w:del w:id="555" w:author="Gianfranco Di Pietro" w:date="2025-02-05T11:20:00Z" w16du:dateUtc="2025-02-05T10:20:00Z">
                  <w:r w:rsidDel="006D06B6">
                    <w:rPr>
                      <w:rFonts w:ascii="Roboto Mono Light" w:eastAsia="Roboto Mono Light" w:hAnsi="Roboto Mono Light" w:cs="Roboto Mono Light"/>
                      <w:sz w:val="18"/>
                      <w:szCs w:val="18"/>
                    </w:rPr>
                    <w:delText>files_path['Raster_path']</w:delText>
                  </w:r>
                </w:del>
              </w:p>
              <w:p w14:paraId="00000060" w14:textId="56ADFC90" w:rsidR="00696B80" w:rsidDel="006D06B6" w:rsidRDefault="00734CE6">
                <w:pPr>
                  <w:widowControl w:val="0"/>
                  <w:pBdr>
                    <w:top w:val="nil"/>
                    <w:left w:val="nil"/>
                    <w:bottom w:val="nil"/>
                    <w:right w:val="nil"/>
                    <w:between w:val="nil"/>
                  </w:pBdr>
                  <w:spacing w:line="240" w:lineRule="auto"/>
                  <w:rPr>
                    <w:del w:id="556" w:author="Gianfranco Di Pietro" w:date="2025-02-05T11:20:00Z" w16du:dateUtc="2025-02-05T10:20:00Z"/>
                    <w:rFonts w:ascii="Times New Roman" w:eastAsia="Times New Roman" w:hAnsi="Times New Roman" w:cs="Times New Roman"/>
                    <w:sz w:val="24"/>
                    <w:szCs w:val="24"/>
                  </w:rPr>
                </w:pPr>
                <w:del w:id="557" w:author="Gianfranco Di Pietro" w:date="2025-02-05T11:20:00Z" w16du:dateUtc="2025-02-05T10:20:00Z">
                  <w:r w:rsidDel="006D06B6">
                    <w:rPr>
                      <w:rFonts w:ascii="Roboto Mono Light" w:eastAsia="Roboto Mono Light" w:hAnsi="Roboto Mono Light" w:cs="Roboto Mono Light"/>
                      <w:sz w:val="18"/>
                      <w:szCs w:val="18"/>
                    </w:rPr>
                    <w:delText>projectname</w:delText>
                  </w:r>
                </w:del>
              </w:p>
            </w:tc>
            <w:tc>
              <w:tcPr>
                <w:tcW w:w="2400" w:type="dxa"/>
                <w:shd w:val="clear" w:color="auto" w:fill="auto"/>
                <w:tcMar>
                  <w:top w:w="100" w:type="dxa"/>
                  <w:left w:w="100" w:type="dxa"/>
                  <w:bottom w:w="100" w:type="dxa"/>
                  <w:right w:w="100" w:type="dxa"/>
                </w:tcMar>
              </w:tcPr>
              <w:p w14:paraId="00000061" w14:textId="1805820D" w:rsidR="00696B80" w:rsidDel="006D06B6" w:rsidRDefault="00734CE6">
                <w:pPr>
                  <w:widowControl w:val="0"/>
                  <w:pBdr>
                    <w:top w:val="nil"/>
                    <w:left w:val="nil"/>
                    <w:bottom w:val="nil"/>
                    <w:right w:val="nil"/>
                    <w:between w:val="nil"/>
                  </w:pBdr>
                  <w:spacing w:line="240" w:lineRule="auto"/>
                  <w:rPr>
                    <w:del w:id="558" w:author="Gianfranco Di Pietro" w:date="2025-02-05T11:20:00Z" w16du:dateUtc="2025-02-05T10:20:00Z"/>
                    <w:rFonts w:ascii="Times New Roman" w:eastAsia="Times New Roman" w:hAnsi="Times New Roman" w:cs="Times New Roman"/>
                    <w:sz w:val="20"/>
                    <w:szCs w:val="20"/>
                  </w:rPr>
                </w:pPr>
                <w:del w:id="559" w:author="Gianfranco Di Pietro" w:date="2025-02-05T11:20:00Z" w16du:dateUtc="2025-02-05T10:20:00Z">
                  <w:r w:rsidDel="006D06B6">
                    <w:rPr>
                      <w:rFonts w:ascii="Times New Roman" w:eastAsia="Times New Roman" w:hAnsi="Times New Roman" w:cs="Times New Roman"/>
                      <w:sz w:val="20"/>
                      <w:szCs w:val="20"/>
                    </w:rPr>
                    <w:delText>Folder with tiles and a basic html map viewer</w:delText>
                  </w:r>
                </w:del>
              </w:p>
              <w:p w14:paraId="00000062" w14:textId="0CA8AB9C" w:rsidR="00696B80" w:rsidDel="006D06B6" w:rsidRDefault="00734CE6">
                <w:pPr>
                  <w:widowControl w:val="0"/>
                  <w:pBdr>
                    <w:top w:val="nil"/>
                    <w:left w:val="nil"/>
                    <w:bottom w:val="nil"/>
                    <w:right w:val="nil"/>
                    <w:between w:val="nil"/>
                  </w:pBdr>
                  <w:spacing w:line="240" w:lineRule="auto"/>
                  <w:rPr>
                    <w:del w:id="560" w:author="Gianfranco Di Pietro" w:date="2025-02-05T11:20:00Z" w16du:dateUtc="2025-02-05T10:20:00Z"/>
                    <w:rFonts w:ascii="Times New Roman" w:eastAsia="Times New Roman" w:hAnsi="Times New Roman" w:cs="Times New Roman"/>
                    <w:sz w:val="24"/>
                    <w:szCs w:val="24"/>
                  </w:rPr>
                </w:pPr>
                <w:del w:id="561" w:author="Gianfranco Di Pietro" w:date="2025-02-05T11:20:00Z" w16du:dateUtc="2025-02-05T10:20:00Z">
                  <w:r w:rsidDel="006D06B6">
                    <w:rPr>
                      <w:rFonts w:ascii="Roboto Mono Light" w:eastAsia="Roboto Mono Light" w:hAnsi="Roboto Mono Light" w:cs="Roboto Mono Light"/>
                      <w:sz w:val="18"/>
                      <w:szCs w:val="18"/>
                    </w:rPr>
                    <w:delText>openlayers.html</w:delText>
                  </w:r>
                  <w:r w:rsidDel="006D06B6">
                    <w:rPr>
                      <w:rFonts w:ascii="Times New Roman" w:eastAsia="Times New Roman" w:hAnsi="Times New Roman" w:cs="Times New Roman"/>
                      <w:sz w:val="24"/>
                      <w:szCs w:val="24"/>
                    </w:rPr>
                    <w:delText xml:space="preserve"> </w:delText>
                  </w:r>
                </w:del>
              </w:p>
            </w:tc>
            <w:tc>
              <w:tcPr>
                <w:tcW w:w="2400" w:type="dxa"/>
                <w:shd w:val="clear" w:color="auto" w:fill="auto"/>
                <w:tcMar>
                  <w:top w:w="100" w:type="dxa"/>
                  <w:left w:w="100" w:type="dxa"/>
                  <w:bottom w:w="100" w:type="dxa"/>
                  <w:right w:w="100" w:type="dxa"/>
                </w:tcMar>
              </w:tcPr>
              <w:p w14:paraId="00000063" w14:textId="6059CD60" w:rsidR="00696B80" w:rsidDel="006D06B6" w:rsidRDefault="00734CE6">
                <w:pPr>
                  <w:widowControl w:val="0"/>
                  <w:pBdr>
                    <w:top w:val="nil"/>
                    <w:left w:val="nil"/>
                    <w:bottom w:val="nil"/>
                    <w:right w:val="nil"/>
                    <w:between w:val="nil"/>
                  </w:pBdr>
                  <w:spacing w:line="240" w:lineRule="auto"/>
                  <w:rPr>
                    <w:del w:id="562" w:author="Gianfranco Di Pietro" w:date="2025-02-05T11:20:00Z" w16du:dateUtc="2025-02-05T10:20:00Z"/>
                    <w:rFonts w:ascii="Times New Roman" w:eastAsia="Times New Roman" w:hAnsi="Times New Roman" w:cs="Times New Roman"/>
                    <w:sz w:val="20"/>
                    <w:szCs w:val="20"/>
                  </w:rPr>
                </w:pPr>
                <w:del w:id="563" w:author="Gianfranco Di Pietro" w:date="2025-02-05T11:20:00Z" w16du:dateUtc="2025-02-05T10:20:00Z">
                  <w:r w:rsidDel="006D06B6">
                    <w:rPr>
                      <w:rFonts w:ascii="Times New Roman" w:eastAsia="Times New Roman" w:hAnsi="Times New Roman" w:cs="Times New Roman"/>
                      <w:sz w:val="20"/>
                      <w:szCs w:val="20"/>
                    </w:rPr>
                    <w:delText>Create tiles from a raster file and a basic html file viewer</w:delText>
                  </w:r>
                </w:del>
              </w:p>
            </w:tc>
          </w:tr>
          <w:tr w:rsidR="00696B80" w:rsidDel="006D06B6" w14:paraId="07B83FC9" w14:textId="0383612F">
            <w:trPr>
              <w:del w:id="564" w:author="Gianfranco Di Pietro" w:date="2025-02-05T11:20:00Z"/>
            </w:trPr>
            <w:tc>
              <w:tcPr>
                <w:tcW w:w="2730" w:type="dxa"/>
                <w:shd w:val="clear" w:color="auto" w:fill="auto"/>
                <w:tcMar>
                  <w:top w:w="100" w:type="dxa"/>
                  <w:left w:w="100" w:type="dxa"/>
                  <w:bottom w:w="100" w:type="dxa"/>
                  <w:right w:w="100" w:type="dxa"/>
                </w:tcMar>
              </w:tcPr>
              <w:p w14:paraId="00000064" w14:textId="17BBA4D3" w:rsidR="00696B80" w:rsidDel="006D06B6" w:rsidRDefault="00734CE6">
                <w:pPr>
                  <w:widowControl w:val="0"/>
                  <w:pBdr>
                    <w:top w:val="nil"/>
                    <w:left w:val="nil"/>
                    <w:bottom w:val="nil"/>
                    <w:right w:val="nil"/>
                    <w:between w:val="nil"/>
                  </w:pBdr>
                  <w:spacing w:line="240" w:lineRule="auto"/>
                  <w:rPr>
                    <w:del w:id="565" w:author="Gianfranco Di Pietro" w:date="2025-02-05T11:20:00Z" w16du:dateUtc="2025-02-05T10:20:00Z"/>
                    <w:rFonts w:ascii="Roboto Mono Light" w:eastAsia="Roboto Mono Light" w:hAnsi="Roboto Mono Light" w:cs="Roboto Mono Light"/>
                    <w:sz w:val="18"/>
                    <w:szCs w:val="18"/>
                  </w:rPr>
                </w:pPr>
                <w:del w:id="566" w:author="Gianfranco Di Pietro" w:date="2025-02-05T11:20:00Z" w16du:dateUtc="2025-02-05T10:20:00Z">
                  <w:r w:rsidDel="006D06B6">
                    <w:rPr>
                      <w:rFonts w:ascii="Roboto Mono Light" w:eastAsia="Roboto Mono Light" w:hAnsi="Roboto Mono Light" w:cs="Roboto Mono Light"/>
                      <w:sz w:val="18"/>
                      <w:szCs w:val="18"/>
                    </w:rPr>
                    <w:delText>convert_shp_to_geojson</w:delText>
                  </w:r>
                </w:del>
              </w:p>
            </w:tc>
            <w:tc>
              <w:tcPr>
                <w:tcW w:w="2070" w:type="dxa"/>
                <w:shd w:val="clear" w:color="auto" w:fill="auto"/>
                <w:tcMar>
                  <w:top w:w="100" w:type="dxa"/>
                  <w:left w:w="100" w:type="dxa"/>
                  <w:bottom w:w="100" w:type="dxa"/>
                  <w:right w:w="100" w:type="dxa"/>
                </w:tcMar>
              </w:tcPr>
              <w:p w14:paraId="00000065" w14:textId="1494339A" w:rsidR="00696B80" w:rsidDel="006D06B6" w:rsidRDefault="00734CE6">
                <w:pPr>
                  <w:widowControl w:val="0"/>
                  <w:pBdr>
                    <w:top w:val="nil"/>
                    <w:left w:val="nil"/>
                    <w:bottom w:val="nil"/>
                    <w:right w:val="nil"/>
                    <w:between w:val="nil"/>
                  </w:pBdr>
                  <w:spacing w:line="240" w:lineRule="auto"/>
                  <w:rPr>
                    <w:del w:id="567" w:author="Gianfranco Di Pietro" w:date="2025-02-05T11:20:00Z" w16du:dateUtc="2025-02-05T10:20:00Z"/>
                    <w:rFonts w:ascii="Roboto Mono Light" w:eastAsia="Roboto Mono Light" w:hAnsi="Roboto Mono Light" w:cs="Roboto Mono Light"/>
                    <w:sz w:val="18"/>
                    <w:szCs w:val="18"/>
                  </w:rPr>
                </w:pPr>
                <w:del w:id="568" w:author="Gianfranco Di Pietro" w:date="2025-02-05T11:20:00Z" w16du:dateUtc="2025-02-05T10:20:00Z">
                  <w:r w:rsidDel="006D06B6">
                    <w:rPr>
                      <w:rFonts w:ascii="Roboto Mono Light" w:eastAsia="Roboto Mono Light" w:hAnsi="Roboto Mono Light" w:cs="Roboto Mono Light"/>
                      <w:sz w:val="18"/>
                      <w:szCs w:val="18"/>
                    </w:rPr>
                    <w:delText>files_path['Shp_file_path']</w:delText>
                  </w:r>
                </w:del>
              </w:p>
              <w:p w14:paraId="00000066" w14:textId="691BCF33" w:rsidR="00696B80" w:rsidDel="006D06B6" w:rsidRDefault="00734CE6">
                <w:pPr>
                  <w:widowControl w:val="0"/>
                  <w:pBdr>
                    <w:top w:val="nil"/>
                    <w:left w:val="nil"/>
                    <w:bottom w:val="nil"/>
                    <w:right w:val="nil"/>
                    <w:between w:val="nil"/>
                  </w:pBdr>
                  <w:spacing w:line="240" w:lineRule="auto"/>
                  <w:rPr>
                    <w:del w:id="569" w:author="Gianfranco Di Pietro" w:date="2025-02-05T11:20:00Z" w16du:dateUtc="2025-02-05T10:20:00Z"/>
                    <w:rFonts w:ascii="Times New Roman" w:eastAsia="Times New Roman" w:hAnsi="Times New Roman" w:cs="Times New Roman"/>
                    <w:sz w:val="24"/>
                    <w:szCs w:val="24"/>
                  </w:rPr>
                </w:pPr>
                <w:del w:id="570" w:author="Gianfranco Di Pietro" w:date="2025-02-05T11:20:00Z" w16du:dateUtc="2025-02-05T10:20:00Z">
                  <w:r w:rsidDel="006D06B6">
                    <w:rPr>
                      <w:rFonts w:ascii="Roboto Mono Light" w:eastAsia="Roboto Mono Light" w:hAnsi="Roboto Mono Light" w:cs="Roboto Mono Light"/>
                      <w:sz w:val="18"/>
                      <w:szCs w:val="18"/>
                    </w:rPr>
                    <w:delText>output_file_path</w:delText>
                  </w:r>
                </w:del>
              </w:p>
            </w:tc>
            <w:tc>
              <w:tcPr>
                <w:tcW w:w="2400" w:type="dxa"/>
                <w:shd w:val="clear" w:color="auto" w:fill="auto"/>
                <w:tcMar>
                  <w:top w:w="100" w:type="dxa"/>
                  <w:left w:w="100" w:type="dxa"/>
                  <w:bottom w:w="100" w:type="dxa"/>
                  <w:right w:w="100" w:type="dxa"/>
                </w:tcMar>
              </w:tcPr>
              <w:p w14:paraId="00000067" w14:textId="01B751F7" w:rsidR="00696B80" w:rsidDel="006D06B6" w:rsidRDefault="00734CE6">
                <w:pPr>
                  <w:widowControl w:val="0"/>
                  <w:pBdr>
                    <w:top w:val="nil"/>
                    <w:left w:val="nil"/>
                    <w:bottom w:val="nil"/>
                    <w:right w:val="nil"/>
                    <w:between w:val="nil"/>
                  </w:pBdr>
                  <w:spacing w:line="240" w:lineRule="auto"/>
                  <w:rPr>
                    <w:del w:id="571" w:author="Gianfranco Di Pietro" w:date="2025-02-05T11:20:00Z" w16du:dateUtc="2025-02-05T10:20:00Z"/>
                    <w:rFonts w:ascii="Times New Roman" w:eastAsia="Times New Roman" w:hAnsi="Times New Roman" w:cs="Times New Roman"/>
                    <w:sz w:val="24"/>
                    <w:szCs w:val="24"/>
                  </w:rPr>
                </w:pPr>
                <w:del w:id="572" w:author="Gianfranco Di Pietro" w:date="2025-02-05T11:20:00Z" w16du:dateUtc="2025-02-05T10:20:00Z">
                  <w:r w:rsidDel="006D06B6">
                    <w:rPr>
                      <w:rFonts w:ascii="Roboto Mono Light" w:eastAsia="Roboto Mono Light" w:hAnsi="Roboto Mono Light" w:cs="Roboto Mono Light"/>
                      <w:sz w:val="18"/>
                      <w:szCs w:val="18"/>
                    </w:rPr>
                    <w:delText>GeoJSon file</w:delText>
                  </w:r>
                </w:del>
              </w:p>
            </w:tc>
            <w:tc>
              <w:tcPr>
                <w:tcW w:w="2400" w:type="dxa"/>
                <w:shd w:val="clear" w:color="auto" w:fill="auto"/>
                <w:tcMar>
                  <w:top w:w="100" w:type="dxa"/>
                  <w:left w:w="100" w:type="dxa"/>
                  <w:bottom w:w="100" w:type="dxa"/>
                  <w:right w:w="100" w:type="dxa"/>
                </w:tcMar>
              </w:tcPr>
              <w:p w14:paraId="00000068" w14:textId="78E4FB23" w:rsidR="00696B80" w:rsidDel="006D06B6" w:rsidRDefault="00734CE6">
                <w:pPr>
                  <w:widowControl w:val="0"/>
                  <w:pBdr>
                    <w:top w:val="nil"/>
                    <w:left w:val="nil"/>
                    <w:bottom w:val="nil"/>
                    <w:right w:val="nil"/>
                    <w:between w:val="nil"/>
                  </w:pBdr>
                  <w:spacing w:line="240" w:lineRule="auto"/>
                  <w:rPr>
                    <w:del w:id="573" w:author="Gianfranco Di Pietro" w:date="2025-02-05T11:20:00Z" w16du:dateUtc="2025-02-05T10:20:00Z"/>
                    <w:rFonts w:ascii="Times New Roman" w:eastAsia="Times New Roman" w:hAnsi="Times New Roman" w:cs="Times New Roman"/>
                    <w:sz w:val="20"/>
                    <w:szCs w:val="20"/>
                  </w:rPr>
                </w:pPr>
                <w:del w:id="574" w:author="Gianfranco Di Pietro" w:date="2025-02-05T11:20:00Z" w16du:dateUtc="2025-02-05T10:20:00Z">
                  <w:r w:rsidDel="006D06B6">
                    <w:rPr>
                      <w:rFonts w:ascii="Times New Roman" w:eastAsia="Times New Roman" w:hAnsi="Times New Roman" w:cs="Times New Roman"/>
                      <w:sz w:val="20"/>
                      <w:szCs w:val="20"/>
                    </w:rPr>
                    <w:delText>Convert SHP to GeoJSON by an ogr2ogr subprocess</w:delText>
                  </w:r>
                </w:del>
              </w:p>
            </w:tc>
          </w:tr>
          <w:tr w:rsidR="00696B80" w:rsidDel="006D06B6" w14:paraId="4273AC81" w14:textId="3B6F719A">
            <w:trPr>
              <w:del w:id="575" w:author="Gianfranco Di Pietro" w:date="2025-02-05T11:20:00Z"/>
            </w:trPr>
            <w:tc>
              <w:tcPr>
                <w:tcW w:w="2730" w:type="dxa"/>
                <w:shd w:val="clear" w:color="auto" w:fill="auto"/>
                <w:tcMar>
                  <w:top w:w="100" w:type="dxa"/>
                  <w:left w:w="100" w:type="dxa"/>
                  <w:bottom w:w="100" w:type="dxa"/>
                  <w:right w:w="100" w:type="dxa"/>
                </w:tcMar>
              </w:tcPr>
              <w:p w14:paraId="00000069" w14:textId="7EC1E7D7" w:rsidR="00696B80" w:rsidDel="006D06B6" w:rsidRDefault="00734CE6">
                <w:pPr>
                  <w:widowControl w:val="0"/>
                  <w:pBdr>
                    <w:top w:val="nil"/>
                    <w:left w:val="nil"/>
                    <w:bottom w:val="nil"/>
                    <w:right w:val="nil"/>
                    <w:between w:val="nil"/>
                  </w:pBdr>
                  <w:spacing w:line="240" w:lineRule="auto"/>
                  <w:rPr>
                    <w:del w:id="576" w:author="Gianfranco Di Pietro" w:date="2025-02-05T11:20:00Z" w16du:dateUtc="2025-02-05T10:20:00Z"/>
                    <w:rFonts w:ascii="Roboto Mono Light" w:eastAsia="Roboto Mono Light" w:hAnsi="Roboto Mono Light" w:cs="Roboto Mono Light"/>
                    <w:sz w:val="18"/>
                    <w:szCs w:val="18"/>
                  </w:rPr>
                </w:pPr>
                <w:del w:id="577" w:author="Gianfranco Di Pietro" w:date="2025-02-05T11:20:00Z" w16du:dateUtc="2025-02-05T10:20:00Z">
                  <w:r w:rsidDel="006D06B6">
                    <w:rPr>
                      <w:rFonts w:ascii="Roboto Mono Light" w:eastAsia="Roboto Mono Light" w:hAnsi="Roboto Mono Light" w:cs="Roboto Mono Light"/>
                      <w:sz w:val="18"/>
                      <w:szCs w:val="18"/>
                    </w:rPr>
                    <w:delText>add_geojson_overlay_to_gdal2tiles_html_output</w:delText>
                  </w:r>
                </w:del>
              </w:p>
            </w:tc>
            <w:tc>
              <w:tcPr>
                <w:tcW w:w="2070" w:type="dxa"/>
                <w:shd w:val="clear" w:color="auto" w:fill="auto"/>
                <w:tcMar>
                  <w:top w:w="100" w:type="dxa"/>
                  <w:left w:w="100" w:type="dxa"/>
                  <w:bottom w:w="100" w:type="dxa"/>
                  <w:right w:w="100" w:type="dxa"/>
                </w:tcMar>
              </w:tcPr>
              <w:p w14:paraId="0000006A" w14:textId="3737E41A" w:rsidR="00696B80" w:rsidDel="006D06B6" w:rsidRDefault="00734CE6">
                <w:pPr>
                  <w:widowControl w:val="0"/>
                  <w:spacing w:line="240" w:lineRule="auto"/>
                  <w:rPr>
                    <w:del w:id="578" w:author="Gianfranco Di Pietro" w:date="2025-02-05T11:20:00Z" w16du:dateUtc="2025-02-05T10:20:00Z"/>
                    <w:rFonts w:ascii="Roboto Mono Light" w:eastAsia="Roboto Mono Light" w:hAnsi="Roboto Mono Light" w:cs="Roboto Mono Light"/>
                    <w:sz w:val="18"/>
                    <w:szCs w:val="18"/>
                  </w:rPr>
                </w:pPr>
                <w:del w:id="579" w:author="Gianfranco Di Pietro" w:date="2025-02-05T11:20:00Z" w16du:dateUtc="2025-02-05T10:20:00Z">
                  <w:r w:rsidDel="006D06B6">
                    <w:rPr>
                      <w:rFonts w:ascii="Roboto Mono Light" w:eastAsia="Roboto Mono Light" w:hAnsi="Roboto Mono Light" w:cs="Roboto Mono Light"/>
                      <w:sz w:val="18"/>
                      <w:szCs w:val="18"/>
                    </w:rPr>
                    <w:delText>openlayers.html</w:delText>
                  </w:r>
                </w:del>
              </w:p>
              <w:p w14:paraId="0000006B" w14:textId="26F6A69B" w:rsidR="00696B80" w:rsidDel="006D06B6" w:rsidRDefault="00734CE6">
                <w:pPr>
                  <w:widowControl w:val="0"/>
                  <w:spacing w:line="240" w:lineRule="auto"/>
                  <w:rPr>
                    <w:del w:id="580" w:author="Gianfranco Di Pietro" w:date="2025-02-05T11:20:00Z" w16du:dateUtc="2025-02-05T10:20:00Z"/>
                    <w:rFonts w:ascii="Roboto Mono Light" w:eastAsia="Roboto Mono Light" w:hAnsi="Roboto Mono Light" w:cs="Roboto Mono Light"/>
                    <w:sz w:val="18"/>
                    <w:szCs w:val="18"/>
                  </w:rPr>
                </w:pPr>
                <w:del w:id="581" w:author="Gianfranco Di Pietro" w:date="2025-02-05T11:20:00Z" w16du:dateUtc="2025-02-05T10:20:00Z">
                  <w:r w:rsidDel="006D06B6">
                    <w:rPr>
                      <w:rFonts w:ascii="Roboto Mono Light" w:eastAsia="Roboto Mono Light" w:hAnsi="Roboto Mono Light" w:cs="Roboto Mono Light"/>
                      <w:sz w:val="18"/>
                      <w:szCs w:val="18"/>
                    </w:rPr>
                    <w:delText>Projectname</w:delText>
                  </w:r>
                </w:del>
              </w:p>
              <w:p w14:paraId="0000006C" w14:textId="5B7627D2" w:rsidR="00696B80" w:rsidDel="006D06B6" w:rsidRDefault="00734CE6">
                <w:pPr>
                  <w:widowControl w:val="0"/>
                  <w:spacing w:line="240" w:lineRule="auto"/>
                  <w:rPr>
                    <w:del w:id="582" w:author="Gianfranco Di Pietro" w:date="2025-02-05T11:20:00Z" w16du:dateUtc="2025-02-05T10:20:00Z"/>
                    <w:rFonts w:ascii="Roboto Mono Light" w:eastAsia="Roboto Mono Light" w:hAnsi="Roboto Mono Light" w:cs="Roboto Mono Light"/>
                    <w:sz w:val="18"/>
                    <w:szCs w:val="18"/>
                  </w:rPr>
                </w:pPr>
                <w:del w:id="583" w:author="Gianfranco Di Pietro" w:date="2025-02-05T11:20:00Z" w16du:dateUtc="2025-02-05T10:20:00Z">
                  <w:r w:rsidDel="006D06B6">
                    <w:rPr>
                      <w:rFonts w:ascii="Roboto Mono Light" w:eastAsia="Roboto Mono Light" w:hAnsi="Roboto Mono Light" w:cs="Roboto Mono Light"/>
                      <w:sz w:val="18"/>
                      <w:szCs w:val="18"/>
                    </w:rPr>
                    <w:delText>GeoJson file</w:delText>
                  </w:r>
                </w:del>
              </w:p>
            </w:tc>
            <w:tc>
              <w:tcPr>
                <w:tcW w:w="2400" w:type="dxa"/>
                <w:shd w:val="clear" w:color="auto" w:fill="auto"/>
                <w:tcMar>
                  <w:top w:w="100" w:type="dxa"/>
                  <w:left w:w="100" w:type="dxa"/>
                  <w:bottom w:w="100" w:type="dxa"/>
                  <w:right w:w="100" w:type="dxa"/>
                </w:tcMar>
              </w:tcPr>
              <w:p w14:paraId="0000006D" w14:textId="353FC61F" w:rsidR="00696B80" w:rsidDel="006D06B6" w:rsidRDefault="00734CE6">
                <w:pPr>
                  <w:widowControl w:val="0"/>
                  <w:spacing w:line="240" w:lineRule="auto"/>
                  <w:rPr>
                    <w:del w:id="584" w:author="Gianfranco Di Pietro" w:date="2025-02-05T11:20:00Z" w16du:dateUtc="2025-02-05T10:20:00Z"/>
                    <w:rFonts w:ascii="Times New Roman" w:eastAsia="Times New Roman" w:hAnsi="Times New Roman" w:cs="Times New Roman"/>
                    <w:sz w:val="24"/>
                    <w:szCs w:val="24"/>
                  </w:rPr>
                </w:pPr>
                <w:del w:id="585" w:author="Gianfranco Di Pietro" w:date="2025-02-05T11:20:00Z" w16du:dateUtc="2025-02-05T10:20:00Z">
                  <w:r w:rsidDel="006D06B6">
                    <w:rPr>
                      <w:rFonts w:ascii="Roboto Mono Light" w:eastAsia="Roboto Mono Light" w:hAnsi="Roboto Mono Light" w:cs="Roboto Mono Light"/>
                      <w:sz w:val="18"/>
                      <w:szCs w:val="18"/>
                    </w:rPr>
                    <w:delText>index.html</w:delText>
                  </w:r>
                </w:del>
              </w:p>
            </w:tc>
            <w:tc>
              <w:tcPr>
                <w:tcW w:w="2400" w:type="dxa"/>
                <w:shd w:val="clear" w:color="auto" w:fill="auto"/>
                <w:tcMar>
                  <w:top w:w="100" w:type="dxa"/>
                  <w:left w:w="100" w:type="dxa"/>
                  <w:bottom w:w="100" w:type="dxa"/>
                  <w:right w:w="100" w:type="dxa"/>
                </w:tcMar>
              </w:tcPr>
              <w:p w14:paraId="0000006E" w14:textId="2763D1AC" w:rsidR="00696B80" w:rsidDel="006D06B6" w:rsidRDefault="00734CE6">
                <w:pPr>
                  <w:widowControl w:val="0"/>
                  <w:pBdr>
                    <w:top w:val="nil"/>
                    <w:left w:val="nil"/>
                    <w:bottom w:val="nil"/>
                    <w:right w:val="nil"/>
                    <w:between w:val="nil"/>
                  </w:pBdr>
                  <w:spacing w:line="240" w:lineRule="auto"/>
                  <w:rPr>
                    <w:del w:id="586" w:author="Gianfranco Di Pietro" w:date="2025-02-05T11:20:00Z" w16du:dateUtc="2025-02-05T10:20:00Z"/>
                    <w:rFonts w:ascii="Times New Roman" w:eastAsia="Times New Roman" w:hAnsi="Times New Roman" w:cs="Times New Roman"/>
                    <w:sz w:val="20"/>
                    <w:szCs w:val="20"/>
                  </w:rPr>
                </w:pPr>
                <w:del w:id="587" w:author="Gianfranco Di Pietro" w:date="2025-02-05T11:20:00Z" w16du:dateUtc="2025-02-05T10:20:00Z">
                  <w:r w:rsidDel="006D06B6">
                    <w:rPr>
                      <w:rFonts w:ascii="Times New Roman" w:eastAsia="Times New Roman" w:hAnsi="Times New Roman" w:cs="Times New Roman"/>
                      <w:sz w:val="20"/>
                      <w:szCs w:val="20"/>
                    </w:rPr>
                    <w:delText>Add GeoJSON overlay to raster feature, using OpenLayers JS and CSS</w:delText>
                  </w:r>
                </w:del>
              </w:p>
            </w:tc>
          </w:tr>
          <w:tr w:rsidR="00696B80" w:rsidDel="006D06B6" w14:paraId="6AADAA53" w14:textId="02BC31F6">
            <w:trPr>
              <w:del w:id="588" w:author="Gianfranco Di Pietro" w:date="2025-02-05T11:20:00Z"/>
            </w:trPr>
            <w:tc>
              <w:tcPr>
                <w:tcW w:w="2730" w:type="dxa"/>
                <w:shd w:val="clear" w:color="auto" w:fill="auto"/>
                <w:tcMar>
                  <w:top w:w="100" w:type="dxa"/>
                  <w:left w:w="100" w:type="dxa"/>
                  <w:bottom w:w="100" w:type="dxa"/>
                  <w:right w:w="100" w:type="dxa"/>
                </w:tcMar>
              </w:tcPr>
              <w:p w14:paraId="0000006F" w14:textId="09E8BE80" w:rsidR="00696B80" w:rsidDel="006D06B6" w:rsidRDefault="00734CE6">
                <w:pPr>
                  <w:widowControl w:val="0"/>
                  <w:pBdr>
                    <w:top w:val="nil"/>
                    <w:left w:val="nil"/>
                    <w:bottom w:val="nil"/>
                    <w:right w:val="nil"/>
                    <w:between w:val="nil"/>
                  </w:pBdr>
                  <w:spacing w:line="240" w:lineRule="auto"/>
                  <w:rPr>
                    <w:del w:id="589" w:author="Gianfranco Di Pietro" w:date="2025-02-05T11:20:00Z" w16du:dateUtc="2025-02-05T10:20:00Z"/>
                    <w:rFonts w:ascii="Roboto Mono Light" w:eastAsia="Roboto Mono Light" w:hAnsi="Roboto Mono Light" w:cs="Roboto Mono Light"/>
                    <w:sz w:val="18"/>
                    <w:szCs w:val="18"/>
                  </w:rPr>
                </w:pPr>
                <w:del w:id="590" w:author="Gianfranco Di Pietro" w:date="2025-02-05T11:20:00Z" w16du:dateUtc="2025-02-05T10:20:00Z">
                  <w:r w:rsidDel="006D06B6">
                    <w:rPr>
                      <w:rFonts w:ascii="Roboto Mono Light" w:eastAsia="Roboto Mono Light" w:hAnsi="Roboto Mono Light" w:cs="Roboto Mono Light"/>
                      <w:sz w:val="18"/>
                      <w:szCs w:val="18"/>
                    </w:rPr>
                    <w:delText>add_popup_feature_to_gdal2tiles_html_output</w:delText>
                  </w:r>
                </w:del>
              </w:p>
            </w:tc>
            <w:tc>
              <w:tcPr>
                <w:tcW w:w="2070" w:type="dxa"/>
                <w:shd w:val="clear" w:color="auto" w:fill="auto"/>
                <w:tcMar>
                  <w:top w:w="100" w:type="dxa"/>
                  <w:left w:w="100" w:type="dxa"/>
                  <w:bottom w:w="100" w:type="dxa"/>
                  <w:right w:w="100" w:type="dxa"/>
                </w:tcMar>
              </w:tcPr>
              <w:p w14:paraId="00000070" w14:textId="0FABCDEF" w:rsidR="00696B80" w:rsidDel="006D06B6" w:rsidRDefault="00734CE6">
                <w:pPr>
                  <w:widowControl w:val="0"/>
                  <w:spacing w:line="240" w:lineRule="auto"/>
                  <w:rPr>
                    <w:del w:id="591" w:author="Gianfranco Di Pietro" w:date="2025-02-05T11:20:00Z" w16du:dateUtc="2025-02-05T10:20:00Z"/>
                    <w:rFonts w:ascii="Roboto Mono Light" w:eastAsia="Roboto Mono Light" w:hAnsi="Roboto Mono Light" w:cs="Roboto Mono Light"/>
                    <w:sz w:val="18"/>
                    <w:szCs w:val="18"/>
                  </w:rPr>
                </w:pPr>
                <w:del w:id="592" w:author="Gianfranco Di Pietro" w:date="2025-02-05T11:20:00Z" w16du:dateUtc="2025-02-05T10:20:00Z">
                  <w:r w:rsidDel="006D06B6">
                    <w:rPr>
                      <w:rFonts w:ascii="Roboto Mono Light" w:eastAsia="Roboto Mono Light" w:hAnsi="Roboto Mono Light" w:cs="Roboto Mono Light"/>
                      <w:sz w:val="18"/>
                      <w:szCs w:val="18"/>
                    </w:rPr>
                    <w:delText>index.html</w:delText>
                  </w:r>
                </w:del>
              </w:p>
              <w:p w14:paraId="00000071" w14:textId="48AC8C34" w:rsidR="00696B80" w:rsidDel="006D06B6" w:rsidRDefault="00734CE6">
                <w:pPr>
                  <w:widowControl w:val="0"/>
                  <w:spacing w:line="240" w:lineRule="auto"/>
                  <w:rPr>
                    <w:del w:id="593" w:author="Gianfranco Di Pietro" w:date="2025-02-05T11:20:00Z" w16du:dateUtc="2025-02-05T10:20:00Z"/>
                    <w:rFonts w:ascii="Roboto Mono Light" w:eastAsia="Roboto Mono Light" w:hAnsi="Roboto Mono Light" w:cs="Roboto Mono Light"/>
                    <w:sz w:val="18"/>
                    <w:szCs w:val="18"/>
                  </w:rPr>
                </w:pPr>
                <w:del w:id="594" w:author="Gianfranco Di Pietro" w:date="2025-02-05T11:20:00Z" w16du:dateUtc="2025-02-05T10:20:00Z">
                  <w:r w:rsidDel="006D06B6">
                    <w:rPr>
                      <w:rFonts w:ascii="Roboto Mono Light" w:eastAsia="Roboto Mono Light" w:hAnsi="Roboto Mono Light" w:cs="Roboto Mono Light"/>
                      <w:sz w:val="18"/>
                      <w:szCs w:val="18"/>
                    </w:rPr>
                    <w:delText>GeoJson file</w:delText>
                  </w:r>
                </w:del>
              </w:p>
            </w:tc>
            <w:tc>
              <w:tcPr>
                <w:tcW w:w="2400" w:type="dxa"/>
                <w:shd w:val="clear" w:color="auto" w:fill="auto"/>
                <w:tcMar>
                  <w:top w:w="100" w:type="dxa"/>
                  <w:left w:w="100" w:type="dxa"/>
                  <w:bottom w:w="100" w:type="dxa"/>
                  <w:right w:w="100" w:type="dxa"/>
                </w:tcMar>
              </w:tcPr>
              <w:p w14:paraId="00000072" w14:textId="67078C6D" w:rsidR="00696B80" w:rsidDel="006D06B6" w:rsidRDefault="00734CE6">
                <w:pPr>
                  <w:widowControl w:val="0"/>
                  <w:spacing w:line="240" w:lineRule="auto"/>
                  <w:rPr>
                    <w:del w:id="595" w:author="Gianfranco Di Pietro" w:date="2025-02-05T11:20:00Z" w16du:dateUtc="2025-02-05T10:20:00Z"/>
                    <w:rFonts w:ascii="Times New Roman" w:eastAsia="Times New Roman" w:hAnsi="Times New Roman" w:cs="Times New Roman"/>
                    <w:sz w:val="20"/>
                    <w:szCs w:val="20"/>
                  </w:rPr>
                </w:pPr>
                <w:del w:id="596" w:author="Gianfranco Di Pietro" w:date="2025-02-05T11:20:00Z" w16du:dateUtc="2025-02-05T10:20:00Z">
                  <w:r w:rsidDel="006D06B6">
                    <w:rPr>
                      <w:rFonts w:ascii="Roboto Mono Light" w:eastAsia="Roboto Mono Light" w:hAnsi="Roboto Mono Light" w:cs="Roboto Mono Light"/>
                      <w:sz w:val="18"/>
                      <w:szCs w:val="18"/>
                    </w:rPr>
                    <w:delText>index2.html</w:delText>
                  </w:r>
                </w:del>
              </w:p>
            </w:tc>
            <w:tc>
              <w:tcPr>
                <w:tcW w:w="2400" w:type="dxa"/>
                <w:shd w:val="clear" w:color="auto" w:fill="auto"/>
                <w:tcMar>
                  <w:top w:w="100" w:type="dxa"/>
                  <w:left w:w="100" w:type="dxa"/>
                  <w:bottom w:w="100" w:type="dxa"/>
                  <w:right w:w="100" w:type="dxa"/>
                </w:tcMar>
              </w:tcPr>
              <w:p w14:paraId="00000073" w14:textId="369B669C" w:rsidR="00696B80" w:rsidDel="006D06B6" w:rsidRDefault="00734CE6">
                <w:pPr>
                  <w:widowControl w:val="0"/>
                  <w:pBdr>
                    <w:top w:val="nil"/>
                    <w:left w:val="nil"/>
                    <w:bottom w:val="nil"/>
                    <w:right w:val="nil"/>
                    <w:between w:val="nil"/>
                  </w:pBdr>
                  <w:spacing w:line="240" w:lineRule="auto"/>
                  <w:rPr>
                    <w:del w:id="597" w:author="Gianfranco Di Pietro" w:date="2025-02-05T11:20:00Z" w16du:dateUtc="2025-02-05T10:20:00Z"/>
                    <w:rFonts w:ascii="Times New Roman" w:eastAsia="Times New Roman" w:hAnsi="Times New Roman" w:cs="Times New Roman"/>
                    <w:sz w:val="20"/>
                    <w:szCs w:val="20"/>
                  </w:rPr>
                </w:pPr>
                <w:del w:id="598" w:author="Gianfranco Di Pietro" w:date="2025-02-05T11:20:00Z" w16du:dateUtc="2025-02-05T10:20:00Z">
                  <w:r w:rsidDel="006D06B6">
                    <w:rPr>
                      <w:rFonts w:ascii="Times New Roman" w:eastAsia="Times New Roman" w:hAnsi="Times New Roman" w:cs="Times New Roman"/>
                      <w:sz w:val="20"/>
                      <w:szCs w:val="20"/>
                    </w:rPr>
                    <w:delText>Add PopUp feature capable to visualize grain data, using ol-ext JS and CSS</w:delText>
                  </w:r>
                </w:del>
              </w:p>
            </w:tc>
          </w:tr>
          <w:tr w:rsidR="00696B80" w:rsidDel="006D06B6" w14:paraId="236C2DB6" w14:textId="096449E6">
            <w:trPr>
              <w:del w:id="599" w:author="Gianfranco Di Pietro" w:date="2025-02-05T11:20:00Z"/>
            </w:trPr>
            <w:tc>
              <w:tcPr>
                <w:tcW w:w="2730" w:type="dxa"/>
                <w:shd w:val="clear" w:color="auto" w:fill="auto"/>
                <w:tcMar>
                  <w:top w:w="100" w:type="dxa"/>
                  <w:left w:w="100" w:type="dxa"/>
                  <w:bottom w:w="100" w:type="dxa"/>
                  <w:right w:w="100" w:type="dxa"/>
                </w:tcMar>
              </w:tcPr>
              <w:p w14:paraId="00000074" w14:textId="7D24B1A3" w:rsidR="00696B80" w:rsidDel="006D06B6" w:rsidRDefault="00734CE6">
                <w:pPr>
                  <w:widowControl w:val="0"/>
                  <w:pBdr>
                    <w:top w:val="nil"/>
                    <w:left w:val="nil"/>
                    <w:bottom w:val="nil"/>
                    <w:right w:val="nil"/>
                    <w:between w:val="nil"/>
                  </w:pBdr>
                  <w:spacing w:line="240" w:lineRule="auto"/>
                  <w:rPr>
                    <w:del w:id="600" w:author="Gianfranco Di Pietro" w:date="2025-02-05T11:20:00Z" w16du:dateUtc="2025-02-05T10:20:00Z"/>
                    <w:rFonts w:ascii="Roboto Mono Light" w:eastAsia="Roboto Mono Light" w:hAnsi="Roboto Mono Light" w:cs="Roboto Mono Light"/>
                    <w:sz w:val="20"/>
                    <w:szCs w:val="20"/>
                  </w:rPr>
                </w:pPr>
                <w:del w:id="601" w:author="Gianfranco Di Pietro" w:date="2025-02-05T11:20:00Z" w16du:dateUtc="2025-02-05T10:20:00Z">
                  <w:r w:rsidDel="006D06B6">
                    <w:rPr>
                      <w:rFonts w:ascii="Roboto Mono Light" w:eastAsia="Roboto Mono Light" w:hAnsi="Roboto Mono Light" w:cs="Roboto Mono Light"/>
                      <w:sz w:val="18"/>
                      <w:szCs w:val="18"/>
                    </w:rPr>
                    <w:delText>add_legend_and_rosediagrams</w:delText>
                  </w:r>
                </w:del>
              </w:p>
            </w:tc>
            <w:tc>
              <w:tcPr>
                <w:tcW w:w="2070" w:type="dxa"/>
                <w:shd w:val="clear" w:color="auto" w:fill="auto"/>
                <w:tcMar>
                  <w:top w:w="100" w:type="dxa"/>
                  <w:left w:w="100" w:type="dxa"/>
                  <w:bottom w:w="100" w:type="dxa"/>
                  <w:right w:w="100" w:type="dxa"/>
                </w:tcMar>
              </w:tcPr>
              <w:p w14:paraId="00000075" w14:textId="6F6D1903" w:rsidR="00696B80" w:rsidDel="006D06B6" w:rsidRDefault="00734CE6">
                <w:pPr>
                  <w:widowControl w:val="0"/>
                  <w:spacing w:line="240" w:lineRule="auto"/>
                  <w:rPr>
                    <w:del w:id="602" w:author="Gianfranco Di Pietro" w:date="2025-02-05T11:20:00Z" w16du:dateUtc="2025-02-05T10:20:00Z"/>
                    <w:rFonts w:ascii="Roboto Mono Light" w:eastAsia="Roboto Mono Light" w:hAnsi="Roboto Mono Light" w:cs="Roboto Mono Light"/>
                    <w:sz w:val="18"/>
                    <w:szCs w:val="18"/>
                  </w:rPr>
                </w:pPr>
                <w:del w:id="603" w:author="Gianfranco Di Pietro" w:date="2025-02-05T11:20:00Z" w16du:dateUtc="2025-02-05T10:20:00Z">
                  <w:r w:rsidDel="006D06B6">
                    <w:rPr>
                      <w:rFonts w:ascii="Roboto Mono Light" w:eastAsia="Roboto Mono Light" w:hAnsi="Roboto Mono Light" w:cs="Roboto Mono Light"/>
                      <w:sz w:val="18"/>
                      <w:szCs w:val="18"/>
                    </w:rPr>
                    <w:delText>index2.html</w:delText>
                  </w:r>
                </w:del>
              </w:p>
              <w:p w14:paraId="00000076" w14:textId="1B16AEFF" w:rsidR="00696B80" w:rsidDel="006D06B6" w:rsidRDefault="00734CE6">
                <w:pPr>
                  <w:widowControl w:val="0"/>
                  <w:spacing w:line="240" w:lineRule="auto"/>
                  <w:rPr>
                    <w:del w:id="604" w:author="Gianfranco Di Pietro" w:date="2025-02-05T11:20:00Z" w16du:dateUtc="2025-02-05T10:20:00Z"/>
                    <w:rFonts w:ascii="Roboto Mono Light" w:eastAsia="Roboto Mono Light" w:hAnsi="Roboto Mono Light" w:cs="Roboto Mono Light"/>
                    <w:sz w:val="18"/>
                    <w:szCs w:val="18"/>
                  </w:rPr>
                </w:pPr>
                <w:del w:id="605" w:author="Gianfranco Di Pietro" w:date="2025-02-05T11:20:00Z" w16du:dateUtc="2025-02-05T10:20:00Z">
                  <w:r w:rsidDel="006D06B6">
                    <w:rPr>
                      <w:rFonts w:ascii="Roboto Mono Light" w:eastAsia="Roboto Mono Light" w:hAnsi="Roboto Mono Light" w:cs="Roboto Mono Light"/>
                      <w:sz w:val="18"/>
                      <w:szCs w:val="18"/>
                    </w:rPr>
                    <w:delText>Rosediagram files</w:delText>
                  </w:r>
                </w:del>
              </w:p>
            </w:tc>
            <w:tc>
              <w:tcPr>
                <w:tcW w:w="2400" w:type="dxa"/>
                <w:shd w:val="clear" w:color="auto" w:fill="auto"/>
                <w:tcMar>
                  <w:top w:w="100" w:type="dxa"/>
                  <w:left w:w="100" w:type="dxa"/>
                  <w:bottom w:w="100" w:type="dxa"/>
                  <w:right w:w="100" w:type="dxa"/>
                </w:tcMar>
              </w:tcPr>
              <w:p w14:paraId="00000077" w14:textId="61DB5B55" w:rsidR="00696B80" w:rsidDel="006D06B6" w:rsidRDefault="00734CE6">
                <w:pPr>
                  <w:widowControl w:val="0"/>
                  <w:spacing w:line="240" w:lineRule="auto"/>
                  <w:rPr>
                    <w:del w:id="606" w:author="Gianfranco Di Pietro" w:date="2025-02-05T11:20:00Z" w16du:dateUtc="2025-02-05T10:20:00Z"/>
                    <w:rFonts w:ascii="Times New Roman" w:eastAsia="Times New Roman" w:hAnsi="Times New Roman" w:cs="Times New Roman"/>
                    <w:sz w:val="20"/>
                    <w:szCs w:val="20"/>
                  </w:rPr>
                </w:pPr>
                <w:del w:id="607" w:author="Gianfranco Di Pietro" w:date="2025-02-05T11:20:00Z" w16du:dateUtc="2025-02-05T10:20:00Z">
                  <w:r w:rsidDel="006D06B6">
                    <w:rPr>
                      <w:rFonts w:ascii="Roboto Mono Light" w:eastAsia="Roboto Mono Light" w:hAnsi="Roboto Mono Light" w:cs="Roboto Mono Light"/>
                      <w:sz w:val="18"/>
                      <w:szCs w:val="18"/>
                    </w:rPr>
                    <w:delText>index3.html</w:delText>
                  </w:r>
                </w:del>
              </w:p>
            </w:tc>
            <w:tc>
              <w:tcPr>
                <w:tcW w:w="2400" w:type="dxa"/>
                <w:shd w:val="clear" w:color="auto" w:fill="auto"/>
                <w:tcMar>
                  <w:top w:w="100" w:type="dxa"/>
                  <w:left w:w="100" w:type="dxa"/>
                  <w:bottom w:w="100" w:type="dxa"/>
                  <w:right w:w="100" w:type="dxa"/>
                </w:tcMar>
              </w:tcPr>
              <w:p w14:paraId="00000078" w14:textId="3D8744B9" w:rsidR="00696B80" w:rsidDel="006D06B6" w:rsidRDefault="00734CE6">
                <w:pPr>
                  <w:widowControl w:val="0"/>
                  <w:pBdr>
                    <w:top w:val="nil"/>
                    <w:left w:val="nil"/>
                    <w:bottom w:val="nil"/>
                    <w:right w:val="nil"/>
                    <w:between w:val="nil"/>
                  </w:pBdr>
                  <w:spacing w:line="240" w:lineRule="auto"/>
                  <w:rPr>
                    <w:del w:id="608" w:author="Gianfranco Di Pietro" w:date="2025-02-05T11:20:00Z" w16du:dateUtc="2025-02-05T10:20:00Z"/>
                    <w:rFonts w:ascii="Times New Roman" w:eastAsia="Times New Roman" w:hAnsi="Times New Roman" w:cs="Times New Roman"/>
                    <w:sz w:val="20"/>
                    <w:szCs w:val="20"/>
                  </w:rPr>
                </w:pPr>
                <w:del w:id="609" w:author="Gianfranco Di Pietro" w:date="2025-02-05T11:20:00Z" w16du:dateUtc="2025-02-05T10:20:00Z">
                  <w:r w:rsidDel="006D06B6">
                    <w:rPr>
                      <w:rFonts w:ascii="Times New Roman" w:eastAsia="Times New Roman" w:hAnsi="Times New Roman" w:cs="Times New Roman"/>
                      <w:sz w:val="20"/>
                      <w:szCs w:val="20"/>
                    </w:rPr>
                    <w:delText>Add legend icons and JS capable to update rose diagrams after user click on grain polygons</w:delText>
                  </w:r>
                </w:del>
              </w:p>
            </w:tc>
          </w:tr>
        </w:tbl>
        <w:customXmlDelRangeStart w:id="610" w:author="Gianfranco Di Pietro" w:date="2025-02-05T11:20:00Z"/>
      </w:sdtContent>
    </w:sdt>
    <w:customXmlDelRangeEnd w:id="610"/>
    <w:p w14:paraId="00000079" w14:textId="4B395EE2" w:rsidR="00696B80" w:rsidDel="006D06B6" w:rsidRDefault="00696B80">
      <w:pPr>
        <w:spacing w:line="480" w:lineRule="auto"/>
        <w:rPr>
          <w:del w:id="611" w:author="Gianfranco Di Pietro" w:date="2025-02-05T11:20:00Z" w16du:dateUtc="2025-02-05T10:20:00Z"/>
          <w:rFonts w:ascii="Times New Roman" w:eastAsia="Times New Roman" w:hAnsi="Times New Roman" w:cs="Times New Roman"/>
          <w:sz w:val="24"/>
          <w:szCs w:val="24"/>
        </w:rPr>
      </w:pPr>
    </w:p>
    <w:p w14:paraId="255BE3D1" w14:textId="78A5D73B" w:rsidR="00AE2087" w:rsidRDefault="008E7638" w:rsidP="00F6028E">
      <w:pPr>
        <w:keepNext/>
        <w:spacing w:line="480" w:lineRule="auto"/>
        <w:jc w:val="center"/>
      </w:pPr>
      <w:r>
        <w:rPr>
          <w:noProof/>
        </w:rPr>
        <w:drawing>
          <wp:inline distT="0" distB="0" distL="0" distR="0" wp14:anchorId="0D3EF749" wp14:editId="5A9B728F">
            <wp:extent cx="5638725" cy="8562975"/>
            <wp:effectExtent l="0" t="0" r="635" b="0"/>
            <wp:docPr id="38966798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7982" name="Immagine 3896679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7395" cy="8576141"/>
                    </a:xfrm>
                    <a:prstGeom prst="rect">
                      <a:avLst/>
                    </a:prstGeom>
                  </pic:spPr>
                </pic:pic>
              </a:graphicData>
            </a:graphic>
          </wp:inline>
        </w:drawing>
      </w:r>
    </w:p>
    <w:p w14:paraId="0000007A" w14:textId="27840D27" w:rsidR="00696B80" w:rsidRDefault="00AE2087" w:rsidP="00F6028E">
      <w:pPr>
        <w:pStyle w:val="Didascalia"/>
        <w:jc w:val="both"/>
        <w:rPr>
          <w:rFonts w:ascii="Times New Roman" w:eastAsia="Times New Roman" w:hAnsi="Times New Roman" w:cs="Times New Roman"/>
          <w:sz w:val="24"/>
          <w:szCs w:val="24"/>
        </w:rPr>
      </w:pPr>
      <w:bookmarkStart w:id="612" w:name="_Ref186868702"/>
      <w:r>
        <w:t xml:space="preserve">Figure </w:t>
      </w:r>
      <w:fldSimple w:instr=" SEQ Figure \* ARABIC ">
        <w:r w:rsidR="00151579">
          <w:rPr>
            <w:noProof/>
          </w:rPr>
          <w:t>4</w:t>
        </w:r>
      </w:fldSimple>
      <w:bookmarkEnd w:id="612"/>
      <w:r>
        <w:t xml:space="preserve"> Detailed process for production of a Petrographic data viewer using LIS_function.py tools</w:t>
      </w:r>
    </w:p>
    <w:p w14:paraId="0000007B" w14:textId="6637DBE4" w:rsidR="00696B80" w:rsidRDefault="00734CE6" w:rsidP="00F6028E">
      <w:pPr>
        <w:pStyle w:val="Titolo3"/>
        <w:spacing w:line="480" w:lineRule="auto"/>
      </w:pPr>
      <w:bookmarkStart w:id="613" w:name="_heading=h.imgpysbp5yma" w:colFirst="0" w:colLast="0"/>
      <w:bookmarkEnd w:id="613"/>
      <w:del w:id="614" w:author="Gianfranco Di Pietro" w:date="2025-02-04T11:42:00Z" w16du:dateUtc="2025-02-04T10:42:00Z">
        <w:r w:rsidDel="00537F4E">
          <w:lastRenderedPageBreak/>
          <w:delText xml:space="preserve">2.1.1 </w:delText>
        </w:r>
      </w:del>
      <w:r>
        <w:t>Step #1: Prepare datasets and environment</w:t>
      </w:r>
    </w:p>
    <w:p w14:paraId="0000007C" w14:textId="1EF6212D"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launch the first step of the procedure, a raster file of a </w:t>
      </w:r>
      <w:r w:rsidR="006A3A25">
        <w:rPr>
          <w:rFonts w:ascii="Times New Roman" w:eastAsia="Times New Roman" w:hAnsi="Times New Roman" w:cs="Times New Roman"/>
          <w:sz w:val="24"/>
          <w:szCs w:val="24"/>
        </w:rPr>
        <w:t>high-resolution</w:t>
      </w:r>
      <w:r>
        <w:rPr>
          <w:rFonts w:ascii="Times New Roman" w:eastAsia="Times New Roman" w:hAnsi="Times New Roman" w:cs="Times New Roman"/>
          <w:sz w:val="24"/>
          <w:szCs w:val="24"/>
        </w:rPr>
        <w:t xml:space="preserve"> thin section scan must be available, and a polygon features layer that overlays minerals or other elements of the thin section must have been defined. The Raster data has to be a JPG or TIFF file depicting an RGB image of the thin section. The feature layer must be a shapefile and its polygons must correctly overlay the raster in a no-</w:t>
      </w:r>
      <w:del w:id="615" w:author="Eugenio Fazio" w:date="2025-01-31T11:37:00Z">
        <w:r w:rsidDel="00AB0055">
          <w:rPr>
            <w:rFonts w:ascii="Times New Roman" w:eastAsia="Times New Roman" w:hAnsi="Times New Roman" w:cs="Times New Roman"/>
            <w:sz w:val="24"/>
            <w:szCs w:val="24"/>
          </w:rPr>
          <w:delText xml:space="preserve">crs </w:delText>
        </w:r>
      </w:del>
      <w:ins w:id="616" w:author="Eugenio Fazio" w:date="2025-01-31T11:37:00Z">
        <w:r w:rsidR="00AB0055">
          <w:rPr>
            <w:rFonts w:ascii="Times New Roman" w:eastAsia="Times New Roman" w:hAnsi="Times New Roman" w:cs="Times New Roman"/>
            <w:sz w:val="24"/>
            <w:szCs w:val="24"/>
          </w:rPr>
          <w:t>C</w:t>
        </w:r>
      </w:ins>
      <w:ins w:id="617" w:author="Eugenio Fazio" w:date="2025-01-31T11:38:00Z">
        <w:r w:rsidR="00AB0055">
          <w:rPr>
            <w:rFonts w:ascii="Times New Roman" w:eastAsia="Times New Roman" w:hAnsi="Times New Roman" w:cs="Times New Roman"/>
            <w:sz w:val="24"/>
            <w:szCs w:val="24"/>
          </w:rPr>
          <w:t>RS</w:t>
        </w:r>
      </w:ins>
      <w:ins w:id="618" w:author="Eugenio Fazio" w:date="2025-01-31T11:37:00Z">
        <w:r w:rsidR="00AB0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system. </w:t>
      </w:r>
    </w:p>
    <w:p w14:paraId="0000007D"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requirements are very simple:</w:t>
      </w:r>
    </w:p>
    <w:p w14:paraId="0000007E"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&gt;= v.3.11</w:t>
      </w:r>
    </w:p>
    <w:p w14:paraId="0000007F"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GDAL &gt;= v.3.8.5</w:t>
      </w:r>
    </w:p>
    <w:p w14:paraId="00000080"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libraries: </w:t>
      </w:r>
      <w:r>
        <w:rPr>
          <w:rFonts w:ascii="Times New Roman" w:eastAsia="Times New Roman" w:hAnsi="Times New Roman" w:cs="Times New Roman"/>
          <w:i/>
          <w:sz w:val="24"/>
          <w:szCs w:val="24"/>
        </w:rPr>
        <w:t>os, subprocess, bs4/BeautifulSoup</w:t>
      </w:r>
      <w:r>
        <w:rPr>
          <w:rFonts w:ascii="Times New Roman" w:eastAsia="Times New Roman" w:hAnsi="Times New Roman" w:cs="Times New Roman"/>
          <w:sz w:val="24"/>
          <w:szCs w:val="24"/>
        </w:rPr>
        <w:t xml:space="preserve"> easily installable via pip manager</w:t>
      </w:r>
    </w:p>
    <w:p w14:paraId="00000081" w14:textId="2FB09600"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Computational notebook: Jupyter with </w:t>
      </w:r>
      <w:r>
        <w:rPr>
          <w:rFonts w:ascii="Times New Roman" w:eastAsia="Times New Roman" w:hAnsi="Times New Roman" w:cs="Times New Roman"/>
          <w:i/>
          <w:sz w:val="24"/>
          <w:szCs w:val="24"/>
        </w:rPr>
        <w:t xml:space="preserve">IPython.display, ipywidgets </w:t>
      </w:r>
      <w:r>
        <w:rPr>
          <w:rFonts w:ascii="Times New Roman" w:eastAsia="Times New Roman" w:hAnsi="Times New Roman" w:cs="Times New Roman"/>
          <w:sz w:val="24"/>
          <w:szCs w:val="24"/>
        </w:rPr>
        <w:t>libraries</w:t>
      </w:r>
    </w:p>
    <w:p w14:paraId="00000083" w14:textId="4ADDE150" w:rsidR="00696B80" w:rsidRPr="00E71576" w:rsidDel="00D639CD" w:rsidRDefault="00734CE6">
      <w:pPr>
        <w:pBdr>
          <w:top w:val="nil"/>
          <w:left w:val="nil"/>
          <w:bottom w:val="nil"/>
          <w:right w:val="nil"/>
          <w:between w:val="nil"/>
        </w:pBdr>
        <w:spacing w:after="160" w:line="480" w:lineRule="auto"/>
        <w:jc w:val="both"/>
        <w:rPr>
          <w:del w:id="619" w:author="Gianfranco Di Pietro" w:date="2025-02-05T11:22:00Z" w16du:dateUtc="2025-02-05T10:22:00Z"/>
          <w:rFonts w:ascii="Times New Roman" w:eastAsia="Times New Roman" w:hAnsi="Times New Roman" w:cs="Times New Roman"/>
          <w:sz w:val="24"/>
          <w:szCs w:val="24"/>
          <w:rPrChange w:id="620" w:author="Gianfranco Di Pietro" w:date="2025-02-05T11:23:00Z" w16du:dateUtc="2025-02-05T10:23:00Z">
            <w:rPr>
              <w:del w:id="621" w:author="Gianfranco Di Pietro" w:date="2025-02-05T11:22:00Z" w16du:dateUtc="2025-02-05T10:22:00Z"/>
              <w:rFonts w:ascii="Times New Roman" w:eastAsia="Times New Roman" w:hAnsi="Times New Roman" w:cs="Times New Roman"/>
              <w:sz w:val="24"/>
              <w:szCs w:val="24"/>
              <w:highlight w:val="cyan"/>
            </w:rPr>
          </w:rPrChange>
        </w:rPr>
      </w:pPr>
      <w:r>
        <w:rPr>
          <w:rFonts w:ascii="Times New Roman" w:eastAsia="Times New Roman" w:hAnsi="Times New Roman" w:cs="Times New Roman"/>
          <w:sz w:val="24"/>
          <w:szCs w:val="24"/>
        </w:rPr>
        <w:t>When using Shapefiles, the minimum collection of 4 files [.shp, .dbf, .shx,</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.cpg] in ESRI standard format must be provided. The shapefile will be converted in GeoJSON format by an `ogr2ogr` subprocess inside the </w:t>
      </w:r>
      <w:del w:id="622" w:author="Eugenio Fazio" w:date="2025-01-31T11:38:00Z">
        <w:r w:rsidDel="00AB0055">
          <w:rPr>
            <w:rFonts w:ascii="Times New Roman" w:eastAsia="Times New Roman" w:hAnsi="Times New Roman" w:cs="Times New Roman"/>
            <w:sz w:val="24"/>
            <w:szCs w:val="24"/>
          </w:rPr>
          <w:delText xml:space="preserve">python </w:delText>
        </w:r>
      </w:del>
      <w:ins w:id="623" w:author="Eugenio Fazio" w:date="2025-01-31T11:38:00Z">
        <w:r w:rsidR="00AB0055">
          <w:rPr>
            <w:rFonts w:ascii="Times New Roman" w:eastAsia="Times New Roman" w:hAnsi="Times New Roman" w:cs="Times New Roman"/>
            <w:sz w:val="24"/>
            <w:szCs w:val="24"/>
          </w:rPr>
          <w:t xml:space="preserve">Python </w:t>
        </w:r>
      </w:ins>
      <w:r>
        <w:rPr>
          <w:rFonts w:ascii="Times New Roman" w:eastAsia="Times New Roman" w:hAnsi="Times New Roman" w:cs="Times New Roman"/>
          <w:sz w:val="24"/>
          <w:szCs w:val="24"/>
        </w:rPr>
        <w:t xml:space="preserve">environment. The Shapefile </w:t>
      </w:r>
      <w:r w:rsidR="006A3A25">
        <w:rPr>
          <w:rFonts w:ascii="Times New Roman" w:eastAsia="Times New Roman" w:hAnsi="Times New Roman" w:cs="Times New Roman"/>
          <w:sz w:val="24"/>
          <w:szCs w:val="24"/>
        </w:rPr>
        <w:t xml:space="preserve">used as input for data visualization </w:t>
      </w:r>
      <w:r>
        <w:rPr>
          <w:rFonts w:ascii="Times New Roman" w:eastAsia="Times New Roman" w:hAnsi="Times New Roman" w:cs="Times New Roman"/>
          <w:sz w:val="24"/>
          <w:szCs w:val="24"/>
        </w:rPr>
        <w:t>must contain polygons of mineral of the thin section and an attribute table with fields described</w:t>
      </w:r>
      <w:ins w:id="624" w:author="Gianfranco Di Pietro" w:date="2025-02-05T11:22:00Z" w16du:dateUtc="2025-02-05T10:22:00Z">
        <w:r w:rsidR="00D639CD">
          <w:rPr>
            <w:rFonts w:ascii="Times New Roman" w:eastAsia="Times New Roman" w:hAnsi="Times New Roman" w:cs="Times New Roman"/>
            <w:sz w:val="24"/>
            <w:szCs w:val="24"/>
          </w:rPr>
          <w:t xml:space="preserve"> in </w:t>
        </w:r>
      </w:ins>
      <w:ins w:id="625" w:author="Gianfranco Di Pietro" w:date="2025-02-05T11:23:00Z" w16du:dateUtc="2025-02-05T10:23:00Z">
        <w:r w:rsidR="00E71576">
          <w:rPr>
            <w:rFonts w:ascii="Times New Roman" w:eastAsia="Times New Roman" w:hAnsi="Times New Roman" w:cs="Times New Roman"/>
            <w:sz w:val="24"/>
            <w:szCs w:val="24"/>
          </w:rPr>
          <w:fldChar w:fldCharType="begin"/>
        </w:r>
        <w:r w:rsidR="00E71576">
          <w:rPr>
            <w:rFonts w:ascii="Times New Roman" w:eastAsia="Times New Roman" w:hAnsi="Times New Roman" w:cs="Times New Roman"/>
            <w:sz w:val="24"/>
            <w:szCs w:val="24"/>
          </w:rPr>
          <w:instrText xml:space="preserve"> REF _Ref189647006 \h </w:instrText>
        </w:r>
      </w:ins>
      <w:r w:rsidR="00E71576">
        <w:rPr>
          <w:rFonts w:ascii="Times New Roman" w:eastAsia="Times New Roman" w:hAnsi="Times New Roman" w:cs="Times New Roman"/>
          <w:sz w:val="24"/>
          <w:szCs w:val="24"/>
        </w:rPr>
        <w:instrText xml:space="preserve"> \* MERGEFORMAT </w:instrText>
      </w:r>
      <w:r w:rsidR="00E71576">
        <w:rPr>
          <w:rFonts w:ascii="Times New Roman" w:eastAsia="Times New Roman" w:hAnsi="Times New Roman" w:cs="Times New Roman"/>
          <w:sz w:val="24"/>
          <w:szCs w:val="24"/>
        </w:rPr>
      </w:r>
      <w:r w:rsidR="00E71576">
        <w:rPr>
          <w:rFonts w:ascii="Times New Roman" w:eastAsia="Times New Roman" w:hAnsi="Times New Roman" w:cs="Times New Roman"/>
          <w:sz w:val="24"/>
          <w:szCs w:val="24"/>
        </w:rPr>
        <w:fldChar w:fldCharType="separate"/>
      </w:r>
      <w:ins w:id="626" w:author="Gianfranco Di Pietro" w:date="2025-02-05T11:23:00Z" w16du:dateUtc="2025-02-05T10:23:00Z">
        <w:r w:rsidR="00E71576" w:rsidRPr="00E71576">
          <w:rPr>
            <w:rFonts w:ascii="Times New Roman" w:eastAsia="Times New Roman" w:hAnsi="Times New Roman" w:cs="Times New Roman"/>
            <w:sz w:val="24"/>
            <w:szCs w:val="24"/>
            <w:rPrChange w:id="627" w:author="Gianfranco Di Pietro" w:date="2025-02-05T11:23:00Z" w16du:dateUtc="2025-02-05T10:23:00Z">
              <w:rPr/>
            </w:rPrChange>
          </w:rPr>
          <w:t xml:space="preserve">Table </w:t>
        </w:r>
        <w:r w:rsidR="00E71576" w:rsidRPr="00E71576">
          <w:rPr>
            <w:rFonts w:ascii="Times New Roman" w:eastAsia="Times New Roman" w:hAnsi="Times New Roman" w:cs="Times New Roman"/>
            <w:sz w:val="24"/>
            <w:szCs w:val="24"/>
            <w:rPrChange w:id="628" w:author="Gianfranco Di Pietro" w:date="2025-02-05T11:23:00Z" w16du:dateUtc="2025-02-05T10:23:00Z">
              <w:rPr>
                <w:noProof/>
              </w:rPr>
            </w:rPrChange>
          </w:rPr>
          <w:t>2</w:t>
        </w:r>
        <w:r w:rsidR="00E71576">
          <w:rPr>
            <w:rFonts w:ascii="Times New Roman" w:eastAsia="Times New Roman" w:hAnsi="Times New Roman" w:cs="Times New Roman"/>
            <w:sz w:val="24"/>
            <w:szCs w:val="24"/>
          </w:rPr>
          <w:fldChar w:fldCharType="end"/>
        </w:r>
      </w:ins>
      <w:r>
        <w:rPr>
          <w:rFonts w:ascii="Times New Roman" w:eastAsia="Times New Roman" w:hAnsi="Times New Roman" w:cs="Times New Roman"/>
          <w:sz w:val="24"/>
          <w:szCs w:val="24"/>
        </w:rPr>
        <w:t xml:space="preserve"> </w:t>
      </w:r>
      <w:del w:id="629" w:author="Gianfranco Di Pietro" w:date="2025-02-05T11:22:00Z" w16du:dateUtc="2025-02-05T10:22:00Z">
        <w:r w:rsidR="006A3A25" w:rsidDel="00D639CD">
          <w:rPr>
            <w:rFonts w:ascii="Times New Roman" w:eastAsia="Times New Roman" w:hAnsi="Times New Roman" w:cs="Times New Roman"/>
            <w:sz w:val="24"/>
            <w:szCs w:val="24"/>
          </w:rPr>
          <w:delText xml:space="preserve">in </w:delText>
        </w:r>
        <w:r w:rsidR="006A3A25" w:rsidDel="00D639CD">
          <w:rPr>
            <w:rFonts w:ascii="Times New Roman" w:eastAsia="Times New Roman" w:hAnsi="Times New Roman" w:cs="Times New Roman"/>
            <w:sz w:val="24"/>
            <w:szCs w:val="24"/>
          </w:rPr>
          <w:fldChar w:fldCharType="begin"/>
        </w:r>
        <w:r w:rsidR="006A3A25" w:rsidDel="00D639CD">
          <w:rPr>
            <w:rFonts w:ascii="Times New Roman" w:eastAsia="Times New Roman" w:hAnsi="Times New Roman" w:cs="Times New Roman"/>
            <w:sz w:val="24"/>
            <w:szCs w:val="24"/>
          </w:rPr>
          <w:delInstrText xml:space="preserve"> REF _Ref186869130 \h </w:delInstrText>
        </w:r>
        <w:r w:rsidR="00A45BD5" w:rsidDel="00D639CD">
          <w:rPr>
            <w:rFonts w:ascii="Times New Roman" w:eastAsia="Times New Roman" w:hAnsi="Times New Roman" w:cs="Times New Roman"/>
            <w:sz w:val="24"/>
            <w:szCs w:val="24"/>
          </w:rPr>
          <w:delInstrText xml:space="preserve"> \* MERGEFORMAT </w:delInstrText>
        </w:r>
        <w:r w:rsidR="006A3A25" w:rsidDel="00D639CD">
          <w:rPr>
            <w:rFonts w:ascii="Times New Roman" w:eastAsia="Times New Roman" w:hAnsi="Times New Roman" w:cs="Times New Roman"/>
            <w:sz w:val="24"/>
            <w:szCs w:val="24"/>
          </w:rPr>
        </w:r>
        <w:r w:rsidR="006A3A25" w:rsidDel="00D639CD">
          <w:rPr>
            <w:rFonts w:ascii="Times New Roman" w:eastAsia="Times New Roman" w:hAnsi="Times New Roman" w:cs="Times New Roman"/>
            <w:sz w:val="24"/>
            <w:szCs w:val="24"/>
          </w:rPr>
          <w:fldChar w:fldCharType="separate"/>
        </w:r>
        <w:r w:rsidR="006A3A25" w:rsidRPr="00A45BD5" w:rsidDel="00D639CD">
          <w:rPr>
            <w:rFonts w:ascii="Times New Roman" w:eastAsia="Times New Roman" w:hAnsi="Times New Roman" w:cs="Times New Roman"/>
            <w:sz w:val="24"/>
            <w:szCs w:val="24"/>
            <w:rPrChange w:id="630" w:author="Eugenio Fazio" w:date="2025-01-31T17:26:00Z">
              <w:rPr/>
            </w:rPrChange>
          </w:rPr>
          <w:delText xml:space="preserve">Table </w:delText>
        </w:r>
        <w:r w:rsidR="006A3A25" w:rsidRPr="00A45BD5" w:rsidDel="00D639CD">
          <w:rPr>
            <w:rFonts w:ascii="Times New Roman" w:eastAsia="Times New Roman" w:hAnsi="Times New Roman" w:cs="Times New Roman"/>
            <w:sz w:val="24"/>
            <w:szCs w:val="24"/>
            <w:rPrChange w:id="631" w:author="Eugenio Fazio" w:date="2025-01-31T17:26:00Z">
              <w:rPr>
                <w:noProof/>
              </w:rPr>
            </w:rPrChange>
          </w:rPr>
          <w:delText>2</w:delText>
        </w:r>
        <w:r w:rsidR="006A3A25" w:rsidDel="00D639CD">
          <w:rPr>
            <w:rFonts w:ascii="Times New Roman" w:eastAsia="Times New Roman" w:hAnsi="Times New Roman" w:cs="Times New Roman"/>
            <w:sz w:val="24"/>
            <w:szCs w:val="24"/>
          </w:rPr>
          <w:fldChar w:fldCharType="end"/>
        </w:r>
      </w:del>
      <w:ins w:id="632" w:author="Eugenio Fazio" w:date="2025-01-31T11:38:00Z">
        <w:del w:id="633" w:author="Gianfranco Di Pietro" w:date="2025-02-05T11:22:00Z" w16du:dateUtc="2025-02-05T10:22:00Z">
          <w:r w:rsidR="00AB0055" w:rsidDel="00D639CD">
            <w:rPr>
              <w:rFonts w:ascii="Times New Roman" w:eastAsia="Times New Roman" w:hAnsi="Times New Roman" w:cs="Times New Roman"/>
              <w:sz w:val="24"/>
              <w:szCs w:val="24"/>
            </w:rPr>
            <w:delText>.</w:delText>
          </w:r>
        </w:del>
      </w:ins>
    </w:p>
    <w:p w14:paraId="00000084" w14:textId="2096F6FC" w:rsidR="00696B80" w:rsidRPr="00E71576" w:rsidDel="00D639CD" w:rsidRDefault="006A3A25" w:rsidP="006A3A25">
      <w:pPr>
        <w:pStyle w:val="Didascalia"/>
        <w:rPr>
          <w:del w:id="634" w:author="Gianfranco Di Pietro" w:date="2025-02-05T11:22:00Z" w16du:dateUtc="2025-02-05T10:22:00Z"/>
          <w:rFonts w:ascii="Times New Roman" w:eastAsia="Times New Roman" w:hAnsi="Times New Roman" w:cs="Times New Roman"/>
          <w:sz w:val="24"/>
          <w:szCs w:val="24"/>
          <w:rPrChange w:id="635" w:author="Gianfranco Di Pietro" w:date="2025-02-05T11:23:00Z" w16du:dateUtc="2025-02-05T10:23:00Z">
            <w:rPr>
              <w:del w:id="636" w:author="Gianfranco Di Pietro" w:date="2025-02-05T11:22:00Z" w16du:dateUtc="2025-02-05T10:22:00Z"/>
              <w:rFonts w:ascii="Times New Roman" w:eastAsia="Times New Roman" w:hAnsi="Times New Roman" w:cs="Times New Roman"/>
              <w:sz w:val="24"/>
              <w:szCs w:val="24"/>
              <w:highlight w:val="cyan"/>
            </w:rPr>
          </w:rPrChange>
        </w:rPr>
      </w:pPr>
      <w:bookmarkStart w:id="637" w:name="_Ref186869130"/>
      <w:commentRangeStart w:id="638"/>
      <w:commentRangeStart w:id="639"/>
      <w:del w:id="640" w:author="Gianfranco Di Pietro" w:date="2025-02-05T11:22:00Z" w16du:dateUtc="2025-02-05T10:22:00Z">
        <w:r w:rsidRPr="00E71576" w:rsidDel="00D639CD">
          <w:rPr>
            <w:rFonts w:ascii="Times New Roman" w:eastAsia="Times New Roman" w:hAnsi="Times New Roman" w:cs="Times New Roman"/>
            <w:i w:val="0"/>
            <w:iCs w:val="0"/>
            <w:sz w:val="24"/>
            <w:szCs w:val="24"/>
            <w:rPrChange w:id="641" w:author="Gianfranco Di Pietro" w:date="2025-02-05T11:23:00Z" w16du:dateUtc="2025-02-05T10:23:00Z">
              <w:rPr>
                <w:i w:val="0"/>
                <w:iCs w:val="0"/>
              </w:rPr>
            </w:rPrChange>
          </w:rPr>
          <w:delText xml:space="preserve">Table </w:delText>
        </w:r>
        <w:commentRangeEnd w:id="638"/>
        <w:r w:rsidR="00AB0055" w:rsidRPr="00E71576" w:rsidDel="00D639CD">
          <w:rPr>
            <w:rFonts w:ascii="Times New Roman" w:eastAsia="Times New Roman" w:hAnsi="Times New Roman" w:cs="Times New Roman"/>
            <w:sz w:val="24"/>
            <w:szCs w:val="24"/>
            <w:rPrChange w:id="642" w:author="Gianfranco Di Pietro" w:date="2025-02-05T11:23:00Z" w16du:dateUtc="2025-02-05T10:23:00Z">
              <w:rPr>
                <w:rStyle w:val="Rimandocommento"/>
              </w:rPr>
            </w:rPrChange>
          </w:rPr>
          <w:commentReference w:id="638"/>
        </w:r>
        <w:commentRangeEnd w:id="639"/>
        <w:r w:rsidR="00537F4E" w:rsidRPr="00E71576" w:rsidDel="00D639CD">
          <w:rPr>
            <w:rFonts w:ascii="Times New Roman" w:eastAsia="Times New Roman" w:hAnsi="Times New Roman" w:cs="Times New Roman"/>
            <w:sz w:val="24"/>
            <w:szCs w:val="24"/>
            <w:rPrChange w:id="643" w:author="Gianfranco Di Pietro" w:date="2025-02-05T11:23:00Z" w16du:dateUtc="2025-02-05T10:23:00Z">
              <w:rPr>
                <w:rStyle w:val="Rimandocommento"/>
              </w:rPr>
            </w:rPrChange>
          </w:rPr>
          <w:commentReference w:id="639"/>
        </w:r>
        <w:r w:rsidR="0067076A" w:rsidRPr="00E71576" w:rsidDel="00D639CD">
          <w:rPr>
            <w:rFonts w:ascii="Times New Roman" w:eastAsia="Times New Roman" w:hAnsi="Times New Roman" w:cs="Times New Roman"/>
            <w:i w:val="0"/>
            <w:iCs w:val="0"/>
            <w:sz w:val="24"/>
            <w:szCs w:val="24"/>
            <w:rPrChange w:id="644" w:author="Gianfranco Di Pietro" w:date="2025-02-05T11:23:00Z" w16du:dateUtc="2025-02-05T10:23:00Z">
              <w:rPr>
                <w:i w:val="0"/>
                <w:iCs w:val="0"/>
              </w:rPr>
            </w:rPrChange>
          </w:rPr>
          <w:fldChar w:fldCharType="begin"/>
        </w:r>
        <w:r w:rsidR="0067076A" w:rsidRPr="00E71576" w:rsidDel="00D639CD">
          <w:rPr>
            <w:rFonts w:ascii="Times New Roman" w:eastAsia="Times New Roman" w:hAnsi="Times New Roman" w:cs="Times New Roman"/>
            <w:i w:val="0"/>
            <w:iCs w:val="0"/>
            <w:sz w:val="24"/>
            <w:szCs w:val="24"/>
            <w:rPrChange w:id="645" w:author="Gianfranco Di Pietro" w:date="2025-02-05T11:23:00Z" w16du:dateUtc="2025-02-05T10:23:00Z">
              <w:rPr>
                <w:i w:val="0"/>
                <w:iCs w:val="0"/>
              </w:rPr>
            </w:rPrChange>
          </w:rPr>
          <w:delInstrText xml:space="preserve"> SEQ Table \* ARABIC </w:delInstrText>
        </w:r>
        <w:r w:rsidR="0067076A" w:rsidRPr="00E71576" w:rsidDel="00D639CD">
          <w:rPr>
            <w:rFonts w:ascii="Times New Roman" w:eastAsia="Times New Roman" w:hAnsi="Times New Roman" w:cs="Times New Roman"/>
            <w:i w:val="0"/>
            <w:iCs w:val="0"/>
            <w:sz w:val="24"/>
            <w:szCs w:val="24"/>
            <w:rPrChange w:id="646" w:author="Gianfranco Di Pietro" w:date="2025-02-05T11:23:00Z" w16du:dateUtc="2025-02-05T10:23:00Z">
              <w:rPr>
                <w:i w:val="0"/>
                <w:iCs w:val="0"/>
                <w:noProof/>
              </w:rPr>
            </w:rPrChange>
          </w:rPr>
          <w:fldChar w:fldCharType="separate"/>
        </w:r>
        <w:r w:rsidR="00361FF1" w:rsidRPr="00E71576" w:rsidDel="00D639CD">
          <w:rPr>
            <w:rFonts w:ascii="Times New Roman" w:eastAsia="Times New Roman" w:hAnsi="Times New Roman" w:cs="Times New Roman"/>
            <w:i w:val="0"/>
            <w:iCs w:val="0"/>
            <w:sz w:val="24"/>
            <w:szCs w:val="24"/>
            <w:rPrChange w:id="647" w:author="Gianfranco Di Pietro" w:date="2025-02-05T11:23:00Z" w16du:dateUtc="2025-02-05T10:23:00Z">
              <w:rPr>
                <w:i w:val="0"/>
                <w:iCs w:val="0"/>
                <w:noProof/>
              </w:rPr>
            </w:rPrChange>
          </w:rPr>
          <w:delText>2</w:delText>
        </w:r>
        <w:r w:rsidR="0067076A" w:rsidRPr="00E71576" w:rsidDel="00D639CD">
          <w:rPr>
            <w:rFonts w:ascii="Times New Roman" w:eastAsia="Times New Roman" w:hAnsi="Times New Roman" w:cs="Times New Roman"/>
            <w:i w:val="0"/>
            <w:iCs w:val="0"/>
            <w:sz w:val="24"/>
            <w:szCs w:val="24"/>
            <w:rPrChange w:id="648" w:author="Gianfranco Di Pietro" w:date="2025-02-05T11:23:00Z" w16du:dateUtc="2025-02-05T10:23:00Z">
              <w:rPr>
                <w:i w:val="0"/>
                <w:iCs w:val="0"/>
                <w:noProof/>
              </w:rPr>
            </w:rPrChange>
          </w:rPr>
          <w:fldChar w:fldCharType="end"/>
        </w:r>
        <w:bookmarkEnd w:id="637"/>
        <w:r w:rsidRPr="00E71576" w:rsidDel="00D639CD">
          <w:rPr>
            <w:rFonts w:ascii="Times New Roman" w:eastAsia="Times New Roman" w:hAnsi="Times New Roman" w:cs="Times New Roman"/>
            <w:i w:val="0"/>
            <w:iCs w:val="0"/>
            <w:sz w:val="24"/>
            <w:szCs w:val="24"/>
            <w:rPrChange w:id="649" w:author="Gianfranco Di Pietro" w:date="2025-02-05T11:23:00Z" w16du:dateUtc="2025-02-05T10:23:00Z">
              <w:rPr>
                <w:i w:val="0"/>
                <w:iCs w:val="0"/>
              </w:rPr>
            </w:rPrChange>
          </w:rPr>
          <w:delText xml:space="preserve">  Required fields table of mineral-data Shapefile used for thin section </w:delText>
        </w:r>
        <w:commentRangeStart w:id="650"/>
        <w:commentRangeStart w:id="651"/>
        <w:r w:rsidRPr="00E71576" w:rsidDel="00D639CD">
          <w:rPr>
            <w:rFonts w:ascii="Times New Roman" w:eastAsia="Times New Roman" w:hAnsi="Times New Roman" w:cs="Times New Roman"/>
            <w:i w:val="0"/>
            <w:iCs w:val="0"/>
            <w:sz w:val="24"/>
            <w:szCs w:val="24"/>
            <w:rPrChange w:id="652" w:author="Gianfranco Di Pietro" w:date="2025-02-05T11:23:00Z" w16du:dateUtc="2025-02-05T10:23:00Z">
              <w:rPr>
                <w:i w:val="0"/>
                <w:iCs w:val="0"/>
              </w:rPr>
            </w:rPrChange>
          </w:rPr>
          <w:delText>petrographical data</w:delText>
        </w:r>
        <w:commentRangeEnd w:id="650"/>
        <w:r w:rsidR="00AB0055" w:rsidRPr="00E71576" w:rsidDel="00D639CD">
          <w:rPr>
            <w:rFonts w:ascii="Times New Roman" w:eastAsia="Times New Roman" w:hAnsi="Times New Roman" w:cs="Times New Roman"/>
            <w:sz w:val="24"/>
            <w:szCs w:val="24"/>
            <w:rPrChange w:id="653" w:author="Gianfranco Di Pietro" w:date="2025-02-05T11:23:00Z" w16du:dateUtc="2025-02-05T10:23:00Z">
              <w:rPr>
                <w:rStyle w:val="Rimandocommento"/>
              </w:rPr>
            </w:rPrChange>
          </w:rPr>
          <w:commentReference w:id="650"/>
        </w:r>
        <w:commentRangeEnd w:id="651"/>
        <w:r w:rsidR="007A27C0" w:rsidRPr="00E71576" w:rsidDel="00D639CD">
          <w:rPr>
            <w:rFonts w:ascii="Times New Roman" w:eastAsia="Times New Roman" w:hAnsi="Times New Roman" w:cs="Times New Roman"/>
            <w:sz w:val="24"/>
            <w:szCs w:val="24"/>
            <w:rPrChange w:id="654" w:author="Gianfranco Di Pietro" w:date="2025-02-05T11:23:00Z" w16du:dateUtc="2025-02-05T10:23:00Z">
              <w:rPr>
                <w:rStyle w:val="Rimandocommento"/>
              </w:rPr>
            </w:rPrChange>
          </w:rPr>
          <w:commentReference w:id="651"/>
        </w:r>
        <w:r w:rsidRPr="00E71576" w:rsidDel="00D639CD">
          <w:rPr>
            <w:rFonts w:ascii="Times New Roman" w:eastAsia="Times New Roman" w:hAnsi="Times New Roman" w:cs="Times New Roman"/>
            <w:i w:val="0"/>
            <w:iCs w:val="0"/>
            <w:sz w:val="24"/>
            <w:szCs w:val="24"/>
            <w:rPrChange w:id="655" w:author="Gianfranco Di Pietro" w:date="2025-02-05T11:23:00Z" w16du:dateUtc="2025-02-05T10:23:00Z">
              <w:rPr>
                <w:i w:val="0"/>
                <w:iCs w:val="0"/>
              </w:rPr>
            </w:rPrChange>
          </w:rPr>
          <w:delText xml:space="preserve"> visualization</w:delText>
        </w:r>
      </w:del>
    </w:p>
    <w:customXmlDelRangeStart w:id="656" w:author="Gianfranco Di Pietro" w:date="2025-02-05T11:22:00Z"/>
    <w:sdt>
      <w:sdtPr>
        <w:tag w:val="goog_rdk_5"/>
        <w:id w:val="416371875"/>
        <w:lock w:val="contentLocked"/>
      </w:sdtPr>
      <w:sdtContent>
        <w:customXmlDelRangeEnd w:id="656"/>
        <w:tbl>
          <w:tblPr>
            <w:tblStyle w:val="2"/>
            <w:tblW w:w="5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0"/>
            <w:gridCol w:w="1320"/>
            <w:gridCol w:w="2535"/>
          </w:tblGrid>
          <w:tr w:rsidR="00696B80" w:rsidDel="00D639CD" w14:paraId="0726E2CF" w14:textId="78C1BFA4">
            <w:trPr>
              <w:jc w:val="center"/>
              <w:del w:id="657" w:author="Gianfranco Di Pietro" w:date="2025-02-05T11:22:00Z"/>
            </w:trPr>
            <w:tc>
              <w:tcPr>
                <w:tcW w:w="1245" w:type="dxa"/>
                <w:shd w:val="clear" w:color="auto" w:fill="D9D9D9"/>
                <w:tcMar>
                  <w:top w:w="100" w:type="dxa"/>
                  <w:left w:w="100" w:type="dxa"/>
                  <w:bottom w:w="100" w:type="dxa"/>
                  <w:right w:w="100" w:type="dxa"/>
                </w:tcMar>
              </w:tcPr>
              <w:p w14:paraId="00000085" w14:textId="272059F5" w:rsidR="00696B80" w:rsidDel="00D639CD" w:rsidRDefault="00734CE6">
                <w:pPr>
                  <w:widowControl w:val="0"/>
                  <w:pBdr>
                    <w:top w:val="nil"/>
                    <w:left w:val="nil"/>
                    <w:bottom w:val="nil"/>
                    <w:right w:val="nil"/>
                    <w:between w:val="nil"/>
                  </w:pBdr>
                  <w:spacing w:line="240" w:lineRule="auto"/>
                  <w:jc w:val="center"/>
                  <w:rPr>
                    <w:del w:id="658" w:author="Gianfranco Di Pietro" w:date="2025-02-05T11:22:00Z" w16du:dateUtc="2025-02-05T10:22:00Z"/>
                    <w:rFonts w:ascii="Times New Roman" w:eastAsia="Times New Roman" w:hAnsi="Times New Roman" w:cs="Times New Roman"/>
                    <w:sz w:val="24"/>
                    <w:szCs w:val="24"/>
                  </w:rPr>
                </w:pPr>
                <w:del w:id="659" w:author="Gianfranco Di Pietro" w:date="2025-02-05T11:22:00Z" w16du:dateUtc="2025-02-05T10:22:00Z">
                  <w:r w:rsidDel="00D639CD">
                    <w:rPr>
                      <w:rFonts w:ascii="Times New Roman" w:eastAsia="Times New Roman" w:hAnsi="Times New Roman" w:cs="Times New Roman"/>
                      <w:sz w:val="24"/>
                      <w:szCs w:val="24"/>
                    </w:rPr>
                    <w:delText>Field name</w:delText>
                  </w:r>
                </w:del>
              </w:p>
            </w:tc>
            <w:tc>
              <w:tcPr>
                <w:tcW w:w="810" w:type="dxa"/>
                <w:shd w:val="clear" w:color="auto" w:fill="D9D9D9"/>
                <w:tcMar>
                  <w:top w:w="100" w:type="dxa"/>
                  <w:left w:w="100" w:type="dxa"/>
                  <w:bottom w:w="100" w:type="dxa"/>
                  <w:right w:w="100" w:type="dxa"/>
                </w:tcMar>
              </w:tcPr>
              <w:p w14:paraId="00000086" w14:textId="56BAF762" w:rsidR="00696B80" w:rsidDel="00D639CD" w:rsidRDefault="00734CE6">
                <w:pPr>
                  <w:widowControl w:val="0"/>
                  <w:pBdr>
                    <w:top w:val="nil"/>
                    <w:left w:val="nil"/>
                    <w:bottom w:val="nil"/>
                    <w:right w:val="nil"/>
                    <w:between w:val="nil"/>
                  </w:pBdr>
                  <w:spacing w:line="240" w:lineRule="auto"/>
                  <w:jc w:val="center"/>
                  <w:rPr>
                    <w:del w:id="660" w:author="Gianfranco Di Pietro" w:date="2025-02-05T11:22:00Z" w16du:dateUtc="2025-02-05T10:22:00Z"/>
                    <w:rFonts w:ascii="Times New Roman" w:eastAsia="Times New Roman" w:hAnsi="Times New Roman" w:cs="Times New Roman"/>
                    <w:sz w:val="24"/>
                    <w:szCs w:val="24"/>
                  </w:rPr>
                </w:pPr>
                <w:del w:id="661" w:author="Gianfranco Di Pietro" w:date="2025-02-05T11:22:00Z" w16du:dateUtc="2025-02-05T10:22:00Z">
                  <w:r w:rsidDel="00D639CD">
                    <w:rPr>
                      <w:rFonts w:ascii="Times New Roman" w:eastAsia="Times New Roman" w:hAnsi="Times New Roman" w:cs="Times New Roman"/>
                      <w:sz w:val="24"/>
                      <w:szCs w:val="24"/>
                    </w:rPr>
                    <w:delText>Type</w:delText>
                  </w:r>
                </w:del>
              </w:p>
            </w:tc>
            <w:tc>
              <w:tcPr>
                <w:tcW w:w="1320" w:type="dxa"/>
                <w:shd w:val="clear" w:color="auto" w:fill="D9D9D9"/>
                <w:tcMar>
                  <w:top w:w="100" w:type="dxa"/>
                  <w:left w:w="100" w:type="dxa"/>
                  <w:bottom w:w="100" w:type="dxa"/>
                  <w:right w:w="100" w:type="dxa"/>
                </w:tcMar>
              </w:tcPr>
              <w:p w14:paraId="00000087" w14:textId="774795F1" w:rsidR="00696B80" w:rsidDel="00D639CD" w:rsidRDefault="00734CE6">
                <w:pPr>
                  <w:widowControl w:val="0"/>
                  <w:pBdr>
                    <w:top w:val="nil"/>
                    <w:left w:val="nil"/>
                    <w:bottom w:val="nil"/>
                    <w:right w:val="nil"/>
                    <w:between w:val="nil"/>
                  </w:pBdr>
                  <w:spacing w:line="240" w:lineRule="auto"/>
                  <w:jc w:val="center"/>
                  <w:rPr>
                    <w:del w:id="662" w:author="Gianfranco Di Pietro" w:date="2025-02-05T11:22:00Z" w16du:dateUtc="2025-02-05T10:22:00Z"/>
                    <w:rFonts w:ascii="Times New Roman" w:eastAsia="Times New Roman" w:hAnsi="Times New Roman" w:cs="Times New Roman"/>
                    <w:sz w:val="24"/>
                    <w:szCs w:val="24"/>
                  </w:rPr>
                </w:pPr>
                <w:del w:id="663" w:author="Gianfranco Di Pietro" w:date="2025-02-05T11:22:00Z" w16du:dateUtc="2025-02-05T10:22:00Z">
                  <w:r w:rsidDel="00D639CD">
                    <w:rPr>
                      <w:rFonts w:ascii="Times New Roman" w:eastAsia="Times New Roman" w:hAnsi="Times New Roman" w:cs="Times New Roman"/>
                      <w:sz w:val="24"/>
                      <w:szCs w:val="24"/>
                    </w:rPr>
                    <w:delText>Example value</w:delText>
                  </w:r>
                </w:del>
              </w:p>
            </w:tc>
            <w:tc>
              <w:tcPr>
                <w:tcW w:w="2535" w:type="dxa"/>
                <w:shd w:val="clear" w:color="auto" w:fill="D9D9D9"/>
                <w:tcMar>
                  <w:top w:w="100" w:type="dxa"/>
                  <w:left w:w="100" w:type="dxa"/>
                  <w:bottom w:w="100" w:type="dxa"/>
                  <w:right w:w="100" w:type="dxa"/>
                </w:tcMar>
              </w:tcPr>
              <w:p w14:paraId="00000088" w14:textId="6E316A23" w:rsidR="00696B80" w:rsidDel="00D639CD" w:rsidRDefault="00734CE6">
                <w:pPr>
                  <w:widowControl w:val="0"/>
                  <w:pBdr>
                    <w:top w:val="nil"/>
                    <w:left w:val="nil"/>
                    <w:bottom w:val="nil"/>
                    <w:right w:val="nil"/>
                    <w:between w:val="nil"/>
                  </w:pBdr>
                  <w:spacing w:line="240" w:lineRule="auto"/>
                  <w:jc w:val="center"/>
                  <w:rPr>
                    <w:del w:id="664" w:author="Gianfranco Di Pietro" w:date="2025-02-05T11:22:00Z" w16du:dateUtc="2025-02-05T10:22:00Z"/>
                    <w:rFonts w:ascii="Times New Roman" w:eastAsia="Times New Roman" w:hAnsi="Times New Roman" w:cs="Times New Roman"/>
                    <w:sz w:val="24"/>
                    <w:szCs w:val="24"/>
                  </w:rPr>
                </w:pPr>
                <w:del w:id="665" w:author="Gianfranco Di Pietro" w:date="2025-02-05T11:22:00Z" w16du:dateUtc="2025-02-05T10:22:00Z">
                  <w:r w:rsidDel="00D639CD">
                    <w:rPr>
                      <w:rFonts w:ascii="Times New Roman" w:eastAsia="Times New Roman" w:hAnsi="Times New Roman" w:cs="Times New Roman"/>
                      <w:sz w:val="24"/>
                      <w:szCs w:val="24"/>
                    </w:rPr>
                    <w:delText>Description</w:delText>
                  </w:r>
                </w:del>
              </w:p>
            </w:tc>
          </w:tr>
          <w:tr w:rsidR="00696B80" w:rsidDel="00D639CD" w14:paraId="79D7DF1C" w14:textId="05155DC1">
            <w:trPr>
              <w:jc w:val="center"/>
              <w:del w:id="666" w:author="Gianfranco Di Pietro" w:date="2025-02-05T11:22:00Z"/>
            </w:trPr>
            <w:tc>
              <w:tcPr>
                <w:tcW w:w="1245" w:type="dxa"/>
                <w:shd w:val="clear" w:color="auto" w:fill="auto"/>
                <w:tcMar>
                  <w:top w:w="100" w:type="dxa"/>
                  <w:left w:w="100" w:type="dxa"/>
                  <w:bottom w:w="100" w:type="dxa"/>
                  <w:right w:w="100" w:type="dxa"/>
                </w:tcMar>
              </w:tcPr>
              <w:p w14:paraId="00000089" w14:textId="65103C0F" w:rsidR="00696B80" w:rsidDel="00D639CD" w:rsidRDefault="00734CE6">
                <w:pPr>
                  <w:widowControl w:val="0"/>
                  <w:pBdr>
                    <w:top w:val="nil"/>
                    <w:left w:val="nil"/>
                    <w:bottom w:val="nil"/>
                    <w:right w:val="nil"/>
                    <w:between w:val="nil"/>
                  </w:pBdr>
                  <w:spacing w:line="240" w:lineRule="auto"/>
                  <w:jc w:val="center"/>
                  <w:rPr>
                    <w:del w:id="667" w:author="Gianfranco Di Pietro" w:date="2025-02-05T11:22:00Z" w16du:dateUtc="2025-02-05T10:22:00Z"/>
                    <w:rFonts w:ascii="Roboto Mono" w:eastAsia="Roboto Mono" w:hAnsi="Roboto Mono" w:cs="Roboto Mono"/>
                    <w:sz w:val="20"/>
                    <w:szCs w:val="20"/>
                  </w:rPr>
                </w:pPr>
                <w:del w:id="668" w:author="Gianfranco Di Pietro" w:date="2025-02-05T11:22:00Z" w16du:dateUtc="2025-02-05T10:22:00Z">
                  <w:r w:rsidDel="00D639CD">
                    <w:rPr>
                      <w:rFonts w:ascii="Roboto Mono" w:eastAsia="Roboto Mono" w:hAnsi="Roboto Mono" w:cs="Roboto Mono"/>
                      <w:sz w:val="20"/>
                      <w:szCs w:val="20"/>
                    </w:rPr>
                    <w:delText>Mineral</w:delText>
                  </w:r>
                </w:del>
              </w:p>
            </w:tc>
            <w:tc>
              <w:tcPr>
                <w:tcW w:w="810" w:type="dxa"/>
                <w:shd w:val="clear" w:color="auto" w:fill="auto"/>
                <w:tcMar>
                  <w:top w:w="100" w:type="dxa"/>
                  <w:left w:w="100" w:type="dxa"/>
                  <w:bottom w:w="100" w:type="dxa"/>
                  <w:right w:w="100" w:type="dxa"/>
                </w:tcMar>
              </w:tcPr>
              <w:p w14:paraId="0000008A" w14:textId="4A321894" w:rsidR="00696B80" w:rsidDel="00D639CD" w:rsidRDefault="00734CE6">
                <w:pPr>
                  <w:widowControl w:val="0"/>
                  <w:pBdr>
                    <w:top w:val="nil"/>
                    <w:left w:val="nil"/>
                    <w:bottom w:val="nil"/>
                    <w:right w:val="nil"/>
                    <w:between w:val="nil"/>
                  </w:pBdr>
                  <w:spacing w:line="240" w:lineRule="auto"/>
                  <w:jc w:val="center"/>
                  <w:rPr>
                    <w:del w:id="669" w:author="Gianfranco Di Pietro" w:date="2025-02-05T11:22:00Z" w16du:dateUtc="2025-02-05T10:22:00Z"/>
                    <w:rFonts w:ascii="Roboto Mono" w:eastAsia="Roboto Mono" w:hAnsi="Roboto Mono" w:cs="Roboto Mono"/>
                    <w:sz w:val="20"/>
                    <w:szCs w:val="20"/>
                  </w:rPr>
                </w:pPr>
                <w:del w:id="670" w:author="Gianfranco Di Pietro" w:date="2025-02-05T11:22:00Z" w16du:dateUtc="2025-02-05T10:22:00Z">
                  <w:r w:rsidDel="00D639CD">
                    <w:rPr>
                      <w:rFonts w:ascii="Roboto Mono" w:eastAsia="Roboto Mono" w:hAnsi="Roboto Mono" w:cs="Roboto Mono"/>
                      <w:sz w:val="20"/>
                      <w:szCs w:val="20"/>
                    </w:rPr>
                    <w:delText>str</w:delText>
                  </w:r>
                </w:del>
              </w:p>
            </w:tc>
            <w:tc>
              <w:tcPr>
                <w:tcW w:w="1320" w:type="dxa"/>
                <w:shd w:val="clear" w:color="auto" w:fill="auto"/>
                <w:tcMar>
                  <w:top w:w="100" w:type="dxa"/>
                  <w:left w:w="100" w:type="dxa"/>
                  <w:bottom w:w="100" w:type="dxa"/>
                  <w:right w:w="100" w:type="dxa"/>
                </w:tcMar>
              </w:tcPr>
              <w:p w14:paraId="0000008B" w14:textId="4CA169C0" w:rsidR="00696B80" w:rsidDel="00D639CD" w:rsidRDefault="00734CE6">
                <w:pPr>
                  <w:widowControl w:val="0"/>
                  <w:pBdr>
                    <w:top w:val="nil"/>
                    <w:left w:val="nil"/>
                    <w:bottom w:val="nil"/>
                    <w:right w:val="nil"/>
                    <w:between w:val="nil"/>
                  </w:pBdr>
                  <w:spacing w:line="240" w:lineRule="auto"/>
                  <w:jc w:val="center"/>
                  <w:rPr>
                    <w:del w:id="671" w:author="Gianfranco Di Pietro" w:date="2025-02-05T11:22:00Z" w16du:dateUtc="2025-02-05T10:22:00Z"/>
                    <w:rFonts w:ascii="Roboto Mono" w:eastAsia="Roboto Mono" w:hAnsi="Roboto Mono" w:cs="Roboto Mono"/>
                    <w:sz w:val="20"/>
                    <w:szCs w:val="20"/>
                  </w:rPr>
                </w:pPr>
                <w:del w:id="672" w:author="Gianfranco Di Pietro" w:date="2025-02-05T11:22:00Z" w16du:dateUtc="2025-02-05T10:22:00Z">
                  <w:r w:rsidDel="00D639CD">
                    <w:rPr>
                      <w:rFonts w:ascii="Roboto Mono" w:eastAsia="Roboto Mono" w:hAnsi="Roboto Mono" w:cs="Roboto Mono"/>
                      <w:sz w:val="20"/>
                      <w:szCs w:val="20"/>
                    </w:rPr>
                    <w:delText>Pl</w:delText>
                  </w:r>
                </w:del>
              </w:p>
            </w:tc>
            <w:tc>
              <w:tcPr>
                <w:tcW w:w="2535" w:type="dxa"/>
                <w:shd w:val="clear" w:color="auto" w:fill="auto"/>
                <w:tcMar>
                  <w:top w:w="100" w:type="dxa"/>
                  <w:left w:w="100" w:type="dxa"/>
                  <w:bottom w:w="100" w:type="dxa"/>
                  <w:right w:w="100" w:type="dxa"/>
                </w:tcMar>
              </w:tcPr>
              <w:p w14:paraId="0000008C" w14:textId="546A1786" w:rsidR="00696B80" w:rsidDel="00D639CD" w:rsidRDefault="00734CE6">
                <w:pPr>
                  <w:widowControl w:val="0"/>
                  <w:pBdr>
                    <w:top w:val="nil"/>
                    <w:left w:val="nil"/>
                    <w:bottom w:val="nil"/>
                    <w:right w:val="nil"/>
                    <w:between w:val="nil"/>
                  </w:pBdr>
                  <w:spacing w:line="240" w:lineRule="auto"/>
                  <w:rPr>
                    <w:del w:id="673" w:author="Gianfranco Di Pietro" w:date="2025-02-05T11:22:00Z" w16du:dateUtc="2025-02-05T10:22:00Z"/>
                    <w:rFonts w:ascii="Times New Roman" w:eastAsia="Times New Roman" w:hAnsi="Times New Roman" w:cs="Times New Roman"/>
                    <w:sz w:val="24"/>
                    <w:szCs w:val="24"/>
                  </w:rPr>
                </w:pPr>
                <w:del w:id="674" w:author="Gianfranco Di Pietro" w:date="2025-02-05T11:22:00Z" w16du:dateUtc="2025-02-05T10:22:00Z">
                  <w:r w:rsidDel="00D639CD">
                    <w:rPr>
                      <w:rFonts w:ascii="Times New Roman" w:eastAsia="Times New Roman" w:hAnsi="Times New Roman" w:cs="Times New Roman"/>
                      <w:sz w:val="24"/>
                      <w:szCs w:val="24"/>
                    </w:rPr>
                    <w:delText>Coded name of mineral</w:delText>
                  </w:r>
                </w:del>
              </w:p>
            </w:tc>
          </w:tr>
          <w:tr w:rsidR="00696B80" w:rsidDel="00D639CD" w14:paraId="6997330D" w14:textId="08789AB9">
            <w:trPr>
              <w:jc w:val="center"/>
              <w:del w:id="675" w:author="Gianfranco Di Pietro" w:date="2025-02-05T11:22:00Z"/>
            </w:trPr>
            <w:tc>
              <w:tcPr>
                <w:tcW w:w="1245" w:type="dxa"/>
                <w:shd w:val="clear" w:color="auto" w:fill="auto"/>
                <w:tcMar>
                  <w:top w:w="100" w:type="dxa"/>
                  <w:left w:w="100" w:type="dxa"/>
                  <w:bottom w:w="100" w:type="dxa"/>
                  <w:right w:w="100" w:type="dxa"/>
                </w:tcMar>
              </w:tcPr>
              <w:p w14:paraId="0000008D" w14:textId="4C5125C7" w:rsidR="00696B80" w:rsidDel="00D639CD" w:rsidRDefault="00734CE6">
                <w:pPr>
                  <w:widowControl w:val="0"/>
                  <w:pBdr>
                    <w:top w:val="nil"/>
                    <w:left w:val="nil"/>
                    <w:bottom w:val="nil"/>
                    <w:right w:val="nil"/>
                    <w:between w:val="nil"/>
                  </w:pBdr>
                  <w:spacing w:line="240" w:lineRule="auto"/>
                  <w:jc w:val="center"/>
                  <w:rPr>
                    <w:del w:id="676" w:author="Gianfranco Di Pietro" w:date="2025-02-05T11:22:00Z" w16du:dateUtc="2025-02-05T10:22:00Z"/>
                    <w:rFonts w:ascii="Roboto Mono" w:eastAsia="Roboto Mono" w:hAnsi="Roboto Mono" w:cs="Roboto Mono"/>
                    <w:sz w:val="20"/>
                    <w:szCs w:val="20"/>
                  </w:rPr>
                </w:pPr>
                <w:del w:id="677" w:author="Gianfranco Di Pietro" w:date="2025-02-05T11:22:00Z" w16du:dateUtc="2025-02-05T10:22:00Z">
                  <w:r w:rsidDel="00D639CD">
                    <w:rPr>
                      <w:rFonts w:ascii="Roboto Mono" w:eastAsia="Roboto Mono" w:hAnsi="Roboto Mono" w:cs="Roboto Mono"/>
                      <w:sz w:val="20"/>
                      <w:szCs w:val="20"/>
                    </w:rPr>
                    <w:delText>O</w:delText>
                  </w:r>
                </w:del>
              </w:p>
            </w:tc>
            <w:tc>
              <w:tcPr>
                <w:tcW w:w="810" w:type="dxa"/>
                <w:shd w:val="clear" w:color="auto" w:fill="auto"/>
                <w:tcMar>
                  <w:top w:w="100" w:type="dxa"/>
                  <w:left w:w="100" w:type="dxa"/>
                  <w:bottom w:w="100" w:type="dxa"/>
                  <w:right w:w="100" w:type="dxa"/>
                </w:tcMar>
              </w:tcPr>
              <w:p w14:paraId="0000008E" w14:textId="400CFCE9" w:rsidR="00696B80" w:rsidDel="00D639CD" w:rsidRDefault="00734CE6">
                <w:pPr>
                  <w:widowControl w:val="0"/>
                  <w:pBdr>
                    <w:top w:val="nil"/>
                    <w:left w:val="nil"/>
                    <w:bottom w:val="nil"/>
                    <w:right w:val="nil"/>
                    <w:between w:val="nil"/>
                  </w:pBdr>
                  <w:spacing w:line="240" w:lineRule="auto"/>
                  <w:jc w:val="center"/>
                  <w:rPr>
                    <w:del w:id="678" w:author="Gianfranco Di Pietro" w:date="2025-02-05T11:22:00Z" w16du:dateUtc="2025-02-05T10:22:00Z"/>
                    <w:rFonts w:ascii="Roboto Mono" w:eastAsia="Roboto Mono" w:hAnsi="Roboto Mono" w:cs="Roboto Mono"/>
                    <w:sz w:val="20"/>
                    <w:szCs w:val="20"/>
                  </w:rPr>
                </w:pPr>
                <w:del w:id="679"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8F" w14:textId="749EEFEF" w:rsidR="00696B80" w:rsidDel="00D639CD" w:rsidRDefault="00734CE6">
                <w:pPr>
                  <w:widowControl w:val="0"/>
                  <w:pBdr>
                    <w:top w:val="nil"/>
                    <w:left w:val="nil"/>
                    <w:bottom w:val="nil"/>
                    <w:right w:val="nil"/>
                    <w:between w:val="nil"/>
                  </w:pBdr>
                  <w:spacing w:line="240" w:lineRule="auto"/>
                  <w:jc w:val="center"/>
                  <w:rPr>
                    <w:del w:id="680" w:author="Gianfranco Di Pietro" w:date="2025-02-05T11:22:00Z" w16du:dateUtc="2025-02-05T10:22:00Z"/>
                    <w:rFonts w:ascii="Roboto Mono" w:eastAsia="Roboto Mono" w:hAnsi="Roboto Mono" w:cs="Roboto Mono"/>
                    <w:sz w:val="20"/>
                    <w:szCs w:val="20"/>
                  </w:rPr>
                </w:pPr>
                <w:del w:id="681" w:author="Gianfranco Di Pietro" w:date="2025-02-05T11:22:00Z" w16du:dateUtc="2025-02-05T10:22:00Z">
                  <w:r w:rsidDel="00D639CD">
                    <w:rPr>
                      <w:rFonts w:ascii="Roboto Mono" w:eastAsia="Roboto Mono" w:hAnsi="Roboto Mono" w:cs="Roboto Mono"/>
                      <w:sz w:val="20"/>
                      <w:szCs w:val="20"/>
                    </w:rPr>
                    <w:delText>90.0</w:delText>
                  </w:r>
                </w:del>
              </w:p>
            </w:tc>
            <w:tc>
              <w:tcPr>
                <w:tcW w:w="2535" w:type="dxa"/>
                <w:shd w:val="clear" w:color="auto" w:fill="auto"/>
                <w:tcMar>
                  <w:top w:w="100" w:type="dxa"/>
                  <w:left w:w="100" w:type="dxa"/>
                  <w:bottom w:w="100" w:type="dxa"/>
                  <w:right w:w="100" w:type="dxa"/>
                </w:tcMar>
              </w:tcPr>
              <w:p w14:paraId="00000090" w14:textId="72AD96A1" w:rsidR="00696B80" w:rsidDel="00D639CD" w:rsidRDefault="00734CE6">
                <w:pPr>
                  <w:widowControl w:val="0"/>
                  <w:pBdr>
                    <w:top w:val="nil"/>
                    <w:left w:val="nil"/>
                    <w:bottom w:val="nil"/>
                    <w:right w:val="nil"/>
                    <w:between w:val="nil"/>
                  </w:pBdr>
                  <w:spacing w:line="240" w:lineRule="auto"/>
                  <w:rPr>
                    <w:del w:id="682" w:author="Gianfranco Di Pietro" w:date="2025-02-05T11:22:00Z" w16du:dateUtc="2025-02-05T10:22:00Z"/>
                    <w:rFonts w:ascii="Times New Roman" w:eastAsia="Times New Roman" w:hAnsi="Times New Roman" w:cs="Times New Roman"/>
                    <w:sz w:val="24"/>
                    <w:szCs w:val="24"/>
                  </w:rPr>
                </w:pPr>
                <w:del w:id="683" w:author="Gianfranco Di Pietro" w:date="2025-02-05T11:22:00Z" w16du:dateUtc="2025-02-05T10:22:00Z">
                  <w:r w:rsidDel="00D639CD">
                    <w:rPr>
                      <w:rFonts w:ascii="Times New Roman" w:eastAsia="Times New Roman" w:hAnsi="Times New Roman" w:cs="Times New Roman"/>
                      <w:sz w:val="24"/>
                      <w:szCs w:val="24"/>
                    </w:rPr>
                    <w:delText>Degree of orientation</w:delText>
                  </w:r>
                </w:del>
              </w:p>
            </w:tc>
          </w:tr>
          <w:tr w:rsidR="00696B80" w:rsidDel="00D639CD" w14:paraId="688E598E" w14:textId="4B3A16A1">
            <w:trPr>
              <w:jc w:val="center"/>
              <w:del w:id="684" w:author="Gianfranco Di Pietro" w:date="2025-02-05T11:22:00Z"/>
            </w:trPr>
            <w:tc>
              <w:tcPr>
                <w:tcW w:w="1245" w:type="dxa"/>
                <w:shd w:val="clear" w:color="auto" w:fill="auto"/>
                <w:tcMar>
                  <w:top w:w="100" w:type="dxa"/>
                  <w:left w:w="100" w:type="dxa"/>
                  <w:bottom w:w="100" w:type="dxa"/>
                  <w:right w:w="100" w:type="dxa"/>
                </w:tcMar>
              </w:tcPr>
              <w:p w14:paraId="00000091" w14:textId="1032A663" w:rsidR="00696B80" w:rsidDel="00D639CD" w:rsidRDefault="00734CE6">
                <w:pPr>
                  <w:widowControl w:val="0"/>
                  <w:pBdr>
                    <w:top w:val="nil"/>
                    <w:left w:val="nil"/>
                    <w:bottom w:val="nil"/>
                    <w:right w:val="nil"/>
                    <w:between w:val="nil"/>
                  </w:pBdr>
                  <w:spacing w:line="240" w:lineRule="auto"/>
                  <w:jc w:val="center"/>
                  <w:rPr>
                    <w:del w:id="685" w:author="Gianfranco Di Pietro" w:date="2025-02-05T11:22:00Z" w16du:dateUtc="2025-02-05T10:22:00Z"/>
                    <w:rFonts w:ascii="Roboto Mono" w:eastAsia="Roboto Mono" w:hAnsi="Roboto Mono" w:cs="Roboto Mono"/>
                    <w:sz w:val="20"/>
                    <w:szCs w:val="20"/>
                  </w:rPr>
                </w:pPr>
                <w:del w:id="686" w:author="Gianfranco Di Pietro" w:date="2025-02-05T11:22:00Z" w16du:dateUtc="2025-02-05T10:22:00Z">
                  <w:r w:rsidDel="00D639CD">
                    <w:rPr>
                      <w:rFonts w:ascii="Roboto Mono" w:eastAsia="Roboto Mono" w:hAnsi="Roboto Mono" w:cs="Roboto Mono"/>
                      <w:sz w:val="20"/>
                      <w:szCs w:val="20"/>
                    </w:rPr>
                    <w:delText>Asr</w:delText>
                  </w:r>
                </w:del>
              </w:p>
            </w:tc>
            <w:tc>
              <w:tcPr>
                <w:tcW w:w="810" w:type="dxa"/>
                <w:shd w:val="clear" w:color="auto" w:fill="auto"/>
                <w:tcMar>
                  <w:top w:w="100" w:type="dxa"/>
                  <w:left w:w="100" w:type="dxa"/>
                  <w:bottom w:w="100" w:type="dxa"/>
                  <w:right w:w="100" w:type="dxa"/>
                </w:tcMar>
              </w:tcPr>
              <w:p w14:paraId="00000092" w14:textId="00931E0E" w:rsidR="00696B80" w:rsidDel="00D639CD" w:rsidRDefault="00734CE6">
                <w:pPr>
                  <w:widowControl w:val="0"/>
                  <w:pBdr>
                    <w:top w:val="nil"/>
                    <w:left w:val="nil"/>
                    <w:bottom w:val="nil"/>
                    <w:right w:val="nil"/>
                    <w:between w:val="nil"/>
                  </w:pBdr>
                  <w:spacing w:line="240" w:lineRule="auto"/>
                  <w:jc w:val="center"/>
                  <w:rPr>
                    <w:del w:id="687" w:author="Gianfranco Di Pietro" w:date="2025-02-05T11:22:00Z" w16du:dateUtc="2025-02-05T10:22:00Z"/>
                    <w:rFonts w:ascii="Roboto Mono" w:eastAsia="Roboto Mono" w:hAnsi="Roboto Mono" w:cs="Roboto Mono"/>
                    <w:sz w:val="20"/>
                    <w:szCs w:val="20"/>
                  </w:rPr>
                </w:pPr>
                <w:del w:id="688"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93" w14:textId="14002C28" w:rsidR="00696B80" w:rsidDel="00D639CD" w:rsidRDefault="00734CE6">
                <w:pPr>
                  <w:widowControl w:val="0"/>
                  <w:pBdr>
                    <w:top w:val="nil"/>
                    <w:left w:val="nil"/>
                    <w:bottom w:val="nil"/>
                    <w:right w:val="nil"/>
                    <w:between w:val="nil"/>
                  </w:pBdr>
                  <w:spacing w:line="240" w:lineRule="auto"/>
                  <w:jc w:val="center"/>
                  <w:rPr>
                    <w:del w:id="689" w:author="Gianfranco Di Pietro" w:date="2025-02-05T11:22:00Z" w16du:dateUtc="2025-02-05T10:22:00Z"/>
                    <w:rFonts w:ascii="Roboto Mono" w:eastAsia="Roboto Mono" w:hAnsi="Roboto Mono" w:cs="Roboto Mono"/>
                    <w:sz w:val="20"/>
                    <w:szCs w:val="20"/>
                  </w:rPr>
                </w:pPr>
                <w:del w:id="690" w:author="Gianfranco Di Pietro" w:date="2025-02-05T11:22:00Z" w16du:dateUtc="2025-02-05T10:22:00Z">
                  <w:r w:rsidDel="00D639CD">
                    <w:rPr>
                      <w:rFonts w:ascii="Roboto Mono" w:eastAsia="Roboto Mono" w:hAnsi="Roboto Mono" w:cs="Roboto Mono"/>
                      <w:sz w:val="20"/>
                      <w:szCs w:val="20"/>
                    </w:rPr>
                    <w:delText>0.39438</w:delText>
                  </w:r>
                </w:del>
              </w:p>
            </w:tc>
            <w:tc>
              <w:tcPr>
                <w:tcW w:w="2535" w:type="dxa"/>
                <w:shd w:val="clear" w:color="auto" w:fill="auto"/>
                <w:tcMar>
                  <w:top w:w="100" w:type="dxa"/>
                  <w:left w:w="100" w:type="dxa"/>
                  <w:bottom w:w="100" w:type="dxa"/>
                  <w:right w:w="100" w:type="dxa"/>
                </w:tcMar>
              </w:tcPr>
              <w:p w14:paraId="00000094" w14:textId="630B7FFE" w:rsidR="00696B80" w:rsidDel="00D639CD" w:rsidRDefault="00734CE6">
                <w:pPr>
                  <w:widowControl w:val="0"/>
                  <w:pBdr>
                    <w:top w:val="nil"/>
                    <w:left w:val="nil"/>
                    <w:bottom w:val="nil"/>
                    <w:right w:val="nil"/>
                    <w:between w:val="nil"/>
                  </w:pBdr>
                  <w:spacing w:line="240" w:lineRule="auto"/>
                  <w:rPr>
                    <w:del w:id="691" w:author="Gianfranco Di Pietro" w:date="2025-02-05T11:22:00Z" w16du:dateUtc="2025-02-05T10:22:00Z"/>
                    <w:rFonts w:ascii="Times New Roman" w:eastAsia="Times New Roman" w:hAnsi="Times New Roman" w:cs="Times New Roman"/>
                    <w:sz w:val="24"/>
                    <w:szCs w:val="24"/>
                  </w:rPr>
                </w:pPr>
                <w:del w:id="692" w:author="Gianfranco Di Pietro" w:date="2025-02-05T11:22:00Z" w16du:dateUtc="2025-02-05T10:22:00Z">
                  <w:r w:rsidDel="00D639CD">
                    <w:rPr>
                      <w:rFonts w:ascii="Times New Roman" w:eastAsia="Times New Roman" w:hAnsi="Times New Roman" w:cs="Times New Roman"/>
                      <w:sz w:val="24"/>
                      <w:szCs w:val="24"/>
                    </w:rPr>
                    <w:delText>Aspect Ratio</w:delText>
                  </w:r>
                </w:del>
              </w:p>
            </w:tc>
          </w:tr>
          <w:tr w:rsidR="00696B80" w:rsidDel="00D639CD" w14:paraId="380E82A4" w14:textId="138B12F4">
            <w:trPr>
              <w:jc w:val="center"/>
              <w:del w:id="693" w:author="Gianfranco Di Pietro" w:date="2025-02-05T11:22:00Z"/>
            </w:trPr>
            <w:tc>
              <w:tcPr>
                <w:tcW w:w="1245" w:type="dxa"/>
                <w:shd w:val="clear" w:color="auto" w:fill="auto"/>
                <w:tcMar>
                  <w:top w:w="100" w:type="dxa"/>
                  <w:left w:w="100" w:type="dxa"/>
                  <w:bottom w:w="100" w:type="dxa"/>
                  <w:right w:w="100" w:type="dxa"/>
                </w:tcMar>
              </w:tcPr>
              <w:p w14:paraId="00000095" w14:textId="50A8C9C2" w:rsidR="00696B80" w:rsidDel="00D639CD" w:rsidRDefault="00734CE6">
                <w:pPr>
                  <w:widowControl w:val="0"/>
                  <w:pBdr>
                    <w:top w:val="nil"/>
                    <w:left w:val="nil"/>
                    <w:bottom w:val="nil"/>
                    <w:right w:val="nil"/>
                    <w:between w:val="nil"/>
                  </w:pBdr>
                  <w:spacing w:line="240" w:lineRule="auto"/>
                  <w:jc w:val="center"/>
                  <w:rPr>
                    <w:del w:id="694" w:author="Gianfranco Di Pietro" w:date="2025-02-05T11:22:00Z" w16du:dateUtc="2025-02-05T10:22:00Z"/>
                    <w:rFonts w:ascii="Roboto Mono" w:eastAsia="Roboto Mono" w:hAnsi="Roboto Mono" w:cs="Roboto Mono"/>
                    <w:sz w:val="20"/>
                    <w:szCs w:val="20"/>
                  </w:rPr>
                </w:pPr>
                <w:del w:id="695" w:author="Gianfranco Di Pietro" w:date="2025-02-05T11:22:00Z" w16du:dateUtc="2025-02-05T10:22:00Z">
                  <w:r w:rsidDel="00D639CD">
                    <w:rPr>
                      <w:rFonts w:ascii="Roboto Mono" w:eastAsia="Roboto Mono" w:hAnsi="Roboto Mono" w:cs="Roboto Mono"/>
                      <w:sz w:val="20"/>
                      <w:szCs w:val="20"/>
                    </w:rPr>
                    <w:delText>A</w:delText>
                  </w:r>
                </w:del>
              </w:p>
            </w:tc>
            <w:tc>
              <w:tcPr>
                <w:tcW w:w="810" w:type="dxa"/>
                <w:shd w:val="clear" w:color="auto" w:fill="auto"/>
                <w:tcMar>
                  <w:top w:w="100" w:type="dxa"/>
                  <w:left w:w="100" w:type="dxa"/>
                  <w:bottom w:w="100" w:type="dxa"/>
                  <w:right w:w="100" w:type="dxa"/>
                </w:tcMar>
              </w:tcPr>
              <w:p w14:paraId="00000096" w14:textId="19EA863D" w:rsidR="00696B80" w:rsidDel="00D639CD" w:rsidRDefault="00734CE6">
                <w:pPr>
                  <w:widowControl w:val="0"/>
                  <w:pBdr>
                    <w:top w:val="nil"/>
                    <w:left w:val="nil"/>
                    <w:bottom w:val="nil"/>
                    <w:right w:val="nil"/>
                    <w:between w:val="nil"/>
                  </w:pBdr>
                  <w:spacing w:line="240" w:lineRule="auto"/>
                  <w:jc w:val="center"/>
                  <w:rPr>
                    <w:del w:id="696" w:author="Gianfranco Di Pietro" w:date="2025-02-05T11:22:00Z" w16du:dateUtc="2025-02-05T10:22:00Z"/>
                    <w:rFonts w:ascii="Roboto Mono" w:eastAsia="Roboto Mono" w:hAnsi="Roboto Mono" w:cs="Roboto Mono"/>
                    <w:sz w:val="20"/>
                    <w:szCs w:val="20"/>
                  </w:rPr>
                </w:pPr>
                <w:del w:id="697"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97" w14:textId="2A87F370" w:rsidR="00696B80" w:rsidDel="00D639CD" w:rsidRDefault="00734CE6">
                <w:pPr>
                  <w:widowControl w:val="0"/>
                  <w:pBdr>
                    <w:top w:val="nil"/>
                    <w:left w:val="nil"/>
                    <w:bottom w:val="nil"/>
                    <w:right w:val="nil"/>
                    <w:between w:val="nil"/>
                  </w:pBdr>
                  <w:spacing w:line="240" w:lineRule="auto"/>
                  <w:jc w:val="center"/>
                  <w:rPr>
                    <w:del w:id="698" w:author="Gianfranco Di Pietro" w:date="2025-02-05T11:22:00Z" w16du:dateUtc="2025-02-05T10:22:00Z"/>
                    <w:rFonts w:ascii="Roboto Mono" w:eastAsia="Roboto Mono" w:hAnsi="Roboto Mono" w:cs="Roboto Mono"/>
                    <w:sz w:val="20"/>
                    <w:szCs w:val="20"/>
                  </w:rPr>
                </w:pPr>
                <w:del w:id="699" w:author="Gianfranco Di Pietro" w:date="2025-02-05T11:22:00Z" w16du:dateUtc="2025-02-05T10:22:00Z">
                  <w:r w:rsidDel="00D639CD">
                    <w:rPr>
                      <w:rFonts w:ascii="Roboto Mono" w:eastAsia="Roboto Mono" w:hAnsi="Roboto Mono" w:cs="Roboto Mono"/>
                      <w:sz w:val="20"/>
                      <w:szCs w:val="20"/>
                    </w:rPr>
                    <w:delText>0.12928</w:delText>
                  </w:r>
                </w:del>
              </w:p>
            </w:tc>
            <w:tc>
              <w:tcPr>
                <w:tcW w:w="2535" w:type="dxa"/>
                <w:shd w:val="clear" w:color="auto" w:fill="auto"/>
                <w:tcMar>
                  <w:top w:w="100" w:type="dxa"/>
                  <w:left w:w="100" w:type="dxa"/>
                  <w:bottom w:w="100" w:type="dxa"/>
                  <w:right w:w="100" w:type="dxa"/>
                </w:tcMar>
              </w:tcPr>
              <w:p w14:paraId="00000098" w14:textId="67611C64" w:rsidR="00696B80" w:rsidDel="00D639CD" w:rsidRDefault="00734CE6">
                <w:pPr>
                  <w:widowControl w:val="0"/>
                  <w:pBdr>
                    <w:top w:val="nil"/>
                    <w:left w:val="nil"/>
                    <w:bottom w:val="nil"/>
                    <w:right w:val="nil"/>
                    <w:between w:val="nil"/>
                  </w:pBdr>
                  <w:spacing w:line="240" w:lineRule="auto"/>
                  <w:rPr>
                    <w:del w:id="700" w:author="Gianfranco Di Pietro" w:date="2025-02-05T11:22:00Z" w16du:dateUtc="2025-02-05T10:22:00Z"/>
                    <w:rFonts w:ascii="Times New Roman" w:eastAsia="Times New Roman" w:hAnsi="Times New Roman" w:cs="Times New Roman"/>
                    <w:sz w:val="24"/>
                    <w:szCs w:val="24"/>
                  </w:rPr>
                </w:pPr>
                <w:del w:id="701" w:author="Gianfranco Di Pietro" w:date="2025-02-05T11:22:00Z" w16du:dateUtc="2025-02-05T10:22:00Z">
                  <w:r w:rsidDel="00D639CD">
                    <w:rPr>
                      <w:rFonts w:ascii="Times New Roman" w:eastAsia="Times New Roman" w:hAnsi="Times New Roman" w:cs="Times New Roman"/>
                      <w:sz w:val="24"/>
                      <w:szCs w:val="24"/>
                    </w:rPr>
                    <w:delText>Area in micrometers</w:delText>
                  </w:r>
                </w:del>
              </w:p>
            </w:tc>
          </w:tr>
          <w:tr w:rsidR="00696B80" w:rsidDel="00D639CD" w14:paraId="1FB69031" w14:textId="62380469">
            <w:trPr>
              <w:jc w:val="center"/>
              <w:del w:id="702" w:author="Gianfranco Di Pietro" w:date="2025-02-05T11:22:00Z"/>
            </w:trPr>
            <w:tc>
              <w:tcPr>
                <w:tcW w:w="1245" w:type="dxa"/>
                <w:shd w:val="clear" w:color="auto" w:fill="auto"/>
                <w:tcMar>
                  <w:top w:w="100" w:type="dxa"/>
                  <w:left w:w="100" w:type="dxa"/>
                  <w:bottom w:w="100" w:type="dxa"/>
                  <w:right w:w="100" w:type="dxa"/>
                </w:tcMar>
              </w:tcPr>
              <w:p w14:paraId="00000099" w14:textId="4144A725" w:rsidR="00696B80" w:rsidDel="00D639CD" w:rsidRDefault="00734CE6">
                <w:pPr>
                  <w:widowControl w:val="0"/>
                  <w:pBdr>
                    <w:top w:val="nil"/>
                    <w:left w:val="nil"/>
                    <w:bottom w:val="nil"/>
                    <w:right w:val="nil"/>
                    <w:between w:val="nil"/>
                  </w:pBdr>
                  <w:spacing w:line="240" w:lineRule="auto"/>
                  <w:jc w:val="center"/>
                  <w:rPr>
                    <w:del w:id="703" w:author="Gianfranco Di Pietro" w:date="2025-02-05T11:22:00Z" w16du:dateUtc="2025-02-05T10:22:00Z"/>
                    <w:rFonts w:ascii="Roboto Mono" w:eastAsia="Roboto Mono" w:hAnsi="Roboto Mono" w:cs="Roboto Mono"/>
                    <w:sz w:val="20"/>
                    <w:szCs w:val="20"/>
                  </w:rPr>
                </w:pPr>
                <w:del w:id="704" w:author="Gianfranco Di Pietro" w:date="2025-02-05T11:22:00Z" w16du:dateUtc="2025-02-05T10:22:00Z">
                  <w:r w:rsidDel="00D639CD">
                    <w:rPr>
                      <w:rFonts w:ascii="Roboto Mono" w:eastAsia="Roboto Mono" w:hAnsi="Roboto Mono" w:cs="Roboto Mono"/>
                      <w:sz w:val="20"/>
                      <w:szCs w:val="20"/>
                    </w:rPr>
                    <w:delText>R</w:delText>
                  </w:r>
                </w:del>
              </w:p>
            </w:tc>
            <w:tc>
              <w:tcPr>
                <w:tcW w:w="810" w:type="dxa"/>
                <w:shd w:val="clear" w:color="auto" w:fill="auto"/>
                <w:tcMar>
                  <w:top w:w="100" w:type="dxa"/>
                  <w:left w:w="100" w:type="dxa"/>
                  <w:bottom w:w="100" w:type="dxa"/>
                  <w:right w:w="100" w:type="dxa"/>
                </w:tcMar>
              </w:tcPr>
              <w:p w14:paraId="0000009A" w14:textId="324CD376" w:rsidR="00696B80" w:rsidDel="00D639CD" w:rsidRDefault="00734CE6">
                <w:pPr>
                  <w:widowControl w:val="0"/>
                  <w:pBdr>
                    <w:top w:val="nil"/>
                    <w:left w:val="nil"/>
                    <w:bottom w:val="nil"/>
                    <w:right w:val="nil"/>
                    <w:between w:val="nil"/>
                  </w:pBdr>
                  <w:spacing w:line="240" w:lineRule="auto"/>
                  <w:jc w:val="center"/>
                  <w:rPr>
                    <w:del w:id="705" w:author="Gianfranco Di Pietro" w:date="2025-02-05T11:22:00Z" w16du:dateUtc="2025-02-05T10:22:00Z"/>
                    <w:rFonts w:ascii="Roboto Mono" w:eastAsia="Roboto Mono" w:hAnsi="Roboto Mono" w:cs="Roboto Mono"/>
                    <w:sz w:val="20"/>
                    <w:szCs w:val="20"/>
                  </w:rPr>
                </w:pPr>
                <w:del w:id="706"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9B" w14:textId="1CA8680C" w:rsidR="00696B80" w:rsidDel="00D639CD" w:rsidRDefault="00734CE6">
                <w:pPr>
                  <w:widowControl w:val="0"/>
                  <w:pBdr>
                    <w:top w:val="nil"/>
                    <w:left w:val="nil"/>
                    <w:bottom w:val="nil"/>
                    <w:right w:val="nil"/>
                    <w:between w:val="nil"/>
                  </w:pBdr>
                  <w:spacing w:line="240" w:lineRule="auto"/>
                  <w:jc w:val="center"/>
                  <w:rPr>
                    <w:del w:id="707" w:author="Gianfranco Di Pietro" w:date="2025-02-05T11:22:00Z" w16du:dateUtc="2025-02-05T10:22:00Z"/>
                    <w:rFonts w:ascii="Roboto Mono" w:eastAsia="Roboto Mono" w:hAnsi="Roboto Mono" w:cs="Roboto Mono"/>
                    <w:sz w:val="20"/>
                    <w:szCs w:val="20"/>
                  </w:rPr>
                </w:pPr>
                <w:del w:id="708" w:author="Gianfranco Di Pietro" w:date="2025-02-05T11:22:00Z" w16du:dateUtc="2025-02-05T10:22:00Z">
                  <w:r w:rsidDel="00D639CD">
                    <w:rPr>
                      <w:rFonts w:ascii="Roboto Mono" w:eastAsia="Roboto Mono" w:hAnsi="Roboto Mono" w:cs="Roboto Mono"/>
                      <w:sz w:val="20"/>
                      <w:szCs w:val="20"/>
                    </w:rPr>
                    <w:delText>0.58411</w:delText>
                  </w:r>
                </w:del>
              </w:p>
            </w:tc>
            <w:tc>
              <w:tcPr>
                <w:tcW w:w="2535" w:type="dxa"/>
                <w:shd w:val="clear" w:color="auto" w:fill="auto"/>
                <w:tcMar>
                  <w:top w:w="100" w:type="dxa"/>
                  <w:left w:w="100" w:type="dxa"/>
                  <w:bottom w:w="100" w:type="dxa"/>
                  <w:right w:w="100" w:type="dxa"/>
                </w:tcMar>
              </w:tcPr>
              <w:p w14:paraId="0000009C" w14:textId="07F8789E" w:rsidR="00696B80" w:rsidDel="00D639CD" w:rsidRDefault="00734CE6">
                <w:pPr>
                  <w:widowControl w:val="0"/>
                  <w:pBdr>
                    <w:top w:val="nil"/>
                    <w:left w:val="nil"/>
                    <w:bottom w:val="nil"/>
                    <w:right w:val="nil"/>
                    <w:between w:val="nil"/>
                  </w:pBdr>
                  <w:spacing w:line="240" w:lineRule="auto"/>
                  <w:rPr>
                    <w:del w:id="709" w:author="Gianfranco Di Pietro" w:date="2025-02-05T11:22:00Z" w16du:dateUtc="2025-02-05T10:22:00Z"/>
                    <w:rFonts w:ascii="Times New Roman" w:eastAsia="Times New Roman" w:hAnsi="Times New Roman" w:cs="Times New Roman"/>
                    <w:sz w:val="24"/>
                    <w:szCs w:val="24"/>
                  </w:rPr>
                </w:pPr>
                <w:del w:id="710" w:author="Gianfranco Di Pietro" w:date="2025-02-05T11:22:00Z" w16du:dateUtc="2025-02-05T10:22:00Z">
                  <w:r w:rsidDel="00D639CD">
                    <w:rPr>
                      <w:rFonts w:ascii="Times New Roman" w:eastAsia="Times New Roman" w:hAnsi="Times New Roman" w:cs="Times New Roman"/>
                      <w:sz w:val="24"/>
                      <w:szCs w:val="24"/>
                    </w:rPr>
                    <w:delText>Roundness</w:delText>
                  </w:r>
                </w:del>
              </w:p>
            </w:tc>
          </w:tr>
          <w:tr w:rsidR="00696B80" w:rsidDel="00D639CD" w14:paraId="39C66DA2" w14:textId="242BAC53">
            <w:trPr>
              <w:jc w:val="center"/>
              <w:del w:id="711" w:author="Gianfranco Di Pietro" w:date="2025-02-05T11:22:00Z"/>
            </w:trPr>
            <w:tc>
              <w:tcPr>
                <w:tcW w:w="1245" w:type="dxa"/>
                <w:shd w:val="clear" w:color="auto" w:fill="auto"/>
                <w:tcMar>
                  <w:top w:w="100" w:type="dxa"/>
                  <w:left w:w="100" w:type="dxa"/>
                  <w:bottom w:w="100" w:type="dxa"/>
                  <w:right w:w="100" w:type="dxa"/>
                </w:tcMar>
              </w:tcPr>
              <w:p w14:paraId="0000009D" w14:textId="2C0007EA" w:rsidR="00696B80" w:rsidDel="00D639CD" w:rsidRDefault="00734CE6">
                <w:pPr>
                  <w:widowControl w:val="0"/>
                  <w:pBdr>
                    <w:top w:val="nil"/>
                    <w:left w:val="nil"/>
                    <w:bottom w:val="nil"/>
                    <w:right w:val="nil"/>
                    <w:between w:val="nil"/>
                  </w:pBdr>
                  <w:spacing w:line="240" w:lineRule="auto"/>
                  <w:jc w:val="center"/>
                  <w:rPr>
                    <w:del w:id="712" w:author="Gianfranco Di Pietro" w:date="2025-02-05T11:22:00Z" w16du:dateUtc="2025-02-05T10:22:00Z"/>
                    <w:rFonts w:ascii="Roboto Mono" w:eastAsia="Roboto Mono" w:hAnsi="Roboto Mono" w:cs="Roboto Mono"/>
                    <w:sz w:val="20"/>
                    <w:szCs w:val="20"/>
                  </w:rPr>
                </w:pPr>
                <w:del w:id="713" w:author="Gianfranco Di Pietro" w:date="2025-02-05T11:22:00Z" w16du:dateUtc="2025-02-05T10:22:00Z">
                  <w:r w:rsidDel="00D639CD">
                    <w:rPr>
                      <w:rFonts w:ascii="Roboto Mono" w:eastAsia="Roboto Mono" w:hAnsi="Roboto Mono" w:cs="Roboto Mono"/>
                      <w:sz w:val="20"/>
                      <w:szCs w:val="20"/>
                    </w:rPr>
                    <w:delText>GSI</w:delText>
                  </w:r>
                </w:del>
              </w:p>
            </w:tc>
            <w:tc>
              <w:tcPr>
                <w:tcW w:w="810" w:type="dxa"/>
                <w:shd w:val="clear" w:color="auto" w:fill="auto"/>
                <w:tcMar>
                  <w:top w:w="100" w:type="dxa"/>
                  <w:left w:w="100" w:type="dxa"/>
                  <w:bottom w:w="100" w:type="dxa"/>
                  <w:right w:w="100" w:type="dxa"/>
                </w:tcMar>
              </w:tcPr>
              <w:p w14:paraId="0000009E" w14:textId="5DEA2C66" w:rsidR="00696B80" w:rsidDel="00D639CD" w:rsidRDefault="00734CE6">
                <w:pPr>
                  <w:widowControl w:val="0"/>
                  <w:pBdr>
                    <w:top w:val="nil"/>
                    <w:left w:val="nil"/>
                    <w:bottom w:val="nil"/>
                    <w:right w:val="nil"/>
                    <w:between w:val="nil"/>
                  </w:pBdr>
                  <w:spacing w:line="240" w:lineRule="auto"/>
                  <w:jc w:val="center"/>
                  <w:rPr>
                    <w:del w:id="714" w:author="Gianfranco Di Pietro" w:date="2025-02-05T11:22:00Z" w16du:dateUtc="2025-02-05T10:22:00Z"/>
                    <w:rFonts w:ascii="Roboto Mono" w:eastAsia="Roboto Mono" w:hAnsi="Roboto Mono" w:cs="Roboto Mono"/>
                    <w:sz w:val="20"/>
                    <w:szCs w:val="20"/>
                  </w:rPr>
                </w:pPr>
                <w:del w:id="715"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9F" w14:textId="145BEDE9" w:rsidR="00696B80" w:rsidDel="00D639CD" w:rsidRDefault="00734CE6">
                <w:pPr>
                  <w:widowControl w:val="0"/>
                  <w:pBdr>
                    <w:top w:val="nil"/>
                    <w:left w:val="nil"/>
                    <w:bottom w:val="nil"/>
                    <w:right w:val="nil"/>
                    <w:between w:val="nil"/>
                  </w:pBdr>
                  <w:spacing w:line="240" w:lineRule="auto"/>
                  <w:jc w:val="center"/>
                  <w:rPr>
                    <w:del w:id="716" w:author="Gianfranco Di Pietro" w:date="2025-02-05T11:22:00Z" w16du:dateUtc="2025-02-05T10:22:00Z"/>
                    <w:rFonts w:ascii="Roboto Mono" w:eastAsia="Roboto Mono" w:hAnsi="Roboto Mono" w:cs="Roboto Mono"/>
                    <w:sz w:val="20"/>
                    <w:szCs w:val="20"/>
                  </w:rPr>
                </w:pPr>
                <w:del w:id="717" w:author="Gianfranco Di Pietro" w:date="2025-02-05T11:22:00Z" w16du:dateUtc="2025-02-05T10:22:00Z">
                  <w:r w:rsidDel="00D639CD">
                    <w:rPr>
                      <w:rFonts w:ascii="Roboto Mono" w:eastAsia="Roboto Mono" w:hAnsi="Roboto Mono" w:cs="Roboto Mono"/>
                      <w:sz w:val="20"/>
                      <w:szCs w:val="20"/>
                    </w:rPr>
                    <w:delText>1.87833</w:delText>
                  </w:r>
                </w:del>
              </w:p>
            </w:tc>
            <w:tc>
              <w:tcPr>
                <w:tcW w:w="2535" w:type="dxa"/>
                <w:shd w:val="clear" w:color="auto" w:fill="auto"/>
                <w:tcMar>
                  <w:top w:w="100" w:type="dxa"/>
                  <w:left w:w="100" w:type="dxa"/>
                  <w:bottom w:w="100" w:type="dxa"/>
                  <w:right w:w="100" w:type="dxa"/>
                </w:tcMar>
              </w:tcPr>
              <w:p w14:paraId="000000A0" w14:textId="098DE8E1" w:rsidR="00696B80" w:rsidDel="00D639CD" w:rsidRDefault="00734CE6">
                <w:pPr>
                  <w:widowControl w:val="0"/>
                  <w:pBdr>
                    <w:top w:val="nil"/>
                    <w:left w:val="nil"/>
                    <w:bottom w:val="nil"/>
                    <w:right w:val="nil"/>
                    <w:between w:val="nil"/>
                  </w:pBdr>
                  <w:spacing w:line="240" w:lineRule="auto"/>
                  <w:rPr>
                    <w:del w:id="718" w:author="Gianfranco Di Pietro" w:date="2025-02-05T11:22:00Z" w16du:dateUtc="2025-02-05T10:22:00Z"/>
                    <w:rFonts w:ascii="Times New Roman" w:eastAsia="Times New Roman" w:hAnsi="Times New Roman" w:cs="Times New Roman"/>
                    <w:sz w:val="24"/>
                    <w:szCs w:val="24"/>
                  </w:rPr>
                </w:pPr>
                <w:del w:id="719" w:author="Gianfranco Di Pietro" w:date="2025-02-05T11:22:00Z" w16du:dateUtc="2025-02-05T10:22:00Z">
                  <w:r w:rsidDel="00D639CD">
                    <w:rPr>
                      <w:rFonts w:ascii="Times New Roman" w:eastAsia="Times New Roman" w:hAnsi="Times New Roman" w:cs="Times New Roman"/>
                      <w:sz w:val="24"/>
                      <w:szCs w:val="24"/>
                    </w:rPr>
                    <w:delText>Grain Shape Index</w:delText>
                  </w:r>
                </w:del>
              </w:p>
            </w:tc>
          </w:tr>
        </w:tbl>
        <w:customXmlDelRangeStart w:id="720" w:author="Gianfranco Di Pietro" w:date="2025-02-05T11:22:00Z"/>
      </w:sdtContent>
    </w:sdt>
    <w:customXmlDelRangeEnd w:id="720"/>
    <w:p w14:paraId="000000A3" w14:textId="483BD339"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by using </w:t>
      </w:r>
      <w:r w:rsidR="00DC3DE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functions </w:t>
      </w:r>
      <w:r>
        <w:rPr>
          <w:rFonts w:ascii="Times New Roman" w:eastAsia="Times New Roman" w:hAnsi="Times New Roman" w:cs="Times New Roman"/>
          <w:i/>
          <w:sz w:val="24"/>
          <w:szCs w:val="24"/>
        </w:rPr>
        <w:t>upload_files_widgets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save_to_temp_dir</w:t>
      </w:r>
      <w:r>
        <w:rPr>
          <w:rFonts w:ascii="Times New Roman" w:eastAsia="Times New Roman" w:hAnsi="Times New Roman" w:cs="Times New Roman"/>
          <w:sz w:val="24"/>
          <w:szCs w:val="24"/>
        </w:rPr>
        <w:t xml:space="preserve"> inside a Jupyter Notebook</w:t>
      </w:r>
      <w:r w:rsidR="00DC3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launch the process; users </w:t>
      </w:r>
      <w:r w:rsidR="00DC3DEC">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select from the device storage the Raster and Shapefile to use for LIS generation.</w:t>
      </w:r>
    </w:p>
    <w:p w14:paraId="000000A4" w14:textId="33E1EE86" w:rsidR="00696B80" w:rsidRDefault="00734CE6">
      <w:pPr>
        <w:pStyle w:val="Titolo3"/>
        <w:spacing w:line="480" w:lineRule="auto"/>
        <w:pPrChange w:id="721" w:author="Gianfranco Di Pietro" w:date="2025-02-05T10:46:00Z" w16du:dateUtc="2025-02-05T09:46:00Z">
          <w:pPr>
            <w:pStyle w:val="Titolo3"/>
            <w:spacing w:line="480" w:lineRule="auto"/>
            <w:ind w:hanging="2"/>
          </w:pPr>
        </w:pPrChange>
      </w:pPr>
      <w:bookmarkStart w:id="722" w:name="_heading=h.puktuiz33hmo" w:colFirst="0" w:colLast="0"/>
      <w:bookmarkEnd w:id="722"/>
      <w:del w:id="723" w:author="Gianfranco Di Pietro" w:date="2025-02-04T11:44:00Z" w16du:dateUtc="2025-02-04T10:44:00Z">
        <w:r w:rsidDel="00537F4E">
          <w:delText xml:space="preserve">2.1.2 </w:delText>
        </w:r>
      </w:del>
      <w:r>
        <w:t>Step #2: Raster tiles creation</w:t>
      </w:r>
    </w:p>
    <w:p w14:paraId="000000A5" w14:textId="6F059978" w:rsidR="00696B80" w:rsidRDefault="00DC3DEC">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In order t</w:t>
      </w:r>
      <w:r w:rsidR="00734CE6">
        <w:rPr>
          <w:rFonts w:ascii="Times New Roman" w:eastAsia="Times New Roman" w:hAnsi="Times New Roman" w:cs="Times New Roman"/>
          <w:sz w:val="24"/>
          <w:szCs w:val="24"/>
        </w:rPr>
        <w:t xml:space="preserve">o enable more efficient rendering in the user's browser, the display of large raster-type images of thin sections was </w:t>
      </w:r>
      <w:r>
        <w:rPr>
          <w:rFonts w:ascii="Times New Roman" w:eastAsia="Times New Roman" w:hAnsi="Times New Roman" w:cs="Times New Roman"/>
          <w:sz w:val="24"/>
          <w:szCs w:val="24"/>
        </w:rPr>
        <w:t xml:space="preserve">achieved </w:t>
      </w:r>
      <w:r w:rsidR="00734CE6">
        <w:rPr>
          <w:rFonts w:ascii="Times New Roman" w:eastAsia="Times New Roman" w:hAnsi="Times New Roman" w:cs="Times New Roman"/>
          <w:sz w:val="24"/>
          <w:szCs w:val="24"/>
        </w:rPr>
        <w:t xml:space="preserve">by generating tile layers. Tile map layers are constructed by subdividing a raster image into numerous small portions at different zoom scales (tiles), through the use of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sidRPr="00AB19A9">
        <w:rPr>
          <w:rFonts w:ascii="Times New Roman" w:eastAsia="Times New Roman" w:hAnsi="Times New Roman" w:cs="Times New Roman"/>
          <w:sz w:val="24"/>
          <w:szCs w:val="24"/>
          <w:rPrChange w:id="724" w:author="Alberto D'Agostino" w:date="2025-02-03T10:24:00Z">
            <w:rPr>
              <w:rFonts w:ascii="Times New Roman" w:eastAsia="Times New Roman" w:hAnsi="Times New Roman" w:cs="Times New Roman"/>
              <w:sz w:val="24"/>
              <w:szCs w:val="24"/>
              <w:highlight w:val="cyan"/>
            </w:rPr>
          </w:rPrChange>
        </w:rPr>
        <w:t>(McInerney &amp; Kempeneers, 2015)</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while maintaining the original raster characteristics. The individual tiles are saved in a folder structured as </w:t>
      </w:r>
      <w:r w:rsidR="00734CE6">
        <w:rPr>
          <w:rFonts w:ascii="Times New Roman" w:eastAsia="Times New Roman" w:hAnsi="Times New Roman" w:cs="Times New Roman"/>
          <w:i/>
          <w:sz w:val="24"/>
          <w:szCs w:val="24"/>
        </w:rPr>
        <w:t xml:space="preserve">/{zoomlevel}/{x}/{y}.png </w:t>
      </w:r>
      <w:r w:rsidR="00734CE6">
        <w:rPr>
          <w:rFonts w:ascii="Times New Roman" w:eastAsia="Times New Roman" w:hAnsi="Times New Roman" w:cs="Times New Roman"/>
          <w:sz w:val="24"/>
          <w:szCs w:val="24"/>
        </w:rPr>
        <w:lastRenderedPageBreak/>
        <w:t xml:space="preserve">convention; where the value of “z” is a zoom level for </w:t>
      </w:r>
      <w:r w:rsidR="00734CE6">
        <w:rPr>
          <w:rFonts w:ascii="Times New Roman" w:eastAsia="Times New Roman" w:hAnsi="Times New Roman" w:cs="Times New Roman"/>
          <w:i/>
          <w:sz w:val="24"/>
          <w:szCs w:val="24"/>
        </w:rPr>
        <w:t>webviewer</w:t>
      </w:r>
      <w:r w:rsidR="00734CE6">
        <w:rPr>
          <w:rFonts w:ascii="Times New Roman" w:eastAsia="Times New Roman" w:hAnsi="Times New Roman" w:cs="Times New Roman"/>
          <w:sz w:val="24"/>
          <w:szCs w:val="24"/>
        </w:rPr>
        <w:t xml:space="preserve">, “x” and “y” are the coordinates of the tiles points obtained by procedure of subdivision of raster. The browser, depending on the zoom and pan commands provided by the user during navigation, builds the strings of tile paths to be used and loads into memory only the </w:t>
      </w:r>
      <w:ins w:id="725" w:author="Eugenio Fazio" w:date="2025-01-31T11:42:00Z">
        <w:r w:rsidR="00AB0055">
          <w:rPr>
            <w:rFonts w:ascii="Times New Roman" w:eastAsia="Times New Roman" w:hAnsi="Times New Roman" w:cs="Times New Roman"/>
            <w:sz w:val="24"/>
            <w:szCs w:val="24"/>
          </w:rPr>
          <w:t xml:space="preserve">needed </w:t>
        </w:r>
      </w:ins>
      <w:r w:rsidR="00734CE6">
        <w:rPr>
          <w:rFonts w:ascii="Times New Roman" w:eastAsia="Times New Roman" w:hAnsi="Times New Roman" w:cs="Times New Roman"/>
          <w:sz w:val="24"/>
          <w:szCs w:val="24"/>
        </w:rPr>
        <w:t>data</w:t>
      </w:r>
      <w:del w:id="726" w:author="Eugenio Fazio" w:date="2025-01-31T11:42:00Z">
        <w:r w:rsidR="00734CE6" w:rsidDel="00AB0055">
          <w:rPr>
            <w:rFonts w:ascii="Times New Roman" w:eastAsia="Times New Roman" w:hAnsi="Times New Roman" w:cs="Times New Roman"/>
            <w:sz w:val="24"/>
            <w:szCs w:val="24"/>
          </w:rPr>
          <w:delText xml:space="preserve"> it needs</w:delText>
        </w:r>
      </w:del>
      <w:r w:rsidR="00734CE6">
        <w:rPr>
          <w:rFonts w:ascii="Times New Roman" w:eastAsia="Times New Roman" w:hAnsi="Times New Roman" w:cs="Times New Roman"/>
          <w:sz w:val="24"/>
          <w:szCs w:val="24"/>
        </w:rPr>
        <w:t xml:space="preserve">.  An equivalent of the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Pr>
          <w:rFonts w:ascii="Times New Roman" w:eastAsia="Times New Roman" w:hAnsi="Times New Roman" w:cs="Times New Roman"/>
          <w:sz w:val="24"/>
          <w:szCs w:val="24"/>
        </w:rPr>
        <w:t xml:space="preserve">subprocess is also used in QGIS with the native plugin called </w:t>
      </w:r>
      <w:r w:rsidR="00734CE6">
        <w:rPr>
          <w:rFonts w:ascii="Times New Roman" w:eastAsia="Times New Roman" w:hAnsi="Times New Roman" w:cs="Times New Roman"/>
          <w:i/>
          <w:sz w:val="24"/>
          <w:szCs w:val="24"/>
        </w:rPr>
        <w:t>tilesxyzdirectory</w:t>
      </w:r>
      <w:r w:rsidR="00734CE6">
        <w:rPr>
          <w:rFonts w:ascii="Times New Roman" w:eastAsia="Times New Roman" w:hAnsi="Times New Roman" w:cs="Times New Roman"/>
          <w:sz w:val="24"/>
          <w:szCs w:val="24"/>
        </w:rPr>
        <w:t xml:space="preserve">. Using these sub-processes is important to keep the user as much as possible within the comfort zone of known tools </w:t>
      </w:r>
      <w:r w:rsidR="00734CE6" w:rsidRPr="00AB19A9">
        <w:rPr>
          <w:rFonts w:ascii="Times New Roman" w:eastAsia="Times New Roman" w:hAnsi="Times New Roman" w:cs="Times New Roman"/>
          <w:sz w:val="24"/>
          <w:szCs w:val="24"/>
          <w:rPrChange w:id="727" w:author="Alberto D'Agostino" w:date="2025-02-03T10:24:00Z">
            <w:rPr>
              <w:rFonts w:ascii="Times New Roman" w:eastAsia="Times New Roman" w:hAnsi="Times New Roman" w:cs="Times New Roman"/>
              <w:sz w:val="24"/>
              <w:szCs w:val="24"/>
              <w:highlight w:val="cyan"/>
            </w:rPr>
          </w:rPrChange>
        </w:rPr>
        <w:t xml:space="preserve">(Baumann </w:t>
      </w:r>
      <w:del w:id="728" w:author="Alberto D'Agostino" w:date="2025-02-03T09:55:00Z">
        <w:r w:rsidR="00734CE6" w:rsidRPr="00AB19A9" w:rsidDel="00494CC8">
          <w:rPr>
            <w:rFonts w:ascii="Times New Roman" w:eastAsia="Times New Roman" w:hAnsi="Times New Roman" w:cs="Times New Roman"/>
            <w:sz w:val="24"/>
            <w:szCs w:val="24"/>
            <w:rPrChange w:id="729" w:author="Alberto D'Agostino" w:date="2025-02-03T10:24:00Z">
              <w:rPr>
                <w:rFonts w:ascii="Times New Roman" w:eastAsia="Times New Roman" w:hAnsi="Times New Roman" w:cs="Times New Roman"/>
                <w:sz w:val="24"/>
                <w:szCs w:val="24"/>
                <w:highlight w:val="cyan"/>
              </w:rPr>
            </w:rPrChange>
          </w:rPr>
          <w:delText>et al.</w:delText>
        </w:r>
      </w:del>
      <w:ins w:id="730" w:author="Alberto D'Agostino" w:date="2025-02-03T09:55:00Z">
        <w:r w:rsidR="00494CC8" w:rsidRPr="00AB19A9">
          <w:rPr>
            <w:rFonts w:ascii="Times New Roman" w:eastAsia="Times New Roman" w:hAnsi="Times New Roman" w:cs="Times New Roman"/>
            <w:i/>
            <w:sz w:val="24"/>
            <w:szCs w:val="24"/>
          </w:rPr>
          <w:t>et al.</w:t>
        </w:r>
      </w:ins>
      <w:r w:rsidR="00734CE6" w:rsidRPr="00AB19A9">
        <w:rPr>
          <w:rFonts w:ascii="Times New Roman" w:eastAsia="Times New Roman" w:hAnsi="Times New Roman" w:cs="Times New Roman"/>
          <w:sz w:val="24"/>
          <w:szCs w:val="24"/>
          <w:rPrChange w:id="731" w:author="Alberto D'Agostino" w:date="2025-02-03T10:24:00Z">
            <w:rPr>
              <w:rFonts w:ascii="Times New Roman" w:eastAsia="Times New Roman" w:hAnsi="Times New Roman" w:cs="Times New Roman"/>
              <w:sz w:val="24"/>
              <w:szCs w:val="24"/>
              <w:highlight w:val="cyan"/>
            </w:rPr>
          </w:rPrChange>
        </w:rPr>
        <w:t>, 2021)</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Given the large number of files generated for these cases, it is convenient to upload them to the Web within free or low-cost file hosting services such as Amazon's AWS-</w:t>
      </w:r>
      <w:r w:rsidR="00734CE6" w:rsidRPr="00AB19A9">
        <w:rPr>
          <w:rFonts w:ascii="Times New Roman" w:eastAsia="Times New Roman" w:hAnsi="Times New Roman" w:cs="Times New Roman"/>
          <w:sz w:val="24"/>
          <w:szCs w:val="24"/>
        </w:rPr>
        <w:t xml:space="preserve">S3 </w:t>
      </w:r>
      <w:r w:rsidR="00734CE6" w:rsidRPr="00AB19A9">
        <w:rPr>
          <w:rFonts w:ascii="Times New Roman" w:eastAsia="Times New Roman" w:hAnsi="Times New Roman" w:cs="Times New Roman"/>
          <w:sz w:val="24"/>
          <w:szCs w:val="24"/>
          <w:rPrChange w:id="732" w:author="Alberto D'Agostino" w:date="2025-02-03T10:24:00Z">
            <w:rPr>
              <w:rFonts w:ascii="Times New Roman" w:eastAsia="Times New Roman" w:hAnsi="Times New Roman" w:cs="Times New Roman"/>
              <w:sz w:val="24"/>
              <w:szCs w:val="24"/>
              <w:highlight w:val="cyan"/>
            </w:rPr>
          </w:rPrChange>
        </w:rPr>
        <w:t>(Han, 2015)</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w:t>
      </w:r>
    </w:p>
    <w:p w14:paraId="000000A6" w14:textId="0EE89C48"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 of the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xml:space="preserve"> toolbox that operates with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is called </w:t>
      </w:r>
      <w:r>
        <w:rPr>
          <w:rFonts w:ascii="Times New Roman" w:eastAsia="Times New Roman" w:hAnsi="Times New Roman" w:cs="Times New Roman"/>
          <w:i/>
          <w:sz w:val="24"/>
          <w:szCs w:val="24"/>
        </w:rPr>
        <w:t>run_gdal2tiles</w:t>
      </w:r>
      <w:r>
        <w:rPr>
          <w:rFonts w:ascii="Times New Roman" w:eastAsia="Times New Roman" w:hAnsi="Times New Roman" w:cs="Times New Roman"/>
          <w:sz w:val="24"/>
          <w:szCs w:val="24"/>
        </w:rPr>
        <w:t xml:space="preserve">. This function opens a new subprocess in the Python environment that calls an </w:t>
      </w:r>
      <w:r w:rsidRPr="00F6028E">
        <w:rPr>
          <w:rFonts w:ascii="Times New Roman" w:eastAsia="Times New Roman" w:hAnsi="Times New Roman" w:cs="Times New Roman"/>
          <w:i/>
          <w:iCs/>
          <w:sz w:val="24"/>
          <w:szCs w:val="24"/>
        </w:rPr>
        <w:t>ogr2ogr</w:t>
      </w:r>
      <w:r>
        <w:rPr>
          <w:rFonts w:ascii="Times New Roman" w:eastAsia="Times New Roman" w:hAnsi="Times New Roman" w:cs="Times New Roman"/>
          <w:sz w:val="24"/>
          <w:szCs w:val="24"/>
        </w:rPr>
        <w:t xml:space="preserve"> instance; this last</w:t>
      </w:r>
      <w:r w:rsidR="00DC3DEC">
        <w:rPr>
          <w:rFonts w:ascii="Times New Roman" w:eastAsia="Times New Roman" w:hAnsi="Times New Roman" w:cs="Times New Roman"/>
          <w:sz w:val="24"/>
          <w:szCs w:val="24"/>
        </w:rPr>
        <w:t xml:space="preserve"> runs</w:t>
      </w:r>
      <w:r>
        <w:rPr>
          <w:rFonts w:ascii="Times New Roman" w:eastAsia="Times New Roman" w:hAnsi="Times New Roman" w:cs="Times New Roman"/>
          <w:sz w:val="24"/>
          <w:szCs w:val="24"/>
        </w:rPr>
        <w:t xml:space="preserve"> the</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procedure using the output of the previous step as input.</w:t>
      </w:r>
    </w:p>
    <w:p w14:paraId="000000A7" w14:textId="148F03E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the end of elaboration</w:t>
      </w:r>
      <w:ins w:id="733" w:author="Eugenio Fazio" w:date="2025-01-31T11:43:00Z">
        <w:r w:rsidR="00AB0055">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 folder </w:t>
      </w:r>
      <w:r w:rsidR="00DC3DEC">
        <w:rPr>
          <w:rFonts w:ascii="Times New Roman" w:eastAsia="Times New Roman" w:hAnsi="Times New Roman" w:cs="Times New Roman"/>
          <w:sz w:val="24"/>
          <w:szCs w:val="24"/>
        </w:rPr>
        <w:t xml:space="preserve">will be generated, </w:t>
      </w:r>
      <w:r>
        <w:rPr>
          <w:rFonts w:ascii="Times New Roman" w:eastAsia="Times New Roman" w:hAnsi="Times New Roman" w:cs="Times New Roman"/>
          <w:sz w:val="24"/>
          <w:szCs w:val="24"/>
        </w:rPr>
        <w:t xml:space="preserve">containing the tiles and a simple html file (named </w:t>
      </w:r>
      <w:r>
        <w:rPr>
          <w:rFonts w:ascii="Times New Roman" w:eastAsia="Times New Roman" w:hAnsi="Times New Roman" w:cs="Times New Roman"/>
          <w:i/>
          <w:sz w:val="24"/>
          <w:szCs w:val="24"/>
        </w:rPr>
        <w:t>openlayers.html</w:t>
      </w:r>
      <w:r>
        <w:rPr>
          <w:rFonts w:ascii="Times New Roman" w:eastAsia="Times New Roman" w:hAnsi="Times New Roman" w:cs="Times New Roman"/>
          <w:sz w:val="24"/>
          <w:szCs w:val="24"/>
        </w:rPr>
        <w:t>) with a web</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viewer of raster inside. </w:t>
      </w:r>
      <w:r w:rsidR="00DC3DEC">
        <w:rPr>
          <w:rFonts w:ascii="Times New Roman" w:eastAsia="Times New Roman" w:hAnsi="Times New Roman" w:cs="Times New Roman"/>
          <w:sz w:val="24"/>
          <w:szCs w:val="24"/>
        </w:rPr>
        <w:t xml:space="preserve">By </w:t>
      </w:r>
      <w:r>
        <w:rPr>
          <w:rFonts w:ascii="Times New Roman" w:eastAsia="Times New Roman" w:hAnsi="Times New Roman" w:cs="Times New Roman"/>
          <w:sz w:val="24"/>
          <w:szCs w:val="24"/>
        </w:rPr>
        <w:t xml:space="preserve">default, </w:t>
      </w:r>
      <w:r>
        <w:rPr>
          <w:rFonts w:ascii="Times New Roman" w:eastAsia="Times New Roman" w:hAnsi="Times New Roman" w:cs="Times New Roman"/>
          <w:i/>
          <w:sz w:val="24"/>
          <w:szCs w:val="24"/>
        </w:rPr>
        <w:t>ogr2ogr</w:t>
      </w:r>
      <w:r>
        <w:rPr>
          <w:rFonts w:ascii="Times New Roman" w:eastAsia="Times New Roman" w:hAnsi="Times New Roman" w:cs="Times New Roman"/>
          <w:sz w:val="24"/>
          <w:szCs w:val="24"/>
        </w:rPr>
        <w:t xml:space="preserve"> uses OpenLayers Javascript and CSS </w:t>
      </w:r>
      <w:r w:rsidRPr="004570CE">
        <w:rPr>
          <w:rFonts w:ascii="Times New Roman" w:eastAsia="Times New Roman" w:hAnsi="Times New Roman" w:cs="Times New Roman"/>
          <w:sz w:val="24"/>
          <w:szCs w:val="24"/>
        </w:rPr>
        <w:t xml:space="preserve">tools </w:t>
      </w:r>
      <w:r w:rsidRPr="00AB19A9">
        <w:rPr>
          <w:rFonts w:ascii="Times New Roman" w:eastAsia="Times New Roman" w:hAnsi="Times New Roman" w:cs="Times New Roman"/>
          <w:sz w:val="24"/>
          <w:szCs w:val="24"/>
          <w:rPrChange w:id="734" w:author="Alberto D'Agostino" w:date="2025-02-03T10:25:00Z">
            <w:rPr>
              <w:rFonts w:ascii="Times New Roman" w:eastAsia="Times New Roman" w:hAnsi="Times New Roman" w:cs="Times New Roman"/>
              <w:sz w:val="24"/>
              <w:szCs w:val="24"/>
              <w:highlight w:val="cyan"/>
            </w:rPr>
          </w:rPrChange>
        </w:rPr>
        <w:t>(Steiniger &amp; Hunter, 2013)</w:t>
      </w:r>
      <w:r w:rsidRPr="004570CE">
        <w:rPr>
          <w:rFonts w:ascii="Times New Roman" w:eastAsia="Times New Roman" w:hAnsi="Times New Roman" w:cs="Times New Roman"/>
          <w:sz w:val="24"/>
          <w:szCs w:val="24"/>
        </w:rPr>
        <w:t>. An</w:t>
      </w:r>
      <w:r>
        <w:rPr>
          <w:rFonts w:ascii="Times New Roman" w:eastAsia="Times New Roman" w:hAnsi="Times New Roman" w:cs="Times New Roman"/>
          <w:sz w:val="24"/>
          <w:szCs w:val="24"/>
        </w:rPr>
        <w:t xml:space="preserve"> example of output is </w:t>
      </w:r>
      <w:r w:rsidRPr="00DC3DEC">
        <w:rPr>
          <w:rFonts w:ascii="Times New Roman" w:eastAsia="Times New Roman" w:hAnsi="Times New Roman" w:cs="Times New Roman"/>
          <w:sz w:val="24"/>
          <w:szCs w:val="24"/>
        </w:rPr>
        <w:t>illustrated in</w:t>
      </w:r>
      <w:r w:rsidR="00BE49EE" w:rsidRPr="00DC3DEC">
        <w:rPr>
          <w:rFonts w:ascii="Times New Roman" w:eastAsia="Times New Roman" w:hAnsi="Times New Roman" w:cs="Times New Roman"/>
          <w:sz w:val="24"/>
          <w:szCs w:val="24"/>
        </w:rPr>
        <w:t xml:space="preserve"> </w:t>
      </w:r>
      <w:r w:rsidR="00BE49EE" w:rsidRPr="00DC3DEC">
        <w:rPr>
          <w:rFonts w:ascii="Times New Roman" w:eastAsia="Times New Roman" w:hAnsi="Times New Roman" w:cs="Times New Roman"/>
          <w:sz w:val="24"/>
          <w:szCs w:val="24"/>
        </w:rPr>
        <w:fldChar w:fldCharType="begin"/>
      </w:r>
      <w:r w:rsidR="00BE49EE" w:rsidRPr="00DC3DEC">
        <w:rPr>
          <w:rFonts w:ascii="Times New Roman" w:eastAsia="Times New Roman" w:hAnsi="Times New Roman" w:cs="Times New Roman"/>
          <w:sz w:val="24"/>
          <w:szCs w:val="24"/>
        </w:rPr>
        <w:instrText xml:space="preserve"> REF _Ref186529241 \h </w:instrText>
      </w:r>
      <w:r w:rsidR="00DC3DEC" w:rsidRPr="00DC3DEC">
        <w:rPr>
          <w:rFonts w:ascii="Times New Roman" w:eastAsia="Times New Roman" w:hAnsi="Times New Roman" w:cs="Times New Roman"/>
          <w:sz w:val="24"/>
          <w:szCs w:val="24"/>
        </w:rPr>
        <w:instrText xml:space="preserve"> \* MERGEFORMAT </w:instrText>
      </w:r>
      <w:r w:rsidR="00BE49EE" w:rsidRPr="00DC3DEC">
        <w:rPr>
          <w:rFonts w:ascii="Times New Roman" w:eastAsia="Times New Roman" w:hAnsi="Times New Roman" w:cs="Times New Roman"/>
          <w:sz w:val="24"/>
          <w:szCs w:val="24"/>
        </w:rPr>
      </w:r>
      <w:r w:rsidR="00BE49EE" w:rsidRPr="00DC3DEC">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5</w:t>
      </w:r>
      <w:r w:rsidR="00BE49EE" w:rsidRPr="00DC3DEC">
        <w:rPr>
          <w:rFonts w:ascii="Times New Roman" w:eastAsia="Times New Roman" w:hAnsi="Times New Roman" w:cs="Times New Roman"/>
          <w:sz w:val="24"/>
          <w:szCs w:val="24"/>
        </w:rPr>
        <w:fldChar w:fldCharType="end"/>
      </w:r>
      <w:r w:rsidR="00BE49EE" w:rsidRPr="00DC3DEC">
        <w:rPr>
          <w:rFonts w:ascii="Times New Roman" w:eastAsia="Times New Roman" w:hAnsi="Times New Roman" w:cs="Times New Roman"/>
          <w:sz w:val="24"/>
          <w:szCs w:val="24"/>
        </w:rPr>
        <w:t>.</w:t>
      </w:r>
    </w:p>
    <w:p w14:paraId="000000AA" w14:textId="7F9D200D" w:rsidR="00696B80" w:rsidRDefault="006A3A25">
      <w:pPr>
        <w:pStyle w:val="Titolo3"/>
        <w:spacing w:line="480" w:lineRule="auto"/>
        <w:pPrChange w:id="735" w:author="Gianfranco Di Pietro" w:date="2025-02-05T10:47:00Z" w16du:dateUtc="2025-02-05T09:47:00Z">
          <w:pPr>
            <w:pStyle w:val="Titolo3"/>
            <w:spacing w:line="480" w:lineRule="auto"/>
            <w:ind w:hanging="2"/>
          </w:pPr>
        </w:pPrChange>
      </w:pPr>
      <w:r>
        <w:rPr>
          <w:noProof/>
        </w:rPr>
        <w:lastRenderedPageBreak/>
        <mc:AlternateContent>
          <mc:Choice Requires="wps">
            <w:drawing>
              <wp:anchor distT="0" distB="0" distL="114300" distR="114300" simplePos="0" relativeHeight="251693056" behindDoc="0" locked="0" layoutInCell="1" allowOverlap="1" wp14:anchorId="55E12A81" wp14:editId="68132D6D">
                <wp:simplePos x="0" y="0"/>
                <wp:positionH relativeFrom="column">
                  <wp:posOffset>33020</wp:posOffset>
                </wp:positionH>
                <wp:positionV relativeFrom="paragraph">
                  <wp:posOffset>4738370</wp:posOffset>
                </wp:positionV>
                <wp:extent cx="6054090" cy="635"/>
                <wp:effectExtent l="0" t="0" r="3810" b="12065"/>
                <wp:wrapTopAndBottom/>
                <wp:docPr id="499022602" name="Casella di tes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44AF0E6A" w14:textId="09BB2844" w:rsidR="00FC2175" w:rsidRPr="007530E8" w:rsidRDefault="00FC2175" w:rsidP="00FA0E73">
                            <w:pPr>
                              <w:pStyle w:val="Didascalia"/>
                              <w:rPr>
                                <w:rFonts w:ascii="Palatino Linotype" w:eastAsia="Times New Roman" w:hAnsi="Palatino Linotype"/>
                                <w:b/>
                                <w:bCs/>
                                <w:noProof/>
                                <w:color w:val="auto"/>
                                <w:position w:val="-1"/>
                                <w:sz w:val="22"/>
                                <w:szCs w:val="26"/>
                                <w:lang w:val="en-AU" w:eastAsia="en-AU"/>
                              </w:rPr>
                            </w:pPr>
                            <w:bookmarkStart w:id="736" w:name="_Ref186529241"/>
                            <w:r>
                              <w:t xml:space="preserve">Figure </w:t>
                            </w:r>
                            <w:fldSimple w:instr=" SEQ Figure \* ARABIC ">
                              <w:r>
                                <w:rPr>
                                  <w:noProof/>
                                </w:rPr>
                                <w:t>5</w:t>
                              </w:r>
                            </w:fldSimple>
                            <w:bookmarkEnd w:id="736"/>
                            <w:r>
                              <w:t xml:space="preserve"> The </w:t>
                            </w:r>
                            <w:ins w:id="737" w:author="Gianfranco Di Pietro" w:date="2025-02-05T10:47:00Z" w16du:dateUtc="2025-02-05T09:47:00Z">
                              <w:r w:rsidR="00813812">
                                <w:t xml:space="preserve">web view of </w:t>
                              </w:r>
                            </w:ins>
                            <w:r>
                              <w:t>result of Step #2 of Petrographic data viewer creation process using LIS_functions.py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12A81" id="_x0000_t202" coordsize="21600,21600" o:spt="202" path="m,l,21600r21600,l21600,xe">
                <v:stroke joinstyle="miter"/>
                <v:path gradientshapeok="t" o:connecttype="rect"/>
              </v:shapetype>
              <v:shape id="_x0000_s1026" type="#_x0000_t202" style="position:absolute;left:0;text-align:left;margin-left:2.6pt;margin-top:373.1pt;width:476.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" stroked="f">
                <v:textbox style="mso-fit-shape-to-text:t" inset="0,0,0,0">
                  <w:txbxContent>
                    <w:p w14:paraId="44AF0E6A" w14:textId="09BB2844" w:rsidR="00FC2175" w:rsidRPr="007530E8" w:rsidRDefault="00FC2175" w:rsidP="00FA0E73">
                      <w:pPr>
                        <w:pStyle w:val="Didascalia"/>
                        <w:rPr>
                          <w:rFonts w:ascii="Palatino Linotype" w:eastAsia="Times New Roman" w:hAnsi="Palatino Linotype"/>
                          <w:b/>
                          <w:bCs/>
                          <w:noProof/>
                          <w:color w:val="auto"/>
                          <w:position w:val="-1"/>
                          <w:sz w:val="22"/>
                          <w:szCs w:val="26"/>
                          <w:lang w:val="en-AU" w:eastAsia="en-AU"/>
                        </w:rPr>
                      </w:pPr>
                      <w:bookmarkStart w:id="783" w:name="_Ref186529241"/>
                      <w:r>
                        <w:t xml:space="preserve">Figure </w:t>
                      </w:r>
                      <w:r w:rsidR="0067076A">
                        <w:fldChar w:fldCharType="begin"/>
                      </w:r>
                      <w:r w:rsidR="0067076A">
                        <w:instrText xml:space="preserve"> SEQ Figure \* ARABIC </w:instrText>
                      </w:r>
                      <w:r w:rsidR="0067076A">
                        <w:fldChar w:fldCharType="separate"/>
                      </w:r>
                      <w:r>
                        <w:rPr>
                          <w:noProof/>
                        </w:rPr>
                        <w:t>5</w:t>
                      </w:r>
                      <w:r w:rsidR="0067076A">
                        <w:rPr>
                          <w:noProof/>
                        </w:rPr>
                        <w:fldChar w:fldCharType="end"/>
                      </w:r>
                      <w:bookmarkEnd w:id="783"/>
                      <w:r>
                        <w:t xml:space="preserve"> The </w:t>
                      </w:r>
                      <w:ins w:id="784" w:author="Gianfranco Di Pietro" w:date="2025-02-05T10:47:00Z" w16du:dateUtc="2025-02-05T09:47:00Z">
                        <w:r w:rsidR="00813812">
                          <w:t xml:space="preserve">web view of </w:t>
                        </w:r>
                      </w:ins>
                      <w:r>
                        <w:t>result of Step #2 of Petrographic data viewer creation process using LIS_functions.py tools</w:t>
                      </w:r>
                    </w:p>
                  </w:txbxContent>
                </v:textbox>
                <w10:wrap type="topAndBottom"/>
              </v:shape>
            </w:pict>
          </mc:Fallback>
        </mc:AlternateContent>
      </w:r>
      <w:r w:rsidR="00734CE6">
        <w:rPr>
          <w:noProof/>
        </w:rPr>
        <w:drawing>
          <wp:anchor distT="114300" distB="114300" distL="114300" distR="114300" simplePos="0" relativeHeight="251658240" behindDoc="0" locked="0" layoutInCell="1" hidden="0" allowOverlap="1" wp14:anchorId="50ADF4C0" wp14:editId="706FD130">
            <wp:simplePos x="0" y="0"/>
            <wp:positionH relativeFrom="margin">
              <wp:align>center</wp:align>
            </wp:positionH>
            <wp:positionV relativeFrom="margin">
              <wp:align>top</wp:align>
            </wp:positionV>
            <wp:extent cx="6054090" cy="4619625"/>
            <wp:effectExtent l="0" t="0" r="0" b="0"/>
            <wp:wrapTopAndBottom distT="114300" distB="114300"/>
            <wp:docPr id="5" name="image18.png" descr="A single page web viewer generated using run_gdal2tiles function&#10;"/>
            <wp:cNvGraphicFramePr/>
            <a:graphic xmlns:a="http://schemas.openxmlformats.org/drawingml/2006/main">
              <a:graphicData uri="http://schemas.openxmlformats.org/drawingml/2006/picture">
                <pic:pic xmlns:pic="http://schemas.openxmlformats.org/drawingml/2006/picture">
                  <pic:nvPicPr>
                    <pic:cNvPr id="0" name="image18.png" descr="A single page web viewer generated using run_gdal2tiles function&#10;"/>
                    <pic:cNvPicPr preferRelativeResize="0"/>
                  </pic:nvPicPr>
                  <pic:blipFill>
                    <a:blip r:embed="rId20"/>
                    <a:srcRect l="1150" t="1075" b="3590"/>
                    <a:stretch>
                      <a:fillRect/>
                    </a:stretch>
                  </pic:blipFill>
                  <pic:spPr>
                    <a:xfrm>
                      <a:off x="0" y="0"/>
                      <a:ext cx="6054090" cy="4619625"/>
                    </a:xfrm>
                    <a:prstGeom prst="rect">
                      <a:avLst/>
                    </a:prstGeom>
                    <a:ln/>
                  </pic:spPr>
                </pic:pic>
              </a:graphicData>
            </a:graphic>
          </wp:anchor>
        </w:drawing>
      </w:r>
      <w:del w:id="738" w:author="Gianfranco Di Pietro" w:date="2025-02-04T11:56:00Z" w16du:dateUtc="2025-02-04T10:56:00Z">
        <w:r w:rsidR="00734CE6" w:rsidDel="0005363F">
          <w:delText xml:space="preserve">2.1.3 </w:delText>
        </w:r>
      </w:del>
      <w:r w:rsidR="00734CE6">
        <w:t>Step #3: Add Mineral polygons overlay</w:t>
      </w:r>
    </w:p>
    <w:p w14:paraId="000000AB" w14:textId="26271AD8" w:rsidR="00696B80" w:rsidRDefault="00DC3DE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this step, the Python function “</w:t>
      </w:r>
      <w:r w:rsidR="00734CE6">
        <w:rPr>
          <w:rFonts w:ascii="Times New Roman" w:eastAsia="Times New Roman" w:hAnsi="Times New Roman" w:cs="Times New Roman"/>
          <w:i/>
          <w:sz w:val="24"/>
          <w:szCs w:val="24"/>
        </w:rPr>
        <w:t xml:space="preserve">add_geojson_overlay_to_gdal2tiles_html_output” </w:t>
      </w:r>
      <w:r w:rsidR="00734CE6">
        <w:rPr>
          <w:rFonts w:ascii="Times New Roman" w:eastAsia="Times New Roman" w:hAnsi="Times New Roman" w:cs="Times New Roman"/>
          <w:sz w:val="24"/>
          <w:szCs w:val="24"/>
        </w:rPr>
        <w:t xml:space="preserve">accesses the </w:t>
      </w:r>
      <w:r w:rsidR="00734CE6">
        <w:rPr>
          <w:rFonts w:ascii="Times New Roman" w:eastAsia="Times New Roman" w:hAnsi="Times New Roman" w:cs="Times New Roman"/>
          <w:i/>
          <w:sz w:val="24"/>
          <w:szCs w:val="24"/>
        </w:rPr>
        <w:t>openlayers.html</w:t>
      </w:r>
      <w:r w:rsidR="00734CE6">
        <w:rPr>
          <w:rFonts w:ascii="Times New Roman" w:eastAsia="Times New Roman" w:hAnsi="Times New Roman" w:cs="Times New Roman"/>
          <w:sz w:val="24"/>
          <w:szCs w:val="24"/>
        </w:rPr>
        <w:t xml:space="preserve"> file, already described as the output of Step#2, and changes JS and CSS code to introduce the capability of overlaying the vector polygon layer on the raster tiles in the web viewer. By taking advantage of the Python library </w:t>
      </w:r>
      <w:r w:rsidR="00734CE6">
        <w:rPr>
          <w:rFonts w:ascii="Times New Roman" w:eastAsia="Times New Roman" w:hAnsi="Times New Roman" w:cs="Times New Roman"/>
          <w:i/>
          <w:sz w:val="24"/>
          <w:szCs w:val="24"/>
        </w:rPr>
        <w:t>BeautifulSoup</w:t>
      </w:r>
      <w:r w:rsidR="00734CE6">
        <w:rPr>
          <w:rFonts w:ascii="Times New Roman" w:eastAsia="Times New Roman" w:hAnsi="Times New Roman" w:cs="Times New Roman"/>
          <w:sz w:val="24"/>
          <w:szCs w:val="24"/>
        </w:rPr>
        <w:t xml:space="preserve">, the html is parsed into an object manageable in the Python environment, and then the required new code is added. In particular, the function incorporatesJavascript code works with OpenLayers JS library for overlaying a GeoJSON vector object. Considering that we are operating at a micro-scale and that the raster and vector coordinates lack an established reference system, we assume that all coordinates are assigned </w:t>
      </w:r>
      <w:r w:rsidR="005D0532">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a nominal, fictitious CRS, such as PseudoMercator (EPSG:3857</w:t>
      </w:r>
      <w:r w:rsidR="00734CE6" w:rsidRPr="004570CE">
        <w:rPr>
          <w:rFonts w:ascii="Times New Roman" w:eastAsia="Times New Roman" w:hAnsi="Times New Roman" w:cs="Times New Roman"/>
          <w:sz w:val="24"/>
          <w:szCs w:val="24"/>
        </w:rPr>
        <w:t xml:space="preserve">) </w:t>
      </w:r>
      <w:r w:rsidR="00734CE6" w:rsidRPr="00AB19A9">
        <w:rPr>
          <w:rFonts w:ascii="Times New Roman" w:eastAsia="Times New Roman" w:hAnsi="Times New Roman" w:cs="Times New Roman"/>
          <w:sz w:val="24"/>
          <w:szCs w:val="24"/>
          <w:rPrChange w:id="739" w:author="Alberto D'Agostino" w:date="2025-02-03T10:25:00Z">
            <w:rPr>
              <w:rFonts w:ascii="Times New Roman" w:eastAsia="Times New Roman" w:hAnsi="Times New Roman" w:cs="Times New Roman"/>
              <w:sz w:val="24"/>
              <w:szCs w:val="24"/>
              <w:highlight w:val="cyan"/>
            </w:rPr>
          </w:rPrChange>
        </w:rPr>
        <w:t>(Markieta &amp; Rinner, 2014)</w:t>
      </w:r>
      <w:r w:rsidR="00734CE6" w:rsidRPr="004570CE">
        <w:rPr>
          <w:rFonts w:ascii="Times New Roman" w:eastAsia="Times New Roman" w:hAnsi="Times New Roman" w:cs="Times New Roman"/>
          <w:sz w:val="24"/>
          <w:szCs w:val="24"/>
        </w:rPr>
        <w:t>, for both a proper</w:t>
      </w:r>
      <w:r w:rsidR="00734CE6">
        <w:rPr>
          <w:rFonts w:ascii="Times New Roman" w:eastAsia="Times New Roman" w:hAnsi="Times New Roman" w:cs="Times New Roman"/>
          <w:sz w:val="24"/>
          <w:szCs w:val="24"/>
        </w:rPr>
        <w:t xml:space="preserve"> map overlay and correct functionality of </w:t>
      </w:r>
      <w:ins w:id="740" w:author="Eugenio Fazio" w:date="2025-01-31T11:44:00Z">
        <w:r w:rsidR="00DA1F9C">
          <w:rPr>
            <w:rFonts w:ascii="Times New Roman" w:eastAsia="Times New Roman" w:hAnsi="Times New Roman" w:cs="Times New Roman"/>
            <w:sz w:val="24"/>
            <w:szCs w:val="24"/>
          </w:rPr>
          <w:t xml:space="preserve">the </w:t>
        </w:r>
      </w:ins>
      <w:r w:rsidR="00F20AFC">
        <w:rPr>
          <w:rFonts w:ascii="Times New Roman" w:eastAsia="Times New Roman" w:hAnsi="Times New Roman" w:cs="Times New Roman"/>
          <w:sz w:val="24"/>
          <w:szCs w:val="24"/>
        </w:rPr>
        <w:t>Web-GIS</w:t>
      </w:r>
      <w:r w:rsidR="00734CE6">
        <w:rPr>
          <w:rFonts w:ascii="Times New Roman" w:eastAsia="Times New Roman" w:hAnsi="Times New Roman" w:cs="Times New Roman"/>
          <w:sz w:val="24"/>
          <w:szCs w:val="24"/>
        </w:rPr>
        <w:t xml:space="preserve">. This condition is necessary to obtain from </w:t>
      </w:r>
      <w:r w:rsidR="00734CE6">
        <w:rPr>
          <w:rFonts w:ascii="Times New Roman" w:eastAsia="Times New Roman" w:hAnsi="Times New Roman" w:cs="Times New Roman"/>
          <w:sz w:val="24"/>
          <w:szCs w:val="24"/>
        </w:rPr>
        <w:lastRenderedPageBreak/>
        <w:t xml:space="preserve">OpenLayers (or a similar library) the capability of viewing and overlaying these geospatial data in a webpage, and it only works if the vector layer and the raster layer are already overlaid in a </w:t>
      </w:r>
      <w:del w:id="741" w:author="Eugenio Fazio" w:date="2025-01-31T11:45:00Z">
        <w:r w:rsidR="00734CE6" w:rsidDel="00DA1F9C">
          <w:rPr>
            <w:rFonts w:ascii="Times New Roman" w:eastAsia="Times New Roman" w:hAnsi="Times New Roman" w:cs="Times New Roman"/>
            <w:sz w:val="24"/>
            <w:szCs w:val="24"/>
          </w:rPr>
          <w:delText>NO</w:delText>
        </w:r>
      </w:del>
      <w:ins w:id="742" w:author="Eugenio Fazio" w:date="2025-01-31T11:45:00Z">
        <w:r w:rsidR="00DA1F9C">
          <w:rPr>
            <w:rFonts w:ascii="Times New Roman" w:eastAsia="Times New Roman" w:hAnsi="Times New Roman" w:cs="Times New Roman"/>
            <w:sz w:val="24"/>
            <w:szCs w:val="24"/>
          </w:rPr>
          <w:t>no</w:t>
        </w:r>
      </w:ins>
      <w:r w:rsidR="00734CE6">
        <w:rPr>
          <w:rFonts w:ascii="Times New Roman" w:eastAsia="Times New Roman" w:hAnsi="Times New Roman" w:cs="Times New Roman"/>
          <w:sz w:val="24"/>
          <w:szCs w:val="24"/>
        </w:rPr>
        <w:t>-CRS representation.</w:t>
      </w:r>
    </w:p>
    <w:p w14:paraId="000000AC" w14:textId="67B1642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function produces as output another html file (or an updated version of the previous html file) with the specified functionality fully implemented and operational</w:t>
      </w:r>
      <w:ins w:id="743" w:author="Eugenio Fazio" w:date="2025-01-31T11:45:00Z">
        <w:r w:rsidR="00DA1F9C">
          <w:rPr>
            <w:rFonts w:ascii="Times New Roman" w:eastAsia="Times New Roman" w:hAnsi="Times New Roman" w:cs="Times New Roman"/>
            <w:sz w:val="24"/>
            <w:szCs w:val="24"/>
          </w:rPr>
          <w:t>,</w:t>
        </w:r>
      </w:ins>
      <w:r w:rsidR="00BC75C5">
        <w:rPr>
          <w:rFonts w:ascii="Times New Roman" w:eastAsia="Times New Roman" w:hAnsi="Times New Roman" w:cs="Times New Roman"/>
          <w:sz w:val="24"/>
          <w:szCs w:val="24"/>
        </w:rPr>
        <w:t xml:space="preserve"> an example is illustrated in </w:t>
      </w:r>
      <w:r w:rsidR="00BC75C5" w:rsidRPr="00256F1E">
        <w:rPr>
          <w:rFonts w:ascii="Times New Roman" w:eastAsia="Times New Roman" w:hAnsi="Times New Roman" w:cs="Times New Roman"/>
          <w:sz w:val="24"/>
          <w:szCs w:val="24"/>
        </w:rPr>
        <w:fldChar w:fldCharType="begin"/>
      </w:r>
      <w:r w:rsidR="00BC75C5" w:rsidRPr="005D0532">
        <w:rPr>
          <w:rFonts w:ascii="Times New Roman" w:eastAsia="Times New Roman" w:hAnsi="Times New Roman" w:cs="Times New Roman"/>
          <w:sz w:val="24"/>
          <w:szCs w:val="24"/>
        </w:rPr>
        <w:instrText xml:space="preserve"> REF _Ref186529413 \h </w:instrText>
      </w:r>
      <w:r w:rsidR="005D0532" w:rsidRPr="005D0532">
        <w:rPr>
          <w:rFonts w:ascii="Times New Roman" w:eastAsia="Times New Roman" w:hAnsi="Times New Roman" w:cs="Times New Roman"/>
          <w:sz w:val="24"/>
          <w:szCs w:val="24"/>
        </w:rPr>
        <w:instrText xml:space="preserve"> \* MERGEFORMAT </w:instrText>
      </w:r>
      <w:r w:rsidR="00BC75C5" w:rsidRPr="00256F1E">
        <w:rPr>
          <w:rFonts w:ascii="Times New Roman" w:eastAsia="Times New Roman" w:hAnsi="Times New Roman" w:cs="Times New Roman"/>
          <w:sz w:val="24"/>
          <w:szCs w:val="24"/>
        </w:rPr>
      </w:r>
      <w:r w:rsidR="00BC75C5" w:rsidRPr="00256F1E">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6</w:t>
      </w:r>
      <w:r w:rsidR="00BC75C5" w:rsidRPr="00256F1E">
        <w:rPr>
          <w:rFonts w:ascii="Times New Roman" w:eastAsia="Times New Roman" w:hAnsi="Times New Roman" w:cs="Times New Roman"/>
          <w:sz w:val="24"/>
          <w:szCs w:val="24"/>
        </w:rPr>
        <w:fldChar w:fldCharType="end"/>
      </w:r>
      <w:r w:rsidRPr="00256F1E">
        <w:rPr>
          <w:rFonts w:ascii="Times New Roman" w:eastAsia="Times New Roman" w:hAnsi="Times New Roman" w:cs="Times New Roman"/>
          <w:sz w:val="24"/>
          <w:szCs w:val="24"/>
        </w:rPr>
        <w:t>.</w:t>
      </w:r>
    </w:p>
    <w:p w14:paraId="000000AD" w14:textId="77777777" w:rsidR="00696B80" w:rsidRDefault="00696B80">
      <w:pPr>
        <w:spacing w:line="480" w:lineRule="auto"/>
        <w:jc w:val="center"/>
        <w:rPr>
          <w:rFonts w:ascii="Times New Roman" w:eastAsia="Times New Roman" w:hAnsi="Times New Roman" w:cs="Times New Roman"/>
          <w:sz w:val="24"/>
          <w:szCs w:val="24"/>
        </w:rPr>
      </w:pPr>
    </w:p>
    <w:p w14:paraId="7C4BB7BE" w14:textId="77777777" w:rsidR="00BC75C5" w:rsidRDefault="00734CE6" w:rsidP="00BC75C5">
      <w:pPr>
        <w:keepNext/>
        <w:spacing w:line="480" w:lineRule="auto"/>
        <w:jc w:val="center"/>
      </w:pPr>
      <w:r>
        <w:rPr>
          <w:rFonts w:ascii="Times New Roman" w:eastAsia="Times New Roman" w:hAnsi="Times New Roman" w:cs="Times New Roman"/>
          <w:noProof/>
          <w:sz w:val="24"/>
          <w:szCs w:val="24"/>
        </w:rPr>
        <w:drawing>
          <wp:inline distT="114300" distB="114300" distL="114300" distR="114300" wp14:anchorId="78C88732" wp14:editId="6498A30D">
            <wp:extent cx="6119820" cy="5499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6119820" cy="5499100"/>
                    </a:xfrm>
                    <a:prstGeom prst="rect">
                      <a:avLst/>
                    </a:prstGeom>
                    <a:ln/>
                  </pic:spPr>
                </pic:pic>
              </a:graphicData>
            </a:graphic>
          </wp:inline>
        </w:drawing>
      </w:r>
    </w:p>
    <w:p w14:paraId="000000AE" w14:textId="4A774EBE" w:rsidR="00696B80" w:rsidRDefault="00BC75C5" w:rsidP="00BC75C5">
      <w:pPr>
        <w:pStyle w:val="Didascalia"/>
        <w:rPr>
          <w:rFonts w:ascii="Times New Roman" w:eastAsia="Times New Roman" w:hAnsi="Times New Roman" w:cs="Times New Roman"/>
          <w:sz w:val="24"/>
          <w:szCs w:val="24"/>
        </w:rPr>
      </w:pPr>
      <w:bookmarkStart w:id="744" w:name="_Ref186529413"/>
      <w:commentRangeStart w:id="745"/>
      <w:commentRangeStart w:id="746"/>
      <w:r>
        <w:t xml:space="preserve">Figure </w:t>
      </w:r>
      <w:fldSimple w:instr=" SEQ Figure \* ARABIC ">
        <w:r w:rsidR="00151579">
          <w:rPr>
            <w:noProof/>
          </w:rPr>
          <w:t>6</w:t>
        </w:r>
      </w:fldSimple>
      <w:bookmarkEnd w:id="744"/>
      <w:r>
        <w:t xml:space="preserve"> </w:t>
      </w:r>
      <w:commentRangeEnd w:id="745"/>
      <w:r w:rsidR="0047687A">
        <w:rPr>
          <w:rStyle w:val="Rimandocommento"/>
          <w:i w:val="0"/>
          <w:iCs w:val="0"/>
          <w:color w:val="auto"/>
        </w:rPr>
        <w:commentReference w:id="745"/>
      </w:r>
      <w:commentRangeEnd w:id="746"/>
      <w:r w:rsidR="00537F4E">
        <w:rPr>
          <w:rStyle w:val="Rimandocommento"/>
          <w:i w:val="0"/>
          <w:iCs w:val="0"/>
          <w:color w:val="auto"/>
        </w:rPr>
        <w:commentReference w:id="746"/>
      </w:r>
      <w:r>
        <w:t xml:space="preserve">The </w:t>
      </w:r>
      <w:ins w:id="747" w:author="Gianfranco Di Pietro" w:date="2025-02-05T10:47:00Z" w16du:dateUtc="2025-02-05T09:47:00Z">
        <w:r w:rsidR="00813812">
          <w:t xml:space="preserve">web view </w:t>
        </w:r>
      </w:ins>
      <w:r>
        <w:t>result of Step #3 of Petrographic data viewer creation process using LIS_functions.py tools, vector grain boundary overlay in the thin</w:t>
      </w:r>
      <w:r w:rsidR="005D0532">
        <w:t xml:space="preserve"> </w:t>
      </w:r>
      <w:r>
        <w:t>section raster data.</w:t>
      </w:r>
    </w:p>
    <w:p w14:paraId="000000B0" w14:textId="77777777" w:rsidR="00696B80" w:rsidRDefault="00734CE6">
      <w:pPr>
        <w:pStyle w:val="Titolo3"/>
        <w:pPrChange w:id="748" w:author="Gianfranco Di Pietro" w:date="2025-02-05T10:48:00Z" w16du:dateUtc="2025-02-05T09:48:00Z">
          <w:pPr>
            <w:pStyle w:val="Titolo3"/>
            <w:ind w:hanging="2"/>
          </w:pPr>
        </w:pPrChange>
      </w:pPr>
      <w:bookmarkStart w:id="749" w:name="_heading=h.5uwpn7v6m6dr" w:colFirst="0" w:colLast="0"/>
      <w:bookmarkEnd w:id="749"/>
      <w:del w:id="750" w:author="Gianfranco Di Pietro" w:date="2025-02-04T11:44:00Z" w16du:dateUtc="2025-02-04T10:44:00Z">
        <w:r w:rsidDel="00537F4E">
          <w:lastRenderedPageBreak/>
          <w:delText xml:space="preserve">2.1.4 </w:delText>
        </w:r>
      </w:del>
      <w:r>
        <w:t>Step #4: Add pop-up feature</w:t>
      </w:r>
    </w:p>
    <w:p w14:paraId="000000B1" w14:textId="32403AFE"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Python environment used for the proposed methodology, it is possible to access and modify the HTML code obtained in the previous step to add a pop-up feature. A commonly used pop</w:t>
      </w:r>
      <w:ins w:id="751" w:author="Eugenio Fazio" w:date="2025-01-31T11:46:00Z">
        <w:r w:rsidR="00DA1F9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up functionality in OpenLayers is provided by “OpenLayer Extension”, also known as </w:t>
      </w:r>
      <w:r>
        <w:rPr>
          <w:rFonts w:ascii="Times New Roman" w:eastAsia="Times New Roman" w:hAnsi="Times New Roman" w:cs="Times New Roman"/>
          <w:i/>
          <w:sz w:val="24"/>
          <w:szCs w:val="24"/>
        </w:rPr>
        <w:t xml:space="preserve">ol-ext </w:t>
      </w:r>
      <w:r w:rsidRPr="00AB19A9">
        <w:rPr>
          <w:rFonts w:ascii="Times New Roman" w:eastAsia="Times New Roman" w:hAnsi="Times New Roman" w:cs="Times New Roman"/>
          <w:sz w:val="24"/>
          <w:szCs w:val="24"/>
          <w:rPrChange w:id="752" w:author="Alberto D'Agostino" w:date="2025-02-03T10:26:00Z">
            <w:rPr>
              <w:rFonts w:ascii="Times New Roman" w:eastAsia="Times New Roman" w:hAnsi="Times New Roman" w:cs="Times New Roman"/>
              <w:sz w:val="24"/>
              <w:szCs w:val="24"/>
              <w:highlight w:val="cyan"/>
            </w:rPr>
          </w:rPrChange>
        </w:rPr>
        <w:t>(Viglino, 2024)</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w:t>
      </w:r>
      <w:r w:rsidR="005D0532">
        <w:rPr>
          <w:rFonts w:ascii="Times New Roman" w:eastAsia="Times New Roman" w:hAnsi="Times New Roman" w:cs="Times New Roman"/>
          <w:sz w:val="24"/>
          <w:szCs w:val="24"/>
        </w:rPr>
        <w:t xml:space="preserve">proposed </w:t>
      </w:r>
      <w:r>
        <w:rPr>
          <w:rFonts w:ascii="Times New Roman" w:eastAsia="Times New Roman" w:hAnsi="Times New Roman" w:cs="Times New Roman"/>
          <w:sz w:val="24"/>
          <w:szCs w:val="24"/>
        </w:rPr>
        <w:t>function, called</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add_popup_feature</w:t>
      </w:r>
      <w:r>
        <w:rPr>
          <w:rFonts w:ascii="Times New Roman" w:eastAsia="Times New Roman" w:hAnsi="Times New Roman" w:cs="Times New Roman"/>
          <w:sz w:val="24"/>
          <w:szCs w:val="24"/>
        </w:rPr>
        <w:t xml:space="preserve">”, modifies the html file generated in the previous step. Firstly, it adds a link to JS and CSS of </w:t>
      </w:r>
      <w:r>
        <w:rPr>
          <w:rFonts w:ascii="Times New Roman" w:eastAsia="Times New Roman" w:hAnsi="Times New Roman" w:cs="Times New Roman"/>
          <w:i/>
          <w:sz w:val="24"/>
          <w:szCs w:val="24"/>
        </w:rPr>
        <w:t xml:space="preserve">ol-ext </w:t>
      </w:r>
      <w:r>
        <w:rPr>
          <w:rFonts w:ascii="Times New Roman" w:eastAsia="Times New Roman" w:hAnsi="Times New Roman" w:cs="Times New Roman"/>
          <w:sz w:val="24"/>
          <w:szCs w:val="24"/>
        </w:rPr>
        <w:t xml:space="preserve">code provided by a Content Delivery </w:t>
      </w:r>
      <w:r w:rsidRPr="004570CE">
        <w:rPr>
          <w:rFonts w:ascii="Times New Roman" w:eastAsia="Times New Roman" w:hAnsi="Times New Roman" w:cs="Times New Roman"/>
          <w:sz w:val="24"/>
          <w:szCs w:val="24"/>
        </w:rPr>
        <w:t xml:space="preserve">Network </w:t>
      </w:r>
      <w:r w:rsidRPr="00AB19A9">
        <w:rPr>
          <w:rFonts w:ascii="Times New Roman" w:eastAsia="Times New Roman" w:hAnsi="Times New Roman" w:cs="Times New Roman"/>
          <w:sz w:val="24"/>
          <w:szCs w:val="24"/>
          <w:rPrChange w:id="753" w:author="Alberto D'Agostino" w:date="2025-02-03T10:26:00Z">
            <w:rPr>
              <w:rFonts w:ascii="Times New Roman" w:eastAsia="Times New Roman" w:hAnsi="Times New Roman" w:cs="Times New Roman"/>
              <w:sz w:val="24"/>
              <w:szCs w:val="24"/>
              <w:highlight w:val="cyan"/>
            </w:rPr>
          </w:rPrChange>
        </w:rPr>
        <w:t>(Vakali &amp; Pallis, 2003)</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function was implemented using a simple scheme to display the pop</w:t>
      </w:r>
      <w:ins w:id="754" w:author="Eugenio Fazio" w:date="2025-01-31T11:46:00Z">
        <w:r w:rsidR="00DA1F9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up, by leveraging the </w:t>
      </w:r>
      <w:r>
        <w:rPr>
          <w:rFonts w:ascii="Times New Roman" w:eastAsia="Times New Roman" w:hAnsi="Times New Roman" w:cs="Times New Roman"/>
          <w:i/>
          <w:sz w:val="24"/>
          <w:szCs w:val="24"/>
        </w:rPr>
        <w:t>ol.Overlay.Popup</w:t>
      </w:r>
      <w:r>
        <w:rPr>
          <w:rFonts w:ascii="Times New Roman" w:eastAsia="Times New Roman" w:hAnsi="Times New Roman" w:cs="Times New Roman"/>
          <w:sz w:val="24"/>
          <w:szCs w:val="24"/>
        </w:rPr>
        <w:t xml:space="preserve"> method in Javascript, as shown in the following</w:t>
      </w:r>
      <w:r w:rsidR="006A3A25">
        <w:rPr>
          <w:rFonts w:ascii="Times New Roman" w:eastAsia="Times New Roman" w:hAnsi="Times New Roman" w:cs="Times New Roman"/>
          <w:sz w:val="24"/>
          <w:szCs w:val="24"/>
        </w:rPr>
        <w:t xml:space="preserve"> code</w:t>
      </w:r>
      <w:r>
        <w:rPr>
          <w:rFonts w:ascii="Times New Roman" w:eastAsia="Times New Roman" w:hAnsi="Times New Roman" w:cs="Times New Roman"/>
          <w:sz w:val="24"/>
          <w:szCs w:val="24"/>
        </w:rPr>
        <w:t>.</w:t>
      </w:r>
    </w:p>
    <w:p w14:paraId="000000B2" w14:textId="77777777" w:rsidR="00696B80" w:rsidRDefault="00696B80">
      <w:pPr>
        <w:rPr>
          <w:highlight w:val="green"/>
        </w:rPr>
      </w:pPr>
    </w:p>
    <w:p w14:paraId="000000B3" w14:textId="77777777" w:rsidR="00696B80" w:rsidRPr="00361FF1" w:rsidRDefault="00734CE6">
      <w:pPr>
        <w:pBdr>
          <w:top w:val="nil"/>
          <w:left w:val="nil"/>
          <w:bottom w:val="nil"/>
          <w:right w:val="nil"/>
          <w:between w:val="nil"/>
        </w:pBdr>
        <w:spacing w:line="480" w:lineRule="auto"/>
        <w:ind w:firstLine="720"/>
        <w:jc w:val="center"/>
        <w:rPr>
          <w:rFonts w:ascii="Times New Roman" w:eastAsia="Times New Roman" w:hAnsi="Times New Roman" w:cs="Times New Roman"/>
          <w:i/>
          <w:iCs/>
          <w:sz w:val="24"/>
          <w:szCs w:val="24"/>
        </w:rPr>
      </w:pPr>
      <w:r w:rsidRPr="00361FF1">
        <w:rPr>
          <w:rFonts w:ascii="Times New Roman" w:eastAsia="Times New Roman" w:hAnsi="Times New Roman" w:cs="Times New Roman"/>
          <w:i/>
          <w:iCs/>
          <w:sz w:val="24"/>
          <w:szCs w:val="24"/>
        </w:rPr>
        <w:t>Template JavaScript code for PopUp feature</w:t>
      </w:r>
    </w:p>
    <w:p w14:paraId="000000B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var popup = new ol.Overlay.PopupFeature({</w:t>
      </w:r>
    </w:p>
    <w:p w14:paraId="000000B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popupClass: 'default anim',</w:t>
      </w:r>
    </w:p>
    <w:p w14:paraId="000000B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select: select,</w:t>
      </w:r>
    </w:p>
    <w:p w14:paraId="000000B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canFix: true,</w:t>
      </w:r>
    </w:p>
    <w:p w14:paraId="000000B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template: {</w:t>
      </w:r>
    </w:p>
    <w:p w14:paraId="000000B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w:t>
      </w:r>
    </w:p>
    <w:p w14:paraId="000000B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 'nom',   // only display the name</w:t>
      </w:r>
    </w:p>
    <w:p w14:paraId="000000B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function(f) {</w:t>
      </w:r>
    </w:p>
    <w:p w14:paraId="000000B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return f.get('Mineral') + ' - ' + getMineralName(f.get('Mineral'));</w:t>
      </w:r>
    </w:p>
    <w:p w14:paraId="000000BE"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F"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attributes: //</w:t>
      </w:r>
    </w:p>
    <w:p w14:paraId="000000C0"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1"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'O' : { </w:t>
      </w:r>
    </w:p>
    <w:p w14:paraId="000000C2"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'Orientation', </w:t>
      </w:r>
    </w:p>
    <w:p w14:paraId="000000C3"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before:'', </w:t>
      </w:r>
    </w:p>
    <w:p w14:paraId="000000C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format: ol.Overlay.PopupFeature.localString(), // format as local string APPROX</w:t>
      </w:r>
    </w:p>
    <w:p w14:paraId="000000C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after:'°' </w:t>
      </w:r>
    </w:p>
    <w:p w14:paraId="000000C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'AsR' : { title: 'Aspect Ratio' },</w:t>
      </w:r>
    </w:p>
    <w:p w14:paraId="000000C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 { title: 'Roundness' },</w:t>
      </w:r>
    </w:p>
    <w:p w14:paraId="000000C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 { title: 'Area' },</w:t>
      </w:r>
    </w:p>
    <w:p w14:paraId="000000C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'GSI': {title: 'Grain Shape Index'} // ,</w:t>
      </w:r>
    </w:p>
    <w:p w14:paraId="000000C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E" w14:textId="77777777" w:rsidR="00696B80" w:rsidRDefault="00696B80">
      <w:pPr>
        <w:rPr>
          <w:highlight w:val="green"/>
        </w:rPr>
      </w:pPr>
    </w:p>
    <w:p w14:paraId="000000CF" w14:textId="78403960" w:rsidR="00696B80" w:rsidRDefault="00734CE6">
      <w:pPr>
        <w:spacing w:line="480" w:lineRule="auto"/>
        <w:rPr>
          <w:highlight w:val="green"/>
        </w:rPr>
      </w:pPr>
      <w:r>
        <w:rPr>
          <w:rFonts w:ascii="Times New Roman" w:eastAsia="Times New Roman" w:hAnsi="Times New Roman" w:cs="Times New Roman"/>
          <w:sz w:val="24"/>
          <w:szCs w:val="24"/>
        </w:rPr>
        <w:t>Then, another function included in the JavaScript template,</w:t>
      </w:r>
      <w:r w:rsidR="005D05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called “</w:t>
      </w:r>
      <w:r w:rsidRPr="00F6028E">
        <w:rPr>
          <w:rFonts w:ascii="Times New Roman" w:eastAsia="Times New Roman" w:hAnsi="Times New Roman" w:cs="Times New Roman"/>
          <w:i/>
          <w:iCs/>
          <w:sz w:val="24"/>
          <w:szCs w:val="24"/>
        </w:rPr>
        <w:t>getMineralName</w:t>
      </w:r>
      <w:r>
        <w:rPr>
          <w:rFonts w:ascii="Times New Roman" w:eastAsia="Times New Roman" w:hAnsi="Times New Roman" w:cs="Times New Roman"/>
          <w:sz w:val="24"/>
          <w:szCs w:val="24"/>
        </w:rPr>
        <w:t xml:space="preserve">”, returns the extended name of the mineral to be inserted in the title bar of the pop-up window, retrieving it from the encoded name in the GeoJSON or source vector data, as described </w:t>
      </w:r>
      <w:del w:id="755" w:author="Gianfranco Di Pietro" w:date="2025-02-05T11:23:00Z" w16du:dateUtc="2025-02-05T10:23:00Z">
        <w:r w:rsidR="006A3A25" w:rsidDel="00FD2CA4">
          <w:rPr>
            <w:rFonts w:ascii="Times New Roman" w:eastAsia="Times New Roman" w:hAnsi="Times New Roman" w:cs="Times New Roman"/>
            <w:sz w:val="24"/>
            <w:szCs w:val="24"/>
          </w:rPr>
          <w:delText xml:space="preserve">in </w:delText>
        </w:r>
        <w:r w:rsidR="006A3A25" w:rsidRPr="00256F1E" w:rsidDel="00FD2CA4">
          <w:rPr>
            <w:rFonts w:ascii="Times New Roman" w:eastAsia="Times New Roman" w:hAnsi="Times New Roman" w:cs="Times New Roman"/>
            <w:sz w:val="24"/>
            <w:szCs w:val="24"/>
          </w:rPr>
          <w:fldChar w:fldCharType="begin"/>
        </w:r>
        <w:r w:rsidR="006A3A25" w:rsidRPr="005D0532" w:rsidDel="00FD2CA4">
          <w:rPr>
            <w:rFonts w:ascii="Times New Roman" w:eastAsia="Times New Roman" w:hAnsi="Times New Roman" w:cs="Times New Roman"/>
            <w:sz w:val="24"/>
            <w:szCs w:val="24"/>
          </w:rPr>
          <w:delInstrText xml:space="preserve"> REF _Ref186869130 \h </w:delInstrText>
        </w:r>
        <w:r w:rsidR="005D0532" w:rsidRPr="005D0532" w:rsidDel="00FD2CA4">
          <w:rPr>
            <w:rFonts w:ascii="Times New Roman" w:eastAsia="Times New Roman" w:hAnsi="Times New Roman" w:cs="Times New Roman"/>
            <w:sz w:val="24"/>
            <w:szCs w:val="24"/>
          </w:rPr>
          <w:delInstrText xml:space="preserve"> \* MERGEFORMAT </w:delInstrText>
        </w:r>
        <w:r w:rsidR="006A3A25" w:rsidRPr="00256F1E" w:rsidDel="00FD2CA4">
          <w:rPr>
            <w:rFonts w:ascii="Times New Roman" w:eastAsia="Times New Roman" w:hAnsi="Times New Roman" w:cs="Times New Roman"/>
            <w:sz w:val="24"/>
            <w:szCs w:val="24"/>
          </w:rPr>
        </w:r>
        <w:r w:rsidR="006A3A25" w:rsidRPr="00256F1E" w:rsidDel="00FD2CA4">
          <w:rPr>
            <w:rFonts w:ascii="Times New Roman" w:eastAsia="Times New Roman" w:hAnsi="Times New Roman" w:cs="Times New Roman"/>
            <w:sz w:val="24"/>
            <w:szCs w:val="24"/>
          </w:rPr>
          <w:fldChar w:fldCharType="separate"/>
        </w:r>
        <w:r w:rsidR="006A3A25" w:rsidRPr="00FD2CA4" w:rsidDel="00FD2CA4">
          <w:rPr>
            <w:rFonts w:ascii="Times New Roman" w:eastAsia="Times New Roman" w:hAnsi="Times New Roman" w:cs="Times New Roman"/>
            <w:sz w:val="24"/>
            <w:szCs w:val="24"/>
            <w:rPrChange w:id="756" w:author="Gianfranco Di Pietro" w:date="2025-02-05T11:23:00Z" w16du:dateUtc="2025-02-05T10:23:00Z">
              <w:rPr>
                <w:rFonts w:ascii="Times New Roman" w:hAnsi="Times New Roman" w:cs="Times New Roman"/>
                <w:sz w:val="24"/>
                <w:szCs w:val="24"/>
              </w:rPr>
            </w:rPrChange>
          </w:rPr>
          <w:delText xml:space="preserve">Table </w:delText>
        </w:r>
        <w:r w:rsidR="006A3A25" w:rsidRPr="00FD2CA4" w:rsidDel="00FD2CA4">
          <w:rPr>
            <w:rFonts w:ascii="Times New Roman" w:eastAsia="Times New Roman" w:hAnsi="Times New Roman" w:cs="Times New Roman"/>
            <w:sz w:val="24"/>
            <w:szCs w:val="24"/>
            <w:rPrChange w:id="757" w:author="Gianfranco Di Pietro" w:date="2025-02-05T11:23:00Z" w16du:dateUtc="2025-02-05T10:23:00Z">
              <w:rPr>
                <w:rFonts w:ascii="Times New Roman" w:hAnsi="Times New Roman" w:cs="Times New Roman"/>
                <w:noProof/>
                <w:sz w:val="24"/>
                <w:szCs w:val="24"/>
              </w:rPr>
            </w:rPrChange>
          </w:rPr>
          <w:delText>2</w:delText>
        </w:r>
        <w:r w:rsidR="006A3A25" w:rsidRPr="00256F1E" w:rsidDel="00FD2CA4">
          <w:rPr>
            <w:rFonts w:ascii="Times New Roman" w:eastAsia="Times New Roman" w:hAnsi="Times New Roman" w:cs="Times New Roman"/>
            <w:sz w:val="24"/>
            <w:szCs w:val="24"/>
          </w:rPr>
          <w:fldChar w:fldCharType="end"/>
        </w:r>
        <w:r w:rsidR="006A3A25" w:rsidRPr="00256F1E" w:rsidDel="00FD2CA4">
          <w:rPr>
            <w:rFonts w:ascii="Times New Roman" w:eastAsia="Times New Roman" w:hAnsi="Times New Roman" w:cs="Times New Roman"/>
            <w:sz w:val="24"/>
            <w:szCs w:val="24"/>
          </w:rPr>
          <w:delText>.</w:delText>
        </w:r>
      </w:del>
      <w:ins w:id="758" w:author="Gianfranco Di Pietro" w:date="2025-02-05T11:23:00Z" w16du:dateUtc="2025-02-05T10:23:00Z">
        <w:r w:rsidR="00FD2CA4">
          <w:rPr>
            <w:rFonts w:ascii="Times New Roman" w:eastAsia="Times New Roman" w:hAnsi="Times New Roman" w:cs="Times New Roman"/>
            <w:sz w:val="24"/>
            <w:szCs w:val="24"/>
          </w:rPr>
          <w:t xml:space="preserve">in </w:t>
        </w:r>
        <w:r w:rsidR="00FD2CA4">
          <w:rPr>
            <w:rFonts w:ascii="Times New Roman" w:eastAsia="Times New Roman" w:hAnsi="Times New Roman" w:cs="Times New Roman"/>
            <w:sz w:val="24"/>
            <w:szCs w:val="24"/>
          </w:rPr>
          <w:fldChar w:fldCharType="begin"/>
        </w:r>
        <w:r w:rsidR="00FD2CA4">
          <w:rPr>
            <w:rFonts w:ascii="Times New Roman" w:eastAsia="Times New Roman" w:hAnsi="Times New Roman" w:cs="Times New Roman"/>
            <w:sz w:val="24"/>
            <w:szCs w:val="24"/>
          </w:rPr>
          <w:instrText xml:space="preserve"> REF _Ref189647006 \h </w:instrText>
        </w:r>
      </w:ins>
      <w:r w:rsidR="00FD2CA4">
        <w:rPr>
          <w:rFonts w:ascii="Times New Roman" w:eastAsia="Times New Roman" w:hAnsi="Times New Roman" w:cs="Times New Roman"/>
          <w:sz w:val="24"/>
          <w:szCs w:val="24"/>
        </w:rPr>
        <w:instrText xml:space="preserve"> \* MERGEFORMAT </w:instrText>
      </w:r>
      <w:r w:rsidR="00FD2CA4">
        <w:rPr>
          <w:rFonts w:ascii="Times New Roman" w:eastAsia="Times New Roman" w:hAnsi="Times New Roman" w:cs="Times New Roman"/>
          <w:sz w:val="24"/>
          <w:szCs w:val="24"/>
        </w:rPr>
      </w:r>
      <w:r w:rsidR="00FD2CA4">
        <w:rPr>
          <w:rFonts w:ascii="Times New Roman" w:eastAsia="Times New Roman" w:hAnsi="Times New Roman" w:cs="Times New Roman"/>
          <w:sz w:val="24"/>
          <w:szCs w:val="24"/>
        </w:rPr>
        <w:fldChar w:fldCharType="separate"/>
      </w:r>
      <w:ins w:id="759" w:author="Gianfranco Di Pietro" w:date="2025-02-05T11:23:00Z" w16du:dateUtc="2025-02-05T10:23:00Z">
        <w:r w:rsidR="00FD2CA4" w:rsidRPr="00FD2CA4">
          <w:rPr>
            <w:rFonts w:ascii="Times New Roman" w:eastAsia="Times New Roman" w:hAnsi="Times New Roman" w:cs="Times New Roman"/>
            <w:sz w:val="24"/>
            <w:szCs w:val="24"/>
            <w:rPrChange w:id="760" w:author="Gianfranco Di Pietro" w:date="2025-02-05T11:23:00Z" w16du:dateUtc="2025-02-05T10:23:00Z">
              <w:rPr/>
            </w:rPrChange>
          </w:rPr>
          <w:t xml:space="preserve">Table </w:t>
        </w:r>
        <w:r w:rsidR="00FD2CA4" w:rsidRPr="00FD2CA4">
          <w:rPr>
            <w:rFonts w:ascii="Times New Roman" w:eastAsia="Times New Roman" w:hAnsi="Times New Roman" w:cs="Times New Roman"/>
            <w:sz w:val="24"/>
            <w:szCs w:val="24"/>
            <w:rPrChange w:id="761" w:author="Gianfranco Di Pietro" w:date="2025-02-05T11:23:00Z" w16du:dateUtc="2025-02-05T10:23:00Z">
              <w:rPr>
                <w:noProof/>
              </w:rPr>
            </w:rPrChange>
          </w:rPr>
          <w:t>2</w:t>
        </w:r>
        <w:r w:rsidR="00FD2CA4">
          <w:rPr>
            <w:rFonts w:ascii="Times New Roman" w:eastAsia="Times New Roman" w:hAnsi="Times New Roman" w:cs="Times New Roman"/>
            <w:sz w:val="24"/>
            <w:szCs w:val="24"/>
          </w:rPr>
          <w:fldChar w:fldCharType="end"/>
        </w:r>
        <w:r w:rsidR="00FD2CA4">
          <w:rPr>
            <w:rFonts w:ascii="Times New Roman" w:eastAsia="Times New Roman" w:hAnsi="Times New Roman" w:cs="Times New Roman"/>
            <w:sz w:val="24"/>
            <w:szCs w:val="24"/>
          </w:rPr>
          <w:t>.</w:t>
        </w:r>
      </w:ins>
    </w:p>
    <w:p w14:paraId="000000D1" w14:textId="03610282" w:rsidR="00696B80" w:rsidRDefault="00734CE6">
      <w:pPr>
        <w:pStyle w:val="Titolo3"/>
        <w:pPrChange w:id="762" w:author="Gianfranco Di Pietro" w:date="2025-02-05T10:48:00Z" w16du:dateUtc="2025-02-05T09:48:00Z">
          <w:pPr>
            <w:pStyle w:val="Titolo3"/>
            <w:ind w:hanging="2"/>
          </w:pPr>
        </w:pPrChange>
      </w:pPr>
      <w:bookmarkStart w:id="763" w:name="_heading=h.qnwcxygi3xst" w:colFirst="0" w:colLast="0"/>
      <w:bookmarkEnd w:id="763"/>
      <w:del w:id="764" w:author="Gianfranco Di Pietro" w:date="2025-02-04T11:45:00Z" w16du:dateUtc="2025-02-04T10:45:00Z">
        <w:r w:rsidDel="00537F4E">
          <w:lastRenderedPageBreak/>
          <w:delText xml:space="preserve">2.1.5 </w:delText>
        </w:r>
      </w:del>
      <w:r>
        <w:t xml:space="preserve">Step #5: </w:t>
      </w:r>
      <w:ins w:id="765" w:author="Gianfranco Di Pietro" w:date="2025-02-04T11:56:00Z" w16du:dateUtc="2025-02-04T10:56:00Z">
        <w:r w:rsidR="004501CD">
          <w:t xml:space="preserve"> </w:t>
        </w:r>
      </w:ins>
      <w:r>
        <w:t>Incorporating Mineral Legends and Rose Diagrams</w:t>
      </w:r>
    </w:p>
    <w:p w14:paraId="000000D2" w14:textId="15077721" w:rsidR="00696B80" w:rsidRDefault="00734CE6">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we enhance the web map with an additional layer of customization by incorporating mineral-specific legends and rose diagrams</w:t>
      </w:r>
      <w:ins w:id="766" w:author="Eugenio Fazio" w:date="2025-01-31T11:47:00Z">
        <w:r w:rsidR="00DA1F9C">
          <w:rPr>
            <w:rFonts w:ascii="Times New Roman" w:eastAsia="Times New Roman" w:hAnsi="Times New Roman" w:cs="Times New Roman"/>
            <w:sz w:val="24"/>
            <w:szCs w:val="24"/>
          </w:rPr>
          <w:t xml:space="preserve"> </w:t>
        </w:r>
      </w:ins>
      <w:ins w:id="767" w:author="Eugenio Fazio" w:date="2025-01-31T11:48:00Z">
        <w:r w:rsidR="00DA1F9C">
          <w:rPr>
            <w:rFonts w:ascii="Times New Roman" w:eastAsia="Times New Roman" w:hAnsi="Times New Roman" w:cs="Times New Roman"/>
            <w:sz w:val="24"/>
            <w:szCs w:val="24"/>
          </w:rPr>
          <w:t>about</w:t>
        </w:r>
      </w:ins>
      <w:ins w:id="768" w:author="Eugenio Fazio" w:date="2025-01-31T11:47:00Z">
        <w:r w:rsidR="00DA1F9C">
          <w:rPr>
            <w:rFonts w:ascii="Times New Roman" w:eastAsia="Times New Roman" w:hAnsi="Times New Roman" w:cs="Times New Roman"/>
            <w:sz w:val="24"/>
            <w:szCs w:val="24"/>
          </w:rPr>
          <w:t xml:space="preserve"> orientations </w:t>
        </w:r>
      </w:ins>
      <w:ins w:id="769" w:author="Eugenio Fazio" w:date="2025-01-31T11:48:00Z">
        <w:r w:rsidR="00DA1F9C">
          <w:rPr>
            <w:rFonts w:ascii="Times New Roman" w:eastAsia="Times New Roman" w:hAnsi="Times New Roman" w:cs="Times New Roman"/>
            <w:sz w:val="24"/>
            <w:szCs w:val="24"/>
          </w:rPr>
          <w:t xml:space="preserve">of the </w:t>
        </w:r>
      </w:ins>
      <w:ins w:id="770" w:author="Eugenio Fazio" w:date="2025-01-31T11:47:00Z">
        <w:r w:rsidR="00DA1F9C">
          <w:rPr>
            <w:rFonts w:ascii="Times New Roman" w:eastAsia="Times New Roman" w:hAnsi="Times New Roman" w:cs="Times New Roman"/>
            <w:sz w:val="24"/>
            <w:szCs w:val="24"/>
          </w:rPr>
          <w:t>recognized objects (</w:t>
        </w:r>
      </w:ins>
      <w:commentRangeStart w:id="771"/>
      <w:ins w:id="772" w:author="Eugenio Fazio" w:date="2025-01-31T11:48:00Z">
        <w:r w:rsidR="00865AB0">
          <w:rPr>
            <w:rFonts w:ascii="Times New Roman" w:eastAsia="Times New Roman" w:hAnsi="Times New Roman" w:cs="Times New Roman"/>
            <w:sz w:val="24"/>
            <w:szCs w:val="24"/>
          </w:rPr>
          <w:t xml:space="preserve">e.g., </w:t>
        </w:r>
      </w:ins>
      <w:ins w:id="773" w:author="Eugenio Fazio" w:date="2025-01-31T11:47:00Z">
        <w:r w:rsidR="00DA1F9C">
          <w:rPr>
            <w:rFonts w:ascii="Times New Roman" w:eastAsia="Times New Roman" w:hAnsi="Times New Roman" w:cs="Times New Roman"/>
            <w:sz w:val="24"/>
            <w:szCs w:val="24"/>
          </w:rPr>
          <w:t>clasts/grains/voids/pores</w:t>
        </w:r>
      </w:ins>
      <w:commentRangeEnd w:id="771"/>
      <w:ins w:id="774" w:author="Eugenio Fazio" w:date="2025-01-31T11:49:00Z">
        <w:r w:rsidR="004939BC">
          <w:rPr>
            <w:rStyle w:val="Rimandocommento"/>
          </w:rPr>
          <w:commentReference w:id="771"/>
        </w:r>
      </w:ins>
      <w:ins w:id="775" w:author="Eugenio Fazio" w:date="2025-01-31T11:47:00Z">
        <w:r w:rsidR="00DA1F9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Using </w:t>
      </w:r>
      <w:r w:rsidRPr="004570CE">
        <w:rPr>
          <w:rFonts w:ascii="Times New Roman" w:eastAsia="Times New Roman" w:hAnsi="Times New Roman" w:cs="Times New Roman"/>
          <w:sz w:val="24"/>
          <w:szCs w:val="24"/>
        </w:rPr>
        <w:t xml:space="preserve">ArcStereoNet </w:t>
      </w:r>
      <w:r w:rsidRPr="00AB19A9">
        <w:rPr>
          <w:rFonts w:ascii="Times New Roman" w:eastAsia="Times New Roman" w:hAnsi="Times New Roman" w:cs="Times New Roman"/>
          <w:sz w:val="24"/>
          <w:szCs w:val="24"/>
          <w:rPrChange w:id="776" w:author="Alberto D'Agostino" w:date="2025-02-03T10:26:00Z">
            <w:rPr>
              <w:rFonts w:ascii="Times New Roman" w:eastAsia="Times New Roman" w:hAnsi="Times New Roman" w:cs="Times New Roman"/>
              <w:sz w:val="24"/>
              <w:szCs w:val="24"/>
              <w:highlight w:val="cyan"/>
            </w:rPr>
          </w:rPrChange>
        </w:rPr>
        <w:t xml:space="preserve">(Ortolano </w:t>
      </w:r>
      <w:del w:id="777" w:author="Alberto D'Agostino" w:date="2025-02-03T09:55:00Z">
        <w:r w:rsidRPr="00AB19A9" w:rsidDel="00494CC8">
          <w:rPr>
            <w:rFonts w:ascii="Times New Roman" w:eastAsia="Times New Roman" w:hAnsi="Times New Roman" w:cs="Times New Roman"/>
            <w:sz w:val="24"/>
            <w:szCs w:val="24"/>
            <w:rPrChange w:id="778" w:author="Alberto D'Agostino" w:date="2025-02-03T10:26:00Z">
              <w:rPr>
                <w:rFonts w:ascii="Times New Roman" w:eastAsia="Times New Roman" w:hAnsi="Times New Roman" w:cs="Times New Roman"/>
                <w:sz w:val="24"/>
                <w:szCs w:val="24"/>
                <w:highlight w:val="cyan"/>
              </w:rPr>
            </w:rPrChange>
          </w:rPr>
          <w:delText>et al</w:delText>
        </w:r>
        <w:r w:rsidR="005D0532" w:rsidRPr="00AB19A9" w:rsidDel="00494CC8">
          <w:rPr>
            <w:rFonts w:ascii="Times New Roman" w:eastAsia="Times New Roman" w:hAnsi="Times New Roman" w:cs="Times New Roman"/>
            <w:sz w:val="24"/>
            <w:szCs w:val="24"/>
            <w:rPrChange w:id="779" w:author="Alberto D'Agostino" w:date="2025-02-03T10:26:00Z">
              <w:rPr>
                <w:rFonts w:ascii="Times New Roman" w:eastAsia="Times New Roman" w:hAnsi="Times New Roman" w:cs="Times New Roman"/>
                <w:sz w:val="24"/>
                <w:szCs w:val="24"/>
                <w:highlight w:val="cyan"/>
              </w:rPr>
            </w:rPrChange>
          </w:rPr>
          <w:delText>.</w:delText>
        </w:r>
      </w:del>
      <w:ins w:id="780" w:author="Alberto D'Agostino" w:date="2025-02-03T09:55:00Z">
        <w:r w:rsidR="00494CC8" w:rsidRPr="004570CE">
          <w:rPr>
            <w:rFonts w:ascii="Times New Roman" w:eastAsia="Times New Roman" w:hAnsi="Times New Roman" w:cs="Times New Roman"/>
            <w:i/>
            <w:sz w:val="24"/>
            <w:szCs w:val="24"/>
          </w:rPr>
          <w:t>et al.</w:t>
        </w:r>
      </w:ins>
      <w:r w:rsidRPr="00AB19A9">
        <w:rPr>
          <w:rFonts w:ascii="Times New Roman" w:eastAsia="Times New Roman" w:hAnsi="Times New Roman" w:cs="Times New Roman"/>
          <w:sz w:val="24"/>
          <w:szCs w:val="24"/>
          <w:rPrChange w:id="781" w:author="Alberto D'Agostino" w:date="2025-02-03T10:26:00Z">
            <w:rPr>
              <w:rFonts w:ascii="Times New Roman" w:eastAsia="Times New Roman" w:hAnsi="Times New Roman" w:cs="Times New Roman"/>
              <w:sz w:val="24"/>
              <w:szCs w:val="24"/>
              <w:highlight w:val="cyan"/>
            </w:rPr>
          </w:rPrChange>
        </w:rPr>
        <w:t>, 2021)</w:t>
      </w:r>
      <w:r w:rsidRPr="004570CE">
        <w:rPr>
          <w:rFonts w:ascii="Times New Roman" w:eastAsia="Times New Roman" w:hAnsi="Times New Roman" w:cs="Times New Roman"/>
          <w:sz w:val="24"/>
          <w:szCs w:val="24"/>
        </w:rPr>
        <w:t xml:space="preserve"> or other</w:t>
      </w:r>
      <w:r>
        <w:rPr>
          <w:rFonts w:ascii="Times New Roman" w:eastAsia="Times New Roman" w:hAnsi="Times New Roman" w:cs="Times New Roman"/>
          <w:sz w:val="24"/>
          <w:szCs w:val="24"/>
        </w:rPr>
        <w:t xml:space="preserve"> microstructural analysis software for thin section data, we generated </w:t>
      </w:r>
      <w:r w:rsidR="005D0532">
        <w:rPr>
          <w:rFonts w:ascii="Times New Roman" w:eastAsia="Times New Roman" w:hAnsi="Times New Roman" w:cs="Times New Roman"/>
          <w:sz w:val="24"/>
          <w:szCs w:val="24"/>
        </w:rPr>
        <w:t xml:space="preserve">rose diagrams </w:t>
      </w:r>
      <w:r>
        <w:rPr>
          <w:rFonts w:ascii="Times New Roman" w:eastAsia="Times New Roman" w:hAnsi="Times New Roman" w:cs="Times New Roman"/>
          <w:sz w:val="24"/>
          <w:szCs w:val="24"/>
        </w:rPr>
        <w:t xml:space="preserve">both </w:t>
      </w:r>
      <w:r w:rsidR="005D0532">
        <w:rPr>
          <w:rFonts w:ascii="Times New Roman" w:eastAsia="Times New Roman" w:hAnsi="Times New Roman" w:cs="Times New Roman"/>
          <w:sz w:val="24"/>
          <w:szCs w:val="24"/>
        </w:rPr>
        <w:t>un</w:t>
      </w:r>
      <w:r>
        <w:rPr>
          <w:rFonts w:ascii="Times New Roman" w:eastAsia="Times New Roman" w:hAnsi="Times New Roman" w:cs="Times New Roman"/>
          <w:sz w:val="24"/>
          <w:szCs w:val="24"/>
        </w:rPr>
        <w:t>weighted and weighted on the cumulative area of mineral grains.</w:t>
      </w:r>
    </w:p>
    <w:p w14:paraId="000000D3" w14:textId="19C7ABA3"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diagrams, stored in SVG format within </w:t>
      </w:r>
      <w:r>
        <w:rPr>
          <w:rFonts w:ascii="Times New Roman" w:eastAsia="Times New Roman" w:hAnsi="Times New Roman" w:cs="Times New Roman"/>
          <w:i/>
          <w:sz w:val="24"/>
          <w:szCs w:val="24"/>
        </w:rPr>
        <w:t>\asset\rose</w:t>
      </w:r>
      <w:r>
        <w:rPr>
          <w:rFonts w:ascii="Times New Roman" w:eastAsia="Times New Roman" w:hAnsi="Times New Roman" w:cs="Times New Roman"/>
          <w:sz w:val="24"/>
          <w:szCs w:val="24"/>
        </w:rPr>
        <w:t xml:space="preserve">, are configured to allow user interaction within the web map interface. Specifically, each user interaction with a polygon classified as a particular mineral (e.g., "Quartz") triggers the display of the corresponding rose diagram. To support this feature, additional functionality allows users to query rose diagram results by selecting buttons representing different mineral types. To each mineral type, classified within the thin section, is assigned a button created with graphic software and saved in </w:t>
      </w:r>
      <w:r>
        <w:rPr>
          <w:rFonts w:ascii="Times New Roman" w:eastAsia="Times New Roman" w:hAnsi="Times New Roman" w:cs="Times New Roman"/>
          <w:i/>
          <w:sz w:val="24"/>
          <w:szCs w:val="24"/>
        </w:rPr>
        <w:t>\asset\legend</w:t>
      </w:r>
      <w:r>
        <w:rPr>
          <w:rFonts w:ascii="Times New Roman" w:eastAsia="Times New Roman" w:hAnsi="Times New Roman" w:cs="Times New Roman"/>
          <w:sz w:val="24"/>
          <w:szCs w:val="24"/>
        </w:rPr>
        <w:t xml:space="preserve">. </w:t>
      </w:r>
    </w:p>
    <w:p w14:paraId="000000D4"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function “</w:t>
      </w:r>
      <w:r>
        <w:rPr>
          <w:rFonts w:ascii="Times New Roman" w:eastAsia="Times New Roman" w:hAnsi="Times New Roman" w:cs="Times New Roman"/>
          <w:i/>
          <w:sz w:val="24"/>
          <w:szCs w:val="24"/>
        </w:rPr>
        <w:t>add_legend_and_rosediagrams</w:t>
      </w:r>
      <w:r>
        <w:rPr>
          <w:rFonts w:ascii="Times New Roman" w:eastAsia="Times New Roman" w:hAnsi="Times New Roman" w:cs="Times New Roman"/>
          <w:sz w:val="24"/>
          <w:szCs w:val="24"/>
        </w:rPr>
        <w:t xml:space="preserve">” (part of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modifies the HTML generated in previous steps as follows:</w:t>
      </w:r>
    </w:p>
    <w:p w14:paraId="000000D5"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Copies files for rose diagrams and legend buttons into the appropriate subdirectory.</w:t>
      </w:r>
    </w:p>
    <w:p w14:paraId="000000D6"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Adds a “blank rose diagram” to represent cases where a query returns “other” or no </w:t>
      </w:r>
      <w:commentRangeStart w:id="782"/>
      <w:commentRangeStart w:id="783"/>
      <w:r>
        <w:rPr>
          <w:rFonts w:ascii="Times New Roman" w:eastAsia="Times New Roman" w:hAnsi="Times New Roman" w:cs="Times New Roman"/>
          <w:sz w:val="24"/>
          <w:szCs w:val="24"/>
        </w:rPr>
        <w:t>mineral-specific data</w:t>
      </w:r>
      <w:commentRangeEnd w:id="782"/>
      <w:r w:rsidR="003E6064">
        <w:rPr>
          <w:rStyle w:val="Rimandocommento"/>
        </w:rPr>
        <w:commentReference w:id="782"/>
      </w:r>
      <w:commentRangeEnd w:id="783"/>
      <w:r w:rsidR="00B75262">
        <w:rPr>
          <w:rStyle w:val="Rimandocommento"/>
        </w:rPr>
        <w:commentReference w:id="783"/>
      </w:r>
      <w:r>
        <w:rPr>
          <w:rFonts w:ascii="Times New Roman" w:eastAsia="Times New Roman" w:hAnsi="Times New Roman" w:cs="Times New Roman"/>
          <w:sz w:val="24"/>
          <w:szCs w:val="24"/>
        </w:rPr>
        <w:t>.</w:t>
      </w:r>
    </w:p>
    <w:p w14:paraId="000000D7"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necessary JavaScript code and HTML tags for the legends and rose diagrams.</w:t>
      </w:r>
    </w:p>
    <w:p w14:paraId="000000D8"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Adjusts the map’s height and modifies additional style and script settings to optimize display.</w:t>
      </w:r>
    </w:p>
    <w:p w14:paraId="000000D9" w14:textId="0E09FF40" w:rsidR="00696B80" w:rsidRDefault="00734CE6">
      <w:pPr>
        <w:spacing w:line="480" w:lineRule="auto"/>
        <w:ind w:firstLine="720"/>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add_legend_and_rosediagrams</w:t>
      </w:r>
      <w:r>
        <w:rPr>
          <w:rFonts w:ascii="Times New Roman" w:eastAsia="Times New Roman" w:hAnsi="Times New Roman" w:cs="Times New Roman"/>
          <w:sz w:val="24"/>
          <w:szCs w:val="24"/>
        </w:rPr>
        <w:t xml:space="preserve"> function is designed to handle a list of file paths for both rose diagrams and legend buttons. An example of the result obtained after executing the function is shown </w:t>
      </w:r>
      <w:r w:rsidR="00B33532">
        <w:rPr>
          <w:rFonts w:ascii="Times New Roman" w:eastAsia="Times New Roman" w:hAnsi="Times New Roman" w:cs="Times New Roman"/>
          <w:sz w:val="24"/>
          <w:szCs w:val="24"/>
        </w:rPr>
        <w:t xml:space="preserve">in </w:t>
      </w:r>
      <w:r w:rsidR="00B33532" w:rsidRPr="00256F1E">
        <w:rPr>
          <w:rFonts w:ascii="Times New Roman" w:eastAsia="Times New Roman" w:hAnsi="Times New Roman" w:cs="Times New Roman"/>
          <w:sz w:val="24"/>
          <w:szCs w:val="24"/>
        </w:rPr>
        <w:fldChar w:fldCharType="begin"/>
      </w:r>
      <w:r w:rsidR="00B33532" w:rsidRPr="005D0532">
        <w:rPr>
          <w:rFonts w:ascii="Times New Roman" w:eastAsia="Times New Roman" w:hAnsi="Times New Roman" w:cs="Times New Roman"/>
          <w:sz w:val="24"/>
          <w:szCs w:val="24"/>
        </w:rPr>
        <w:instrText xml:space="preserve"> REF _Ref186869869 \h </w:instrText>
      </w:r>
      <w:r w:rsidR="005D0532" w:rsidRPr="005D0532">
        <w:rPr>
          <w:rFonts w:ascii="Times New Roman" w:eastAsia="Times New Roman" w:hAnsi="Times New Roman" w:cs="Times New Roman"/>
          <w:sz w:val="24"/>
          <w:szCs w:val="24"/>
        </w:rPr>
        <w:instrText xml:space="preserve"> \* MERGEFORMAT </w:instrText>
      </w:r>
      <w:r w:rsidR="00B33532" w:rsidRPr="00256F1E">
        <w:rPr>
          <w:rFonts w:ascii="Times New Roman" w:eastAsia="Times New Roman" w:hAnsi="Times New Roman" w:cs="Times New Roman"/>
          <w:sz w:val="24"/>
          <w:szCs w:val="24"/>
        </w:rPr>
      </w:r>
      <w:r w:rsidR="00B33532" w:rsidRPr="00256F1E">
        <w:rPr>
          <w:rFonts w:ascii="Times New Roman" w:eastAsia="Times New Roman" w:hAnsi="Times New Roman" w:cs="Times New Roman"/>
          <w:sz w:val="24"/>
          <w:szCs w:val="24"/>
        </w:rPr>
        <w:fldChar w:fldCharType="separate"/>
      </w:r>
      <w:r w:rsidR="00B33532" w:rsidRPr="00F6028E">
        <w:rPr>
          <w:rFonts w:ascii="Times New Roman" w:hAnsi="Times New Roman" w:cs="Times New Roman"/>
          <w:sz w:val="24"/>
          <w:szCs w:val="24"/>
        </w:rPr>
        <w:t xml:space="preserve">Figure </w:t>
      </w:r>
      <w:r w:rsidR="00B33532" w:rsidRPr="00F6028E">
        <w:rPr>
          <w:rFonts w:ascii="Times New Roman" w:hAnsi="Times New Roman" w:cs="Times New Roman"/>
          <w:noProof/>
          <w:sz w:val="24"/>
          <w:szCs w:val="24"/>
        </w:rPr>
        <w:t>7</w:t>
      </w:r>
      <w:r w:rsidR="00B33532" w:rsidRPr="00256F1E">
        <w:rPr>
          <w:rFonts w:ascii="Times New Roman" w:eastAsia="Times New Roman" w:hAnsi="Times New Roman" w:cs="Times New Roman"/>
          <w:sz w:val="24"/>
          <w:szCs w:val="24"/>
        </w:rPr>
        <w:fldChar w:fldCharType="end"/>
      </w:r>
      <w:r w:rsidR="005D0532" w:rsidRPr="00256F1E">
        <w:rPr>
          <w:rFonts w:ascii="Times New Roman" w:eastAsia="Times New Roman" w:hAnsi="Times New Roman" w:cs="Times New Roman"/>
          <w:sz w:val="24"/>
          <w:szCs w:val="24"/>
        </w:rPr>
        <w:t>.</w:t>
      </w:r>
    </w:p>
    <w:p w14:paraId="42368745" w14:textId="77777777" w:rsidR="00275D79" w:rsidRDefault="00734CE6" w:rsidP="00275D79">
      <w:pPr>
        <w:keepNext/>
        <w:spacing w:line="480" w:lineRule="auto"/>
        <w:jc w:val="both"/>
      </w:pPr>
      <w:r>
        <w:rPr>
          <w:rFonts w:ascii="Times New Roman" w:eastAsia="Times New Roman" w:hAnsi="Times New Roman" w:cs="Times New Roman"/>
          <w:noProof/>
          <w:sz w:val="24"/>
          <w:szCs w:val="24"/>
          <w:highlight w:val="green"/>
        </w:rPr>
        <w:lastRenderedPageBreak/>
        <w:drawing>
          <wp:inline distT="114300" distB="114300" distL="114300" distR="114300" wp14:anchorId="16AE2947" wp14:editId="32106B66">
            <wp:extent cx="6119820" cy="7048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119820" cy="7048500"/>
                    </a:xfrm>
                    <a:prstGeom prst="rect">
                      <a:avLst/>
                    </a:prstGeom>
                    <a:ln/>
                  </pic:spPr>
                </pic:pic>
              </a:graphicData>
            </a:graphic>
          </wp:inline>
        </w:drawing>
      </w:r>
    </w:p>
    <w:p w14:paraId="000000DE" w14:textId="1FB70D1C" w:rsidR="00696B80" w:rsidRPr="00506503" w:rsidRDefault="00275D79" w:rsidP="00275D79">
      <w:pPr>
        <w:pStyle w:val="Didascalia"/>
        <w:jc w:val="both"/>
        <w:rPr>
          <w:rPrChange w:id="784" w:author="Alberto D'Agostino" w:date="2025-02-03T12:39:00Z">
            <w:rPr>
              <w:rFonts w:ascii="Times New Roman" w:eastAsia="Times New Roman" w:hAnsi="Times New Roman" w:cs="Times New Roman"/>
              <w:sz w:val="24"/>
              <w:szCs w:val="24"/>
              <w:highlight w:val="green"/>
            </w:rPr>
          </w:rPrChange>
        </w:rPr>
      </w:pPr>
      <w:bookmarkStart w:id="785" w:name="_Ref186869869"/>
      <w:r>
        <w:t xml:space="preserve">Figure </w:t>
      </w:r>
      <w:fldSimple w:instr=" SEQ Figure \* ARABIC ">
        <w:r w:rsidR="00151579">
          <w:rPr>
            <w:noProof/>
          </w:rPr>
          <w:t>7</w:t>
        </w:r>
      </w:fldSimple>
      <w:bookmarkEnd w:id="785"/>
      <w:r>
        <w:t xml:space="preserve"> Output </w:t>
      </w:r>
      <w:del w:id="786" w:author="Gianfranco Di Pietro" w:date="2025-02-05T10:49:00Z" w16du:dateUtc="2025-02-05T09:49:00Z">
        <w:r w:rsidDel="00813812">
          <w:delText>webview</w:delText>
        </w:r>
      </w:del>
      <w:ins w:id="787" w:author="Gianfranco Di Pietro" w:date="2025-02-05T10:49:00Z" w16du:dateUtc="2025-02-05T09:49:00Z">
        <w:r w:rsidR="00813812">
          <w:t>web view</w:t>
        </w:r>
      </w:ins>
      <w:r>
        <w:t xml:space="preserve"> after the final "</w:t>
      </w:r>
      <w:r w:rsidRPr="00876956">
        <w:t>add_legend_and_rosediagrams</w:t>
      </w:r>
      <w:r>
        <w:t xml:space="preserve">" procedure in LIS_functions.py library sequence. </w:t>
      </w:r>
      <w:r w:rsidR="0066278D">
        <w:t>U</w:t>
      </w:r>
      <w:r>
        <w:t>ser</w:t>
      </w:r>
      <w:r w:rsidR="0066278D">
        <w:t>s</w:t>
      </w:r>
      <w:r>
        <w:t xml:space="preserve"> can </w:t>
      </w:r>
      <w:r w:rsidR="00DF528E">
        <w:t>access</w:t>
      </w:r>
      <w:r>
        <w:t xml:space="preserve"> specific mineral grain </w:t>
      </w:r>
      <w:r w:rsidR="00DF528E">
        <w:t xml:space="preserve">properties </w:t>
      </w:r>
      <w:ins w:id="788" w:author="Eugenio Fazio" w:date="2025-01-31T17:16:00Z">
        <w:r w:rsidR="00F05D71">
          <w:t>of a single grain (</w:t>
        </w:r>
      </w:ins>
      <w:ins w:id="789" w:author="Eugenio Fazio" w:date="2025-01-31T17:17:00Z">
        <w:r w:rsidR="00F05D71">
          <w:t>polygon appear</w:t>
        </w:r>
      </w:ins>
      <w:ins w:id="790" w:author="Alberto D'Agostino" w:date="2025-02-03T11:52:00Z">
        <w:r w:rsidR="007A27C0">
          <w:t>s</w:t>
        </w:r>
      </w:ins>
      <w:ins w:id="791" w:author="Eugenio Fazio" w:date="2025-01-31T17:17:00Z">
        <w:r w:rsidR="00F05D71">
          <w:t xml:space="preserve"> with an </w:t>
        </w:r>
      </w:ins>
      <w:ins w:id="792" w:author="Eugenio Fazio" w:date="2025-01-31T17:16:00Z">
        <w:r w:rsidR="00F05D71">
          <w:t>highlighted</w:t>
        </w:r>
      </w:ins>
      <w:ins w:id="793" w:author="Eugenio Fazio" w:date="2025-01-31T17:17:00Z">
        <w:r w:rsidR="00F05D71">
          <w:t xml:space="preserve"> boundary) </w:t>
        </w:r>
      </w:ins>
      <w:r>
        <w:t>and global statistic</w:t>
      </w:r>
      <w:r w:rsidR="00DF528E">
        <w:t>s</w:t>
      </w:r>
      <w:ins w:id="794" w:author="Alberto D'Agostino" w:date="2025-02-03T12:39:00Z">
        <w:r w:rsidR="00506503">
          <w:t>.</w:t>
        </w:r>
      </w:ins>
      <w:r w:rsidR="00DF528E">
        <w:t xml:space="preserve"> </w:t>
      </w:r>
      <w:del w:id="795" w:author="Alberto D'Agostino" w:date="2025-02-03T12:39:00Z">
        <w:r w:rsidR="00DF528E" w:rsidDel="00506503">
          <w:delText>as well as a</w:delText>
        </w:r>
      </w:del>
      <w:ins w:id="796" w:author="Alberto D'Agostino" w:date="2025-02-03T12:39:00Z">
        <w:r w:rsidR="00506503">
          <w:t>A</w:t>
        </w:r>
      </w:ins>
      <w:r w:rsidR="00DF528E">
        <w:t xml:space="preserve"> visual representation of mineral grains orientation </w:t>
      </w:r>
      <w:ins w:id="797" w:author="Alberto D'Agostino" w:date="2025-02-03T12:40:00Z">
        <w:r w:rsidR="00DA40B4">
          <w:t xml:space="preserve">is provided </w:t>
        </w:r>
      </w:ins>
      <w:r w:rsidR="00DF528E">
        <w:t>through</w:t>
      </w:r>
      <w:r>
        <w:t xml:space="preserve"> rose</w:t>
      </w:r>
      <w:r w:rsidR="0066278D">
        <w:t xml:space="preserve"> </w:t>
      </w:r>
      <w:r>
        <w:t>diagram charts</w:t>
      </w:r>
      <w:r w:rsidR="00DF528E">
        <w:t>, both unweighted</w:t>
      </w:r>
      <w:ins w:id="798" w:author="Alberto D'Agostino" w:date="2025-02-03T12:40:00Z">
        <w:r w:rsidR="00DA40B4">
          <w:t xml:space="preserve"> (</w:t>
        </w:r>
      </w:ins>
      <w:ins w:id="799" w:author="Alberto D'Agostino" w:date="2025-02-03T12:42:00Z">
        <w:r w:rsidR="00DA40B4">
          <w:t xml:space="preserve">concentric circles indicates cumulative number of </w:t>
        </w:r>
      </w:ins>
      <w:ins w:id="800" w:author="Alberto D'Agostino" w:date="2025-02-03T12:43:00Z">
        <w:r w:rsidR="00DA40B4">
          <w:t>grain</w:t>
        </w:r>
      </w:ins>
      <w:ins w:id="801" w:author="Gianfranco Di Pietro" w:date="2025-02-04T11:48:00Z" w16du:dateUtc="2025-02-04T10:48:00Z">
        <w:r w:rsidR="00537F4E">
          <w:t>s</w:t>
        </w:r>
      </w:ins>
      <w:ins w:id="802" w:author="Alberto D'Agostino" w:date="2025-02-03T12:43:00Z">
        <w:del w:id="803" w:author="Gianfranco Di Pietro" w:date="2025-02-04T11:48:00Z" w16du:dateUtc="2025-02-04T10:48:00Z">
          <w:r w:rsidR="00DA40B4" w:rsidDel="00537F4E">
            <w:delText>s with similar orientation</w:delText>
          </w:r>
        </w:del>
        <w:r w:rsidR="00DA40B4">
          <w:t>)</w:t>
        </w:r>
      </w:ins>
      <w:r w:rsidR="00DF528E">
        <w:t xml:space="preserve"> and </w:t>
      </w:r>
      <w:commentRangeStart w:id="804"/>
      <w:commentRangeStart w:id="805"/>
      <w:commentRangeStart w:id="806"/>
      <w:r w:rsidR="00DF528E">
        <w:t>weighted on grains area</w:t>
      </w:r>
      <w:commentRangeEnd w:id="804"/>
      <w:r w:rsidR="00F05D71">
        <w:rPr>
          <w:rStyle w:val="Rimandocommento"/>
          <w:i w:val="0"/>
          <w:iCs w:val="0"/>
          <w:color w:val="auto"/>
        </w:rPr>
        <w:commentReference w:id="804"/>
      </w:r>
      <w:commentRangeEnd w:id="805"/>
      <w:r w:rsidR="00506503">
        <w:rPr>
          <w:rStyle w:val="Rimandocommento"/>
          <w:i w:val="0"/>
          <w:iCs w:val="0"/>
          <w:color w:val="auto"/>
        </w:rPr>
        <w:commentReference w:id="805"/>
      </w:r>
      <w:commentRangeEnd w:id="806"/>
      <w:r w:rsidR="00537F4E">
        <w:rPr>
          <w:rStyle w:val="Rimandocommento"/>
          <w:i w:val="0"/>
          <w:iCs w:val="0"/>
          <w:color w:val="auto"/>
        </w:rPr>
        <w:commentReference w:id="806"/>
      </w:r>
      <w:ins w:id="807" w:author="Alberto D'Agostino" w:date="2025-02-03T12:43:00Z">
        <w:r w:rsidR="00DA40B4">
          <w:t xml:space="preserve"> (concentric circles indicates cumulative area</w:t>
        </w:r>
      </w:ins>
      <w:ins w:id="808" w:author="Gianfranco Di Pietro" w:date="2025-02-04T11:47:00Z" w16du:dateUtc="2025-02-04T10:47:00Z">
        <w:r w:rsidR="00537F4E">
          <w:t xml:space="preserve"> of grains</w:t>
        </w:r>
      </w:ins>
      <w:ins w:id="809" w:author="Alberto D'Agostino" w:date="2025-02-03T12:43:00Z">
        <w:r w:rsidR="00DA40B4">
          <w:t xml:space="preserve"> in mm</w:t>
        </w:r>
        <w:r w:rsidR="00DA40B4" w:rsidRPr="00DA40B4">
          <w:rPr>
            <w:vertAlign w:val="superscript"/>
            <w:rPrChange w:id="810" w:author="Alberto D'Agostino" w:date="2025-02-03T12:44:00Z">
              <w:rPr/>
            </w:rPrChange>
          </w:rPr>
          <w:t>2</w:t>
        </w:r>
        <w:del w:id="811" w:author="Gianfranco Di Pietro" w:date="2025-02-04T11:48:00Z" w16du:dateUtc="2025-02-04T10:48:00Z">
          <w:r w:rsidR="00DA40B4" w:rsidDel="00537F4E">
            <w:delText xml:space="preserve"> of </w:delText>
          </w:r>
        </w:del>
        <w:del w:id="812" w:author="Gianfranco Di Pietro" w:date="2025-02-04T11:47:00Z" w16du:dateUtc="2025-02-04T10:47:00Z">
          <w:r w:rsidR="00DA40B4" w:rsidDel="00537F4E">
            <w:delText>grains with similar orientation</w:delText>
          </w:r>
        </w:del>
        <w:r w:rsidR="00DA40B4">
          <w:t>)</w:t>
        </w:r>
      </w:ins>
      <w:r w:rsidR="00DF528E">
        <w:t>.</w:t>
      </w:r>
    </w:p>
    <w:p w14:paraId="58776267" w14:textId="77777777" w:rsidR="00361FF1" w:rsidRDefault="00361FF1" w:rsidP="00F6028E">
      <w:pPr>
        <w:rPr>
          <w:ins w:id="813" w:author="Gianfranco Di Pietro" w:date="2025-02-04T11:53:00Z" w16du:dateUtc="2025-02-04T10:53:00Z"/>
        </w:rPr>
      </w:pPr>
      <w:bookmarkStart w:id="814" w:name="_heading=h.ruhcdf3ryp1j" w:colFirst="0" w:colLast="0"/>
      <w:bookmarkEnd w:id="814"/>
    </w:p>
    <w:p w14:paraId="4F8FE212" w14:textId="77777777" w:rsidR="0005363F" w:rsidRDefault="0005363F" w:rsidP="00F6028E">
      <w:pPr>
        <w:rPr>
          <w:ins w:id="815" w:author="Gianfranco Di Pietro" w:date="2025-02-04T11:53:00Z" w16du:dateUtc="2025-02-04T10:53:00Z"/>
        </w:rPr>
      </w:pPr>
    </w:p>
    <w:p w14:paraId="5EA759F4" w14:textId="77777777" w:rsidR="0005363F" w:rsidRDefault="0005363F" w:rsidP="00F6028E"/>
    <w:p w14:paraId="000000DF" w14:textId="0CF83D10" w:rsidR="00696B80" w:rsidRDefault="00734CE6" w:rsidP="0005363F">
      <w:pPr>
        <w:pStyle w:val="Titolo2"/>
        <w:rPr>
          <w:ins w:id="816" w:author="Gianfranco Di Pietro" w:date="2025-02-04T11:53:00Z" w16du:dateUtc="2025-02-04T10:53:00Z"/>
        </w:rPr>
      </w:pPr>
      <w:del w:id="817" w:author="Gianfranco Di Pietro" w:date="2025-02-04T11:53:00Z" w16du:dateUtc="2025-02-04T10:53:00Z">
        <w:r w:rsidRPr="0005363F" w:rsidDel="0005363F">
          <w:lastRenderedPageBreak/>
          <w:delText xml:space="preserve">2.2 </w:delText>
        </w:r>
      </w:del>
      <w:r w:rsidRPr="0005363F">
        <w:t>Three-dimensional model web viewer</w:t>
      </w:r>
    </w:p>
    <w:p w14:paraId="2528D8C8" w14:textId="77777777" w:rsidR="0005363F" w:rsidRPr="00521079" w:rsidRDefault="0005363F">
      <w:pPr>
        <w:pPrChange w:id="818" w:author="Gianfranco Di Pietro" w:date="2025-02-04T11:53:00Z" w16du:dateUtc="2025-02-04T10:53:00Z">
          <w:pPr>
            <w:pStyle w:val="Titolo2"/>
            <w:numPr>
              <w:ilvl w:val="0"/>
              <w:numId w:val="0"/>
            </w:numPr>
            <w:spacing w:line="480" w:lineRule="auto"/>
            <w:ind w:left="0" w:firstLine="0"/>
          </w:pPr>
        </w:pPrChange>
      </w:pPr>
    </w:p>
    <w:p w14:paraId="000000E0" w14:textId="3EA8526A"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representation of three-dimensional objects on the Web is done by using 3D rendering libraries of geometric models. The most widely used free and open source project is Three.JS </w:t>
      </w:r>
      <w:r w:rsidRPr="00AB19A9">
        <w:rPr>
          <w:rFonts w:ascii="Times New Roman" w:eastAsia="Times New Roman" w:hAnsi="Times New Roman" w:cs="Times New Roman"/>
          <w:sz w:val="24"/>
          <w:szCs w:val="24"/>
          <w:rPrChange w:id="819" w:author="Alberto D'Agostino" w:date="2025-02-03T10:27:00Z">
            <w:rPr>
              <w:rFonts w:ascii="Times New Roman" w:eastAsia="Times New Roman" w:hAnsi="Times New Roman" w:cs="Times New Roman"/>
              <w:sz w:val="24"/>
              <w:szCs w:val="24"/>
              <w:highlight w:val="cyan"/>
            </w:rPr>
          </w:rPrChange>
        </w:rPr>
        <w:t>(Danchilla, 2012)</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offers the ability to handle raw geometric data and models saved in standard formats. Exporting a three-dimensional geographic model into a website using Three.js is a feature already available in QGIS with the </w:t>
      </w:r>
      <w:r>
        <w:rPr>
          <w:rFonts w:ascii="Times New Roman" w:eastAsia="Times New Roman" w:hAnsi="Times New Roman" w:cs="Times New Roman"/>
          <w:i/>
          <w:sz w:val="24"/>
          <w:szCs w:val="24"/>
        </w:rPr>
        <w:t>qgis2threejs</w:t>
      </w:r>
      <w:r>
        <w:rPr>
          <w:rFonts w:ascii="Times New Roman" w:eastAsia="Times New Roman" w:hAnsi="Times New Roman" w:cs="Times New Roman"/>
          <w:sz w:val="24"/>
          <w:szCs w:val="24"/>
        </w:rPr>
        <w:t xml:space="preserve"> plugin, which is used in applications like buildings 3D visualization </w:t>
      </w:r>
      <w:r w:rsidRPr="00AB19A9">
        <w:rPr>
          <w:rFonts w:ascii="Times New Roman" w:eastAsia="Times New Roman" w:hAnsi="Times New Roman" w:cs="Times New Roman"/>
          <w:sz w:val="24"/>
          <w:szCs w:val="24"/>
          <w:rPrChange w:id="820" w:author="Alberto D'Agostino" w:date="2025-02-03T10:27:00Z">
            <w:rPr>
              <w:rFonts w:ascii="Times New Roman" w:eastAsia="Times New Roman" w:hAnsi="Times New Roman" w:cs="Times New Roman"/>
              <w:sz w:val="24"/>
              <w:szCs w:val="24"/>
              <w:highlight w:val="cyan"/>
            </w:rPr>
          </w:rPrChange>
        </w:rPr>
        <w:t>(Maestri, 2017)</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278D">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data</w:t>
      </w:r>
      <w:r w:rsidR="0066278D">
        <w:rPr>
          <w:rFonts w:ascii="Times New Roman" w:eastAsia="Times New Roman" w:hAnsi="Times New Roman" w:cs="Times New Roman"/>
          <w:sz w:val="24"/>
          <w:szCs w:val="24"/>
        </w:rPr>
        <w:t xml:space="preserve"> comes</w:t>
      </w:r>
      <w:r>
        <w:rPr>
          <w:rFonts w:ascii="Times New Roman" w:eastAsia="Times New Roman" w:hAnsi="Times New Roman" w:cs="Times New Roman"/>
          <w:sz w:val="24"/>
          <w:szCs w:val="24"/>
        </w:rPr>
        <w:t xml:space="preserve"> from other sources such as point clouds, models generated by Structure for Motion algorithms, or 3D models of microscopic structures, it is possible to take advantage of some modules of the Three.JS library for displaying files containing the models.</w:t>
      </w:r>
    </w:p>
    <w:p w14:paraId="000000E1" w14:textId="14DCAF7C"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Inside Three.JS Library a module called “KMZ Loader” allows loading a file of a complex 3D model stored in a KMZ file. The Keyhole Markup </w:t>
      </w:r>
      <w:r w:rsidR="009F0A47">
        <w:rPr>
          <w:rFonts w:ascii="Times New Roman" w:eastAsia="Times New Roman" w:hAnsi="Times New Roman" w:cs="Times New Roman"/>
          <w:sz w:val="24"/>
          <w:szCs w:val="24"/>
        </w:rPr>
        <w:t>Language</w:t>
      </w:r>
      <w:r>
        <w:rPr>
          <w:rFonts w:ascii="Times New Roman" w:eastAsia="Times New Roman" w:hAnsi="Times New Roman" w:cs="Times New Roman"/>
          <w:sz w:val="24"/>
          <w:szCs w:val="24"/>
        </w:rPr>
        <w:t xml:space="preserve"> Zipped File (KMZ</w:t>
      </w:r>
      <w:r w:rsidRPr="004570CE">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821" w:author="Alberto D'Agostino" w:date="2025-02-03T10:28:00Z">
            <w:rPr>
              <w:rFonts w:ascii="Times New Roman" w:eastAsia="Times New Roman" w:hAnsi="Times New Roman" w:cs="Times New Roman"/>
              <w:sz w:val="24"/>
              <w:szCs w:val="24"/>
              <w:highlight w:val="cyan"/>
            </w:rPr>
          </w:rPrChange>
        </w:rPr>
        <w:t>(Burggraf, 2015)</w:t>
      </w:r>
      <w:r>
        <w:rPr>
          <w:rFonts w:ascii="Times New Roman" w:eastAsia="Times New Roman" w:hAnsi="Times New Roman" w:cs="Times New Roman"/>
          <w:sz w:val="24"/>
          <w:szCs w:val="24"/>
        </w:rPr>
        <w:t xml:space="preserve"> is a ZIP archive file with models, overlays, tiles, texture, images, icons, and other network-linked </w:t>
      </w:r>
      <w:commentRangeStart w:id="822"/>
      <w:r>
        <w:rPr>
          <w:rFonts w:ascii="Times New Roman" w:eastAsia="Times New Roman" w:hAnsi="Times New Roman" w:cs="Times New Roman"/>
          <w:sz w:val="24"/>
          <w:szCs w:val="24"/>
        </w:rPr>
        <w:t xml:space="preserve">KML </w:t>
      </w:r>
      <w:commentRangeEnd w:id="822"/>
      <w:r w:rsidR="002D5373">
        <w:rPr>
          <w:rStyle w:val="Rimandocommento"/>
        </w:rPr>
        <w:commentReference w:id="822"/>
      </w:r>
      <w:ins w:id="823" w:author="Gianfranco Di Pietro" w:date="2025-02-04T11:49:00Z" w16du:dateUtc="2025-02-04T10:49:00Z">
        <w:r w:rsidR="00537F4E">
          <w:rPr>
            <w:rFonts w:ascii="Times New Roman" w:eastAsia="Times New Roman" w:hAnsi="Times New Roman" w:cs="Times New Roman"/>
            <w:sz w:val="24"/>
            <w:szCs w:val="24"/>
          </w:rPr>
          <w:t xml:space="preserve">(Keyhole Markup Language) </w:t>
        </w:r>
      </w:ins>
      <w:r>
        <w:rPr>
          <w:rFonts w:ascii="Times New Roman" w:eastAsia="Times New Roman" w:hAnsi="Times New Roman" w:cs="Times New Roman"/>
          <w:sz w:val="24"/>
          <w:szCs w:val="24"/>
        </w:rPr>
        <w:t xml:space="preserve">files, all stored in a *.KMZ file. KMZ files are created using the standard ZIP algorithm. The KML and KMZ can embed a COLLADA type 3D </w:t>
      </w:r>
      <w:r w:rsidRPr="004570CE">
        <w:rPr>
          <w:rFonts w:ascii="Times New Roman" w:eastAsia="Times New Roman" w:hAnsi="Times New Roman" w:cs="Times New Roman"/>
          <w:sz w:val="24"/>
          <w:szCs w:val="24"/>
        </w:rPr>
        <w:t xml:space="preserve">model </w:t>
      </w:r>
      <w:r w:rsidRPr="004570CE">
        <w:rPr>
          <w:rFonts w:ascii="Times New Roman" w:eastAsia="Times New Roman" w:hAnsi="Times New Roman" w:cs="Times New Roman"/>
          <w:sz w:val="24"/>
          <w:szCs w:val="24"/>
          <w:rPrChange w:id="824" w:author="Alberto D'Agostino" w:date="2025-02-03T10:28:00Z">
            <w:rPr>
              <w:rFonts w:ascii="Times New Roman" w:eastAsia="Times New Roman" w:hAnsi="Times New Roman" w:cs="Times New Roman"/>
              <w:sz w:val="24"/>
              <w:szCs w:val="24"/>
              <w:highlight w:val="cyan"/>
            </w:rPr>
          </w:rPrChange>
        </w:rPr>
        <w:t>(Arnaud</w:t>
      </w:r>
      <w:ins w:id="825" w:author="Alberto D'Agostino" w:date="2025-02-03T10:28:00Z">
        <w:r w:rsidR="004570CE" w:rsidRPr="004570CE">
          <w:rPr>
            <w:rFonts w:ascii="Times New Roman" w:eastAsia="Times New Roman" w:hAnsi="Times New Roman" w:cs="Times New Roman"/>
            <w:sz w:val="24"/>
            <w:szCs w:val="24"/>
            <w:rPrChange w:id="826" w:author="Alberto D'Agostino" w:date="2025-02-03T10:28:00Z">
              <w:rPr>
                <w:rFonts w:ascii="Times New Roman" w:eastAsia="Times New Roman" w:hAnsi="Times New Roman" w:cs="Times New Roman"/>
                <w:sz w:val="24"/>
                <w:szCs w:val="24"/>
                <w:highlight w:val="cyan"/>
              </w:rPr>
            </w:rPrChange>
          </w:rPr>
          <w:t xml:space="preserve"> &amp; Barnes</w:t>
        </w:r>
      </w:ins>
      <w:del w:id="827" w:author="Alberto D'Agostino" w:date="2025-02-03T10:28:00Z">
        <w:r w:rsidRPr="004570CE" w:rsidDel="004570CE">
          <w:rPr>
            <w:rFonts w:ascii="Times New Roman" w:eastAsia="Times New Roman" w:hAnsi="Times New Roman" w:cs="Times New Roman"/>
            <w:sz w:val="24"/>
            <w:szCs w:val="24"/>
            <w:rPrChange w:id="828" w:author="Alberto D'Agostino" w:date="2025-02-03T10:28:00Z">
              <w:rPr>
                <w:rFonts w:ascii="Times New Roman" w:eastAsia="Times New Roman" w:hAnsi="Times New Roman" w:cs="Times New Roman"/>
                <w:sz w:val="24"/>
                <w:szCs w:val="24"/>
                <w:highlight w:val="cyan"/>
              </w:rPr>
            </w:rPrChange>
          </w:rPr>
          <w:delText xml:space="preserve">, </w:delText>
        </w:r>
      </w:del>
      <w:del w:id="829" w:author="Alberto D'Agostino" w:date="2025-02-03T09:55:00Z">
        <w:r w:rsidRPr="004570CE" w:rsidDel="00494CC8">
          <w:rPr>
            <w:rFonts w:ascii="Times New Roman" w:eastAsia="Times New Roman" w:hAnsi="Times New Roman" w:cs="Times New Roman"/>
            <w:sz w:val="24"/>
            <w:szCs w:val="24"/>
            <w:rPrChange w:id="830" w:author="Alberto D'Agostino" w:date="2025-02-03T10:28:00Z">
              <w:rPr>
                <w:rFonts w:ascii="Times New Roman" w:eastAsia="Times New Roman" w:hAnsi="Times New Roman" w:cs="Times New Roman"/>
                <w:sz w:val="24"/>
                <w:szCs w:val="24"/>
                <w:highlight w:val="cyan"/>
              </w:rPr>
            </w:rPrChange>
          </w:rPr>
          <w:delText>et al.</w:delText>
        </w:r>
      </w:del>
      <w:ins w:id="831" w:author="Alberto D'Agostino" w:date="2025-02-03T10:28:00Z">
        <w:r w:rsidR="004570CE" w:rsidRPr="004570CE">
          <w:rPr>
            <w:rFonts w:ascii="Times New Roman" w:eastAsia="Times New Roman" w:hAnsi="Times New Roman" w:cs="Times New Roman"/>
            <w:iCs/>
            <w:sz w:val="24"/>
            <w:szCs w:val="24"/>
          </w:rPr>
          <w:t>,</w:t>
        </w:r>
      </w:ins>
      <w:r w:rsidRPr="004570CE">
        <w:rPr>
          <w:rFonts w:ascii="Times New Roman" w:eastAsia="Times New Roman" w:hAnsi="Times New Roman" w:cs="Times New Roman"/>
          <w:sz w:val="24"/>
          <w:szCs w:val="24"/>
          <w:rPrChange w:id="832" w:author="Alberto D'Agostino" w:date="2025-02-03T10:28:00Z">
            <w:rPr>
              <w:rFonts w:ascii="Times New Roman" w:eastAsia="Times New Roman" w:hAnsi="Times New Roman" w:cs="Times New Roman"/>
              <w:sz w:val="24"/>
              <w:szCs w:val="24"/>
              <w:highlight w:val="cyan"/>
            </w:rPr>
          </w:rPrChange>
        </w:rPr>
        <w:t xml:space="preserve"> 2006)</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 XML-based schema that facilitates the lossless exchange of 3D assets between various 3D modeling and rendering </w:t>
      </w:r>
      <w:r w:rsidRPr="004570CE">
        <w:rPr>
          <w:rFonts w:ascii="Times New Roman" w:eastAsia="Times New Roman" w:hAnsi="Times New Roman" w:cs="Times New Roman"/>
          <w:sz w:val="24"/>
          <w:szCs w:val="24"/>
        </w:rPr>
        <w:t xml:space="preserve">applications </w:t>
      </w:r>
      <w:r w:rsidRPr="004570CE">
        <w:rPr>
          <w:rFonts w:ascii="Times New Roman" w:eastAsia="Times New Roman" w:hAnsi="Times New Roman" w:cs="Times New Roman"/>
          <w:sz w:val="24"/>
          <w:szCs w:val="24"/>
          <w:rPrChange w:id="833" w:author="Alberto D'Agostino" w:date="2025-02-03T10:29:00Z">
            <w:rPr>
              <w:rFonts w:ascii="Times New Roman" w:eastAsia="Times New Roman" w:hAnsi="Times New Roman" w:cs="Times New Roman"/>
              <w:sz w:val="24"/>
              <w:szCs w:val="24"/>
              <w:highlight w:val="cyan"/>
            </w:rPr>
          </w:rPrChange>
        </w:rPr>
        <w:t xml:space="preserve">(Preda </w:t>
      </w:r>
      <w:del w:id="834" w:author="Alberto D'Agostino" w:date="2025-02-03T09:55:00Z">
        <w:r w:rsidRPr="004570CE" w:rsidDel="00494CC8">
          <w:rPr>
            <w:rFonts w:ascii="Times New Roman" w:eastAsia="Times New Roman" w:hAnsi="Times New Roman" w:cs="Times New Roman"/>
            <w:sz w:val="24"/>
            <w:szCs w:val="24"/>
            <w:rPrChange w:id="835" w:author="Alberto D'Agostino" w:date="2025-02-03T10:29:00Z">
              <w:rPr>
                <w:rFonts w:ascii="Times New Roman" w:eastAsia="Times New Roman" w:hAnsi="Times New Roman" w:cs="Times New Roman"/>
                <w:sz w:val="24"/>
                <w:szCs w:val="24"/>
                <w:highlight w:val="cyan"/>
              </w:rPr>
            </w:rPrChange>
          </w:rPr>
          <w:delText>et al.</w:delText>
        </w:r>
      </w:del>
      <w:ins w:id="836" w:author="Alberto D'Agostino" w:date="2025-02-03T09:55:00Z">
        <w:r w:rsidR="00494CC8" w:rsidRPr="004570CE">
          <w:rPr>
            <w:rFonts w:ascii="Times New Roman" w:eastAsia="Times New Roman" w:hAnsi="Times New Roman" w:cs="Times New Roman"/>
            <w:i/>
            <w:sz w:val="24"/>
            <w:szCs w:val="24"/>
          </w:rPr>
          <w:t>et al.</w:t>
        </w:r>
      </w:ins>
      <w:r w:rsidRPr="004570CE">
        <w:rPr>
          <w:rFonts w:ascii="Times New Roman" w:eastAsia="Times New Roman" w:hAnsi="Times New Roman" w:cs="Times New Roman"/>
          <w:sz w:val="24"/>
          <w:szCs w:val="24"/>
          <w:rPrChange w:id="837" w:author="Alberto D'Agostino" w:date="2025-02-03T10:29:00Z">
            <w:rPr>
              <w:rFonts w:ascii="Times New Roman" w:eastAsia="Times New Roman" w:hAnsi="Times New Roman" w:cs="Times New Roman"/>
              <w:sz w:val="24"/>
              <w:szCs w:val="24"/>
              <w:highlight w:val="cyan"/>
            </w:rPr>
          </w:rPrChange>
        </w:rPr>
        <w:t>, 2010)</w:t>
      </w:r>
      <w:r w:rsidRPr="004570CE">
        <w:rPr>
          <w:rFonts w:ascii="Times New Roman" w:eastAsia="Times New Roman" w:hAnsi="Times New Roman" w:cs="Times New Roman"/>
          <w:sz w:val="24"/>
          <w:szCs w:val="24"/>
        </w:rPr>
        <w:t>. A</w:t>
      </w:r>
      <w:r>
        <w:rPr>
          <w:rFonts w:ascii="Times New Roman" w:eastAsia="Times New Roman" w:hAnsi="Times New Roman" w:cs="Times New Roman"/>
          <w:sz w:val="24"/>
          <w:szCs w:val="24"/>
        </w:rPr>
        <w:t xml:space="preserve"> KMZ data package therefore can contain complex 3D models, textures, and additional elements. Export to KMZ or COLLADA format is a widely used feature in most “Structure from Motion” software, such as Agisoft Metashape </w:t>
      </w:r>
      <w:r w:rsidRPr="004570CE">
        <w:rPr>
          <w:rFonts w:ascii="Times New Roman" w:eastAsia="Times New Roman" w:hAnsi="Times New Roman" w:cs="Times New Roman"/>
          <w:sz w:val="24"/>
          <w:szCs w:val="24"/>
          <w:rPrChange w:id="838" w:author="Alberto D'Agostino" w:date="2025-02-03T10:30:00Z">
            <w:rPr>
              <w:rFonts w:ascii="Times New Roman" w:eastAsia="Times New Roman" w:hAnsi="Times New Roman" w:cs="Times New Roman"/>
              <w:sz w:val="24"/>
              <w:szCs w:val="24"/>
              <w:highlight w:val="cyan"/>
            </w:rPr>
          </w:rPrChange>
        </w:rPr>
        <w:t>(Rahman</w:t>
      </w:r>
      <w:ins w:id="839" w:author="Alberto D'Agostino" w:date="2025-02-03T10:29:00Z">
        <w:r w:rsidR="004570CE" w:rsidRPr="004570CE">
          <w:rPr>
            <w:rFonts w:ascii="Times New Roman" w:eastAsia="Times New Roman" w:hAnsi="Times New Roman" w:cs="Times New Roman"/>
            <w:sz w:val="24"/>
            <w:szCs w:val="24"/>
            <w:rPrChange w:id="840" w:author="Alberto D'Agostino" w:date="2025-02-03T10:30:00Z">
              <w:rPr>
                <w:rFonts w:ascii="Times New Roman" w:eastAsia="Times New Roman" w:hAnsi="Times New Roman" w:cs="Times New Roman"/>
                <w:sz w:val="24"/>
                <w:szCs w:val="24"/>
                <w:highlight w:val="cyan"/>
              </w:rPr>
            </w:rPrChange>
          </w:rPr>
          <w:t xml:space="preserve"> &amp; Cahyono</w:t>
        </w:r>
      </w:ins>
      <w:r w:rsidRPr="004570CE">
        <w:rPr>
          <w:rFonts w:ascii="Times New Roman" w:eastAsia="Times New Roman" w:hAnsi="Times New Roman" w:cs="Times New Roman"/>
          <w:sz w:val="24"/>
          <w:szCs w:val="24"/>
          <w:rPrChange w:id="841" w:author="Alberto D'Agostino" w:date="2025-02-03T10:30:00Z">
            <w:rPr>
              <w:rFonts w:ascii="Times New Roman" w:eastAsia="Times New Roman" w:hAnsi="Times New Roman" w:cs="Times New Roman"/>
              <w:sz w:val="24"/>
              <w:szCs w:val="24"/>
              <w:highlight w:val="cyan"/>
            </w:rPr>
          </w:rPrChange>
        </w:rPr>
        <w:t>, 2023).</w:t>
      </w:r>
      <w:r>
        <w:rPr>
          <w:rFonts w:ascii="Times New Roman" w:eastAsia="Times New Roman" w:hAnsi="Times New Roman" w:cs="Times New Roman"/>
          <w:sz w:val="24"/>
          <w:szCs w:val="24"/>
        </w:rPr>
        <w:t xml:space="preserve"> KMZ files extremely reduce the inputs that must be entered into JavaScript code to display a 3D model. </w:t>
      </w:r>
    </w:p>
    <w:p w14:paraId="000000E2" w14:textId="29710464" w:rsidR="00696B80" w:rsidRDefault="00734CE6">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To complete the procedure, just the relative position inside the scene has to be defined and, optionally, a few default settings for lighting and other rendering features may be tweaked. It is also relatively simple to develop a script that generates an HTML element with a pre-configured viewer for a 3D Model. A flow chart of the proposed methodology related to generating a static web page to display a KMZ model is illustrated in</w:t>
      </w:r>
      <w:r w:rsidR="00505697" w:rsidRPr="00256F1E">
        <w:rPr>
          <w:rFonts w:ascii="Times New Roman" w:eastAsia="Times New Roman" w:hAnsi="Times New Roman" w:cs="Times New Roman"/>
          <w:sz w:val="24"/>
          <w:szCs w:val="24"/>
        </w:rPr>
        <w:t xml:space="preserve"> </w:t>
      </w:r>
      <w:r w:rsidR="00505697" w:rsidRPr="00256F1E">
        <w:rPr>
          <w:rFonts w:ascii="Times New Roman" w:eastAsia="Times New Roman" w:hAnsi="Times New Roman" w:cs="Times New Roman"/>
          <w:sz w:val="24"/>
          <w:szCs w:val="24"/>
        </w:rPr>
        <w:fldChar w:fldCharType="begin"/>
      </w:r>
      <w:r w:rsidR="00505697" w:rsidRPr="009F0A47">
        <w:rPr>
          <w:rFonts w:ascii="Times New Roman" w:eastAsia="Times New Roman" w:hAnsi="Times New Roman" w:cs="Times New Roman"/>
          <w:sz w:val="24"/>
          <w:szCs w:val="24"/>
        </w:rPr>
        <w:instrText xml:space="preserve"> REF _Ref186871712 \h </w:instrText>
      </w:r>
      <w:r w:rsidR="009F0A47" w:rsidRPr="009F0A47">
        <w:rPr>
          <w:rFonts w:ascii="Times New Roman" w:eastAsia="Times New Roman" w:hAnsi="Times New Roman" w:cs="Times New Roman"/>
          <w:sz w:val="24"/>
          <w:szCs w:val="24"/>
        </w:rPr>
        <w:instrText xml:space="preserve"> \* MERGEFORMAT </w:instrText>
      </w:r>
      <w:r w:rsidR="00505697" w:rsidRPr="00256F1E">
        <w:rPr>
          <w:rFonts w:ascii="Times New Roman" w:eastAsia="Times New Roman" w:hAnsi="Times New Roman" w:cs="Times New Roman"/>
          <w:sz w:val="24"/>
          <w:szCs w:val="24"/>
        </w:rPr>
      </w:r>
      <w:r w:rsidR="00505697" w:rsidRPr="00256F1E">
        <w:rPr>
          <w:rFonts w:ascii="Times New Roman" w:eastAsia="Times New Roman" w:hAnsi="Times New Roman" w:cs="Times New Roman"/>
          <w:sz w:val="24"/>
          <w:szCs w:val="24"/>
        </w:rPr>
        <w:fldChar w:fldCharType="separate"/>
      </w:r>
      <w:r w:rsidR="00505697" w:rsidRPr="00F6028E">
        <w:rPr>
          <w:rFonts w:ascii="Times New Roman" w:hAnsi="Times New Roman" w:cs="Times New Roman"/>
          <w:sz w:val="24"/>
          <w:szCs w:val="24"/>
        </w:rPr>
        <w:t xml:space="preserve">Figure </w:t>
      </w:r>
      <w:r w:rsidR="00505697" w:rsidRPr="00F6028E">
        <w:rPr>
          <w:rFonts w:ascii="Times New Roman" w:hAnsi="Times New Roman" w:cs="Times New Roman"/>
          <w:noProof/>
          <w:sz w:val="24"/>
          <w:szCs w:val="24"/>
        </w:rPr>
        <w:t>8</w:t>
      </w:r>
      <w:r w:rsidR="00505697" w:rsidRPr="00256F1E">
        <w:rPr>
          <w:rFonts w:ascii="Times New Roman" w:eastAsia="Times New Roman" w:hAnsi="Times New Roman" w:cs="Times New Roman"/>
          <w:sz w:val="24"/>
          <w:szCs w:val="24"/>
        </w:rPr>
        <w:fldChar w:fldCharType="end"/>
      </w:r>
      <w:r w:rsidR="00505697" w:rsidRPr="00256F1E">
        <w:rPr>
          <w:rFonts w:ascii="Times New Roman" w:eastAsia="Times New Roman" w:hAnsi="Times New Roman" w:cs="Times New Roman"/>
          <w:sz w:val="24"/>
          <w:szCs w:val="24"/>
        </w:rPr>
        <w:t>.</w:t>
      </w:r>
    </w:p>
    <w:p w14:paraId="000000E4" w14:textId="7CEA2391" w:rsidR="00696B80" w:rsidRPr="00275D79" w:rsidDel="004720E1" w:rsidRDefault="00906398" w:rsidP="00F6028E">
      <w:pPr>
        <w:spacing w:line="480" w:lineRule="auto"/>
        <w:jc w:val="both"/>
        <w:rPr>
          <w:del w:id="842" w:author="Gianfranco Di Pietro" w:date="2025-02-05T11:25:00Z" w16du:dateUtc="2025-02-05T10:25:00Z"/>
          <w:rFonts w:ascii="Times New Roman" w:eastAsia="Times New Roman" w:hAnsi="Times New Roman" w:cs="Times New Roman"/>
          <w:sz w:val="24"/>
          <w:szCs w:val="24"/>
        </w:rPr>
      </w:pPr>
      <w:bookmarkStart w:id="843" w:name="_heading=h.yfsnxfbjdsau" w:colFirst="0" w:colLast="0"/>
      <w:bookmarkEnd w:id="843"/>
      <w:r w:rsidRPr="00275D79">
        <w:rPr>
          <w:rFonts w:ascii="Times New Roman" w:eastAsia="Times New Roman" w:hAnsi="Times New Roman" w:cs="Times New Roman"/>
          <w:noProof/>
          <w:sz w:val="24"/>
          <w:szCs w:val="24"/>
        </w:rPr>
        <w:lastRenderedPageBreak/>
        <w:drawing>
          <wp:anchor distT="114300" distB="114300" distL="114300" distR="114300" simplePos="0" relativeHeight="251659264" behindDoc="0" locked="0" layoutInCell="1" hidden="0" allowOverlap="1" wp14:anchorId="646D8A01" wp14:editId="0033B460">
            <wp:simplePos x="0" y="0"/>
            <wp:positionH relativeFrom="column">
              <wp:posOffset>586105</wp:posOffset>
            </wp:positionH>
            <wp:positionV relativeFrom="paragraph">
              <wp:posOffset>111760</wp:posOffset>
            </wp:positionV>
            <wp:extent cx="4164330" cy="6410325"/>
            <wp:effectExtent l="0" t="0" r="1270" b="3175"/>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4164330" cy="6410325"/>
                    </a:xfrm>
                    <a:prstGeom prst="rect">
                      <a:avLst/>
                    </a:prstGeom>
                    <a:ln/>
                  </pic:spPr>
                </pic:pic>
              </a:graphicData>
            </a:graphic>
            <wp14:sizeRelH relativeFrom="margin">
              <wp14:pctWidth>0</wp14:pctWidth>
            </wp14:sizeRelH>
          </wp:anchor>
        </w:drawing>
      </w:r>
      <w:sdt>
        <w:sdtPr>
          <w:rPr>
            <w:rFonts w:ascii="Times New Roman" w:eastAsia="Times New Roman" w:hAnsi="Times New Roman" w:cs="Times New Roman"/>
            <w:sz w:val="24"/>
            <w:szCs w:val="24"/>
          </w:rPr>
          <w:tag w:val="goog_rdk_8"/>
          <w:id w:val="-1068725708"/>
        </w:sdtPr>
        <w:sdtContent>
          <w:sdt>
            <w:sdtPr>
              <w:rPr>
                <w:rFonts w:ascii="Times New Roman" w:eastAsia="Times New Roman" w:hAnsi="Times New Roman" w:cs="Times New Roman"/>
                <w:sz w:val="24"/>
                <w:szCs w:val="24"/>
              </w:rPr>
              <w:tag w:val="goog_rdk_7"/>
              <w:id w:val="1272204440"/>
            </w:sdtPr>
            <w:sdtContent>
              <w:r w:rsidR="00361FF1">
                <w:rPr>
                  <w:noProof/>
                </w:rPr>
                <mc:AlternateContent>
                  <mc:Choice Requires="wps">
                    <w:drawing>
                      <wp:anchor distT="0" distB="0" distL="114300" distR="114300" simplePos="0" relativeHeight="251695104" behindDoc="0" locked="0" layoutInCell="1" allowOverlap="1" wp14:anchorId="3214E2F4" wp14:editId="0CD147B5">
                        <wp:simplePos x="0" y="0"/>
                        <wp:positionH relativeFrom="column">
                          <wp:posOffset>581660</wp:posOffset>
                        </wp:positionH>
                        <wp:positionV relativeFrom="paragraph">
                          <wp:posOffset>6581775</wp:posOffset>
                        </wp:positionV>
                        <wp:extent cx="4170680" cy="635"/>
                        <wp:effectExtent l="0" t="0" r="0" b="12065"/>
                        <wp:wrapTopAndBottom/>
                        <wp:docPr id="1882233752" name="Casella di tes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78CCB215" w14:textId="34487948" w:rsidR="00FC2175" w:rsidRPr="00B729DE" w:rsidRDefault="00FC2175" w:rsidP="00361FF1">
                                    <w:pPr>
                                      <w:pStyle w:val="Didascalia"/>
                                      <w:rPr>
                                        <w:rFonts w:ascii="Times New Roman" w:eastAsia="Times New Roman" w:hAnsi="Times New Roman" w:cs="Times New Roman"/>
                                      </w:rPr>
                                    </w:pPr>
                                    <w:bookmarkStart w:id="844" w:name="_Ref186871712"/>
                                    <w:r>
                                      <w:t xml:space="preserve">Figure </w:t>
                                    </w:r>
                                    <w:fldSimple w:instr=" SEQ Figure \* ARABIC ">
                                      <w:r>
                                        <w:rPr>
                                          <w:noProof/>
                                        </w:rPr>
                                        <w:t>8</w:t>
                                      </w:r>
                                    </w:fldSimple>
                                    <w:bookmarkEnd w:id="844"/>
                                    <w:r>
                                      <w:t xml:space="preserve"> The 3D geological models web viewer features and simplified creation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E2F4" id="_x0000_s1027" type="#_x0000_t202" style="position:absolute;left:0;text-align:left;margin-left:45.8pt;margin-top:518.25pt;width:32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" stroked="f">
                        <v:textbox style="mso-fit-shape-to-text:t" inset="0,0,0,0">
                          <w:txbxContent>
                            <w:p w14:paraId="78CCB215" w14:textId="34487948" w:rsidR="00FC2175" w:rsidRPr="00B729DE" w:rsidRDefault="00FC2175" w:rsidP="00361FF1">
                              <w:pPr>
                                <w:pStyle w:val="Didascalia"/>
                                <w:rPr>
                                  <w:rFonts w:ascii="Times New Roman" w:eastAsia="Times New Roman" w:hAnsi="Times New Roman" w:cs="Times New Roman"/>
                                </w:rPr>
                              </w:pPr>
                              <w:bookmarkStart w:id="910" w:name="_Ref186871712"/>
                              <w:r>
                                <w:t xml:space="preserve">Figure </w:t>
                              </w:r>
                              <w:r w:rsidR="0067076A">
                                <w:fldChar w:fldCharType="begin"/>
                              </w:r>
                              <w:r w:rsidR="0067076A">
                                <w:instrText xml:space="preserve"> SEQ Figure \* ARABIC </w:instrText>
                              </w:r>
                              <w:r w:rsidR="0067076A">
                                <w:fldChar w:fldCharType="separate"/>
                              </w:r>
                              <w:r>
                                <w:rPr>
                                  <w:noProof/>
                                </w:rPr>
                                <w:t>8</w:t>
                              </w:r>
                              <w:r w:rsidR="0067076A">
                                <w:rPr>
                                  <w:noProof/>
                                </w:rPr>
                                <w:fldChar w:fldCharType="end"/>
                              </w:r>
                              <w:bookmarkEnd w:id="910"/>
                              <w:r>
                                <w:t xml:space="preserve"> The 3D geological models web viewer features and simplified creation process</w:t>
                              </w:r>
                            </w:p>
                          </w:txbxContent>
                        </v:textbox>
                        <w10:wrap type="topAndBottom"/>
                      </v:shape>
                    </w:pict>
                  </mc:Fallback>
                </mc:AlternateContent>
              </w:r>
            </w:sdtContent>
          </w:sdt>
        </w:sdtContent>
      </w:sdt>
      <w:bookmarkStart w:id="845" w:name="_heading=h.di8u25ykg0dt" w:colFirst="0" w:colLast="0"/>
      <w:bookmarkEnd w:id="845"/>
      <w:r w:rsidR="00734CE6" w:rsidRPr="00275D79">
        <w:rPr>
          <w:rFonts w:ascii="Times New Roman" w:eastAsia="Times New Roman" w:hAnsi="Times New Roman" w:cs="Times New Roman"/>
          <w:sz w:val="24"/>
          <w:szCs w:val="24"/>
        </w:rPr>
        <w:t>Compared with the procedure explained in the previous paragraph, the HTML code of a static web page in this case is simpler</w:t>
      </w:r>
      <w:r w:rsidR="009F0A47">
        <w:rPr>
          <w:rFonts w:ascii="Times New Roman" w:eastAsia="Times New Roman" w:hAnsi="Times New Roman" w:cs="Times New Roman"/>
          <w:sz w:val="24"/>
          <w:szCs w:val="24"/>
        </w:rPr>
        <w:t>. By</w:t>
      </w:r>
      <w:r w:rsidR="00734CE6" w:rsidRPr="00275D79">
        <w:rPr>
          <w:rFonts w:ascii="Times New Roman" w:eastAsia="Times New Roman" w:hAnsi="Times New Roman" w:cs="Times New Roman"/>
          <w:sz w:val="24"/>
          <w:szCs w:val="24"/>
        </w:rPr>
        <w:t xml:space="preserve"> </w:t>
      </w:r>
      <w:r w:rsidR="009F0A47" w:rsidRPr="00275D79">
        <w:rPr>
          <w:rFonts w:ascii="Times New Roman" w:eastAsia="Times New Roman" w:hAnsi="Times New Roman" w:cs="Times New Roman"/>
          <w:sz w:val="24"/>
          <w:szCs w:val="24"/>
        </w:rPr>
        <w:t>tak</w:t>
      </w:r>
      <w:r w:rsidR="009F0A47">
        <w:rPr>
          <w:rFonts w:ascii="Times New Roman" w:eastAsia="Times New Roman" w:hAnsi="Times New Roman" w:cs="Times New Roman"/>
          <w:sz w:val="24"/>
          <w:szCs w:val="24"/>
        </w:rPr>
        <w:t>ing</w:t>
      </w:r>
      <w:r w:rsidR="009F0A47" w:rsidRPr="00275D79">
        <w:rPr>
          <w:rFonts w:ascii="Times New Roman" w:eastAsia="Times New Roman" w:hAnsi="Times New Roman" w:cs="Times New Roman"/>
          <w:sz w:val="24"/>
          <w:szCs w:val="24"/>
        </w:rPr>
        <w:t xml:space="preserve"> </w:t>
      </w:r>
      <w:r w:rsidR="00734CE6" w:rsidRPr="00275D79">
        <w:rPr>
          <w:rFonts w:ascii="Times New Roman" w:eastAsia="Times New Roman" w:hAnsi="Times New Roman" w:cs="Times New Roman"/>
          <w:sz w:val="24"/>
          <w:szCs w:val="24"/>
        </w:rPr>
        <w:t>advantage of the Python environment</w:t>
      </w:r>
      <w:r w:rsidR="009F0A47">
        <w:rPr>
          <w:rFonts w:ascii="Times New Roman" w:eastAsia="Times New Roman" w:hAnsi="Times New Roman" w:cs="Times New Roman"/>
          <w:sz w:val="24"/>
          <w:szCs w:val="24"/>
        </w:rPr>
        <w:t>,</w:t>
      </w:r>
      <w:r w:rsidR="00734CE6" w:rsidRPr="00275D79">
        <w:rPr>
          <w:rFonts w:ascii="Times New Roman" w:eastAsia="Times New Roman" w:hAnsi="Times New Roman" w:cs="Times New Roman"/>
          <w:sz w:val="24"/>
          <w:szCs w:val="24"/>
        </w:rPr>
        <w:t xml:space="preserve"> </w:t>
      </w:r>
      <w:r w:rsidR="009F0A47" w:rsidRPr="009F0A47">
        <w:rPr>
          <w:rFonts w:ascii="Times New Roman" w:eastAsia="Times New Roman" w:hAnsi="Times New Roman" w:cs="Times New Roman"/>
          <w:sz w:val="24"/>
          <w:szCs w:val="24"/>
        </w:rPr>
        <w:t>an HTML template that included the required JavaScript and CSS libraries</w:t>
      </w:r>
      <w:r w:rsidR="009F0A47" w:rsidRPr="009F0A47" w:rsidDel="009F0A47">
        <w:rPr>
          <w:rFonts w:ascii="Times New Roman" w:eastAsia="Times New Roman" w:hAnsi="Times New Roman" w:cs="Times New Roman"/>
          <w:sz w:val="24"/>
          <w:szCs w:val="24"/>
        </w:rPr>
        <w:t xml:space="preserve"> </w:t>
      </w:r>
      <w:r w:rsidR="009F0A47">
        <w:rPr>
          <w:rFonts w:ascii="Times New Roman" w:eastAsia="Times New Roman" w:hAnsi="Times New Roman" w:cs="Times New Roman"/>
          <w:sz w:val="24"/>
          <w:szCs w:val="24"/>
        </w:rPr>
        <w:t>was generated</w:t>
      </w:r>
      <w:r w:rsidR="00734CE6" w:rsidRPr="00275D79">
        <w:rPr>
          <w:rFonts w:ascii="Times New Roman" w:eastAsia="Times New Roman" w:hAnsi="Times New Roman" w:cs="Times New Roman"/>
          <w:sz w:val="24"/>
          <w:szCs w:val="24"/>
        </w:rPr>
        <w:t>.</w:t>
      </w:r>
      <w:del w:id="846" w:author="Alberto D'Agostino" w:date="2025-02-03T12:17:00Z">
        <w:r w:rsidR="00734CE6" w:rsidRPr="00275D79" w:rsidDel="009E0817">
          <w:rPr>
            <w:rFonts w:ascii="Times New Roman" w:eastAsia="Times New Roman" w:hAnsi="Times New Roman" w:cs="Times New Roman"/>
            <w:sz w:val="24"/>
            <w:szCs w:val="24"/>
          </w:rPr>
          <w:delText xml:space="preserve"> </w:delText>
        </w:r>
      </w:del>
      <w:ins w:id="847" w:author="Alberto D'Agostino" w:date="2025-02-03T12:17:00Z">
        <w:r w:rsidR="009E0817">
          <w:rPr>
            <w:rFonts w:ascii="Times New Roman" w:eastAsia="Times New Roman" w:hAnsi="Times New Roman" w:cs="Times New Roman"/>
            <w:sz w:val="24"/>
            <w:szCs w:val="24"/>
          </w:rPr>
          <w:t xml:space="preserve"> </w:t>
        </w:r>
      </w:ins>
      <w:r w:rsidR="00734CE6" w:rsidRPr="00275D79">
        <w:rPr>
          <w:rFonts w:ascii="Times New Roman" w:eastAsia="Times New Roman" w:hAnsi="Times New Roman" w:cs="Times New Roman"/>
          <w:sz w:val="24"/>
          <w:szCs w:val="24"/>
        </w:rPr>
        <w:t xml:space="preserve">Within the template, </w:t>
      </w:r>
      <w:ins w:id="848" w:author="Alberto D'Agostino" w:date="2025-02-03T12:17:00Z">
        <w:r w:rsidR="009E0817" w:rsidRPr="009E0817">
          <w:rPr>
            <w:rFonts w:ascii="Times New Roman" w:eastAsia="Times New Roman" w:hAnsi="Times New Roman" w:cs="Times New Roman"/>
            <w:sz w:val="24"/>
            <w:szCs w:val="24"/>
          </w:rPr>
          <w:t>variables managed by Python were added,</w:t>
        </w:r>
        <w:r w:rsidR="009E0817">
          <w:rPr>
            <w:rFonts w:ascii="Times New Roman" w:eastAsia="Times New Roman" w:hAnsi="Times New Roman" w:cs="Times New Roman"/>
            <w:sz w:val="24"/>
            <w:szCs w:val="24"/>
          </w:rPr>
          <w:t xml:space="preserve"> </w:t>
        </w:r>
      </w:ins>
      <w:commentRangeStart w:id="849"/>
      <w:del w:id="850" w:author="Alberto D'Agostino" w:date="2025-02-03T12:17:00Z">
        <w:r w:rsidR="00734CE6" w:rsidRPr="00275D79" w:rsidDel="009E0817">
          <w:rPr>
            <w:rFonts w:ascii="Times New Roman" w:eastAsia="Times New Roman" w:hAnsi="Times New Roman" w:cs="Times New Roman"/>
            <w:sz w:val="24"/>
            <w:szCs w:val="24"/>
          </w:rPr>
          <w:delText>Python-managed variables were inserted that</w:delText>
        </w:r>
      </w:del>
      <w:ins w:id="851" w:author="Alberto D'Agostino" w:date="2025-02-03T12:17:00Z">
        <w:r w:rsidR="009E0817">
          <w:rPr>
            <w:rFonts w:ascii="Times New Roman" w:eastAsia="Times New Roman" w:hAnsi="Times New Roman" w:cs="Times New Roman"/>
            <w:sz w:val="24"/>
            <w:szCs w:val="24"/>
          </w:rPr>
          <w:t>which</w:t>
        </w:r>
      </w:ins>
      <w:r w:rsidR="00734CE6" w:rsidRPr="00275D79">
        <w:rPr>
          <w:rFonts w:ascii="Times New Roman" w:eastAsia="Times New Roman" w:hAnsi="Times New Roman" w:cs="Times New Roman"/>
          <w:sz w:val="24"/>
          <w:szCs w:val="24"/>
        </w:rPr>
        <w:t xml:space="preserve"> will be replaced with the processed HTML code</w:t>
      </w:r>
      <w:commentRangeEnd w:id="849"/>
      <w:r w:rsidR="00A45BD5">
        <w:rPr>
          <w:rStyle w:val="Rimandocommento"/>
        </w:rPr>
        <w:commentReference w:id="849"/>
      </w:r>
      <w:del w:id="852" w:author="Gianfranco Di Pietro" w:date="2025-02-04T11:49:00Z" w16du:dateUtc="2025-02-04T10:49:00Z">
        <w:r w:rsidR="00734CE6" w:rsidRPr="00275D79" w:rsidDel="00537F4E">
          <w:rPr>
            <w:rFonts w:ascii="Times New Roman" w:eastAsia="Times New Roman" w:hAnsi="Times New Roman" w:cs="Times New Roman"/>
            <w:sz w:val="24"/>
            <w:szCs w:val="24"/>
          </w:rPr>
          <w:delText xml:space="preserve">. </w:delText>
        </w:r>
      </w:del>
      <w:customXmlDelRangeStart w:id="853" w:author="Gianfranco Di Pietro" w:date="2025-02-04T11:49:00Z"/>
      <w:sdt>
        <w:sdtPr>
          <w:rPr>
            <w:rFonts w:ascii="Times New Roman" w:eastAsia="Times New Roman" w:hAnsi="Times New Roman" w:cs="Times New Roman"/>
            <w:sz w:val="24"/>
            <w:szCs w:val="24"/>
          </w:rPr>
          <w:tag w:val="goog_rdk_9"/>
          <w:id w:val="1270975689"/>
        </w:sdtPr>
        <w:sdtContent>
          <w:customXmlDelRangeEnd w:id="853"/>
          <w:customXmlDelRangeStart w:id="854" w:author="Gianfranco Di Pietro" w:date="2025-02-04T11:49:00Z"/>
        </w:sdtContent>
      </w:sdt>
      <w:customXmlDelRangeEnd w:id="854"/>
      <w:ins w:id="855" w:author="Gianfranco Di Pietro" w:date="2025-02-04T11:49:00Z" w16du:dateUtc="2025-02-04T10:49:00Z">
        <w:r w:rsidR="00537F4E">
          <w:rPr>
            <w:rFonts w:ascii="Times New Roman" w:eastAsia="Times New Roman" w:hAnsi="Times New Roman" w:cs="Times New Roman"/>
            <w:sz w:val="24"/>
            <w:szCs w:val="24"/>
          </w:rPr>
          <w:t>.</w:t>
        </w:r>
      </w:ins>
      <w:ins w:id="856" w:author="Gianfranco Di Pietro" w:date="2025-02-05T11:25:00Z" w16du:dateUtc="2025-02-05T10:25:00Z">
        <w:r w:rsidR="004720E1">
          <w:rPr>
            <w:rFonts w:ascii="Times New Roman" w:eastAsia="Times New Roman" w:hAnsi="Times New Roman" w:cs="Times New Roman"/>
            <w:sz w:val="24"/>
            <w:szCs w:val="24"/>
          </w:rPr>
          <w:t xml:space="preserve"> </w:t>
        </w:r>
      </w:ins>
    </w:p>
    <w:p w14:paraId="000000E5" w14:textId="67F8E85C" w:rsidR="00696B80" w:rsidDel="00426053" w:rsidRDefault="00734CE6">
      <w:pPr>
        <w:spacing w:line="480" w:lineRule="auto"/>
        <w:jc w:val="both"/>
        <w:rPr>
          <w:del w:id="857" w:author="Gianfranco Di Pietro" w:date="2025-02-05T11:24:00Z" w16du:dateUtc="2025-02-05T10:24:00Z"/>
          <w:rFonts w:ascii="Times New Roman" w:eastAsia="Times New Roman" w:hAnsi="Times New Roman" w:cs="Times New Roman"/>
          <w:sz w:val="24"/>
          <w:szCs w:val="24"/>
        </w:rPr>
        <w:pPrChange w:id="858" w:author="Gianfranco Di Pietro" w:date="2025-02-05T11:24:00Z" w16du:dateUtc="2025-02-05T10:24:00Z">
          <w:pPr>
            <w:spacing w:line="480" w:lineRule="auto"/>
          </w:pPr>
        </w:pPrChange>
      </w:pPr>
      <w:bookmarkStart w:id="859" w:name="_heading=h.krma840w2be" w:colFirst="0" w:colLast="0"/>
      <w:bookmarkEnd w:id="859"/>
      <w:r w:rsidRPr="00275D79">
        <w:rPr>
          <w:rFonts w:ascii="Times New Roman" w:eastAsia="Times New Roman" w:hAnsi="Times New Roman" w:cs="Times New Roman"/>
          <w:sz w:val="24"/>
          <w:szCs w:val="24"/>
        </w:rPr>
        <w:t xml:space="preserve">Inside a </w:t>
      </w:r>
      <w:r w:rsidR="009F0A47">
        <w:rPr>
          <w:rFonts w:ascii="Times New Roman" w:eastAsia="Times New Roman" w:hAnsi="Times New Roman" w:cs="Times New Roman"/>
          <w:sz w:val="24"/>
          <w:szCs w:val="24"/>
        </w:rPr>
        <w:t>module</w:t>
      </w:r>
      <w:r w:rsidR="009F0A47" w:rsidRPr="00275D79">
        <w:rPr>
          <w:rFonts w:ascii="Times New Roman" w:eastAsia="Times New Roman" w:hAnsi="Times New Roman" w:cs="Times New Roman"/>
          <w:sz w:val="24"/>
          <w:szCs w:val="24"/>
        </w:rPr>
        <w:t xml:space="preserve"> </w:t>
      </w:r>
      <w:r w:rsidRPr="00275D79">
        <w:rPr>
          <w:rFonts w:ascii="Times New Roman" w:eastAsia="Times New Roman" w:hAnsi="Times New Roman" w:cs="Times New Roman"/>
          <w:sz w:val="24"/>
          <w:szCs w:val="24"/>
        </w:rPr>
        <w:t xml:space="preserve">called </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KMZViewer_function.py</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 xml:space="preserve"> there are a collection of string variables storing the HTML structure of a 3D model viewer, along with auxiliary functions.</w:t>
      </w:r>
      <w:ins w:id="860" w:author="Gianfranco Di Pietro" w:date="2025-02-05T11:24:00Z" w16du:dateUtc="2025-02-05T10:24:00Z">
        <w:r w:rsidR="00426053">
          <w:rPr>
            <w:rFonts w:ascii="Times New Roman" w:eastAsia="Times New Roman" w:hAnsi="Times New Roman" w:cs="Times New Roman"/>
            <w:sz w:val="24"/>
            <w:szCs w:val="24"/>
          </w:rPr>
          <w:t xml:space="preserve"> A detailed list of function is reported </w:t>
        </w:r>
        <w:r w:rsidR="00426053" w:rsidRPr="00EB047E">
          <w:rPr>
            <w:rFonts w:ascii="Times New Roman" w:eastAsia="Times New Roman" w:hAnsi="Times New Roman" w:cs="Times New Roman"/>
            <w:sz w:val="24"/>
            <w:szCs w:val="24"/>
          </w:rPr>
          <w:lastRenderedPageBreak/>
          <w:t>in</w:t>
        </w:r>
      </w:ins>
      <w:ins w:id="861" w:author="Gianfranco Di Pietro" w:date="2025-02-05T11:25:00Z" w16du:dateUtc="2025-02-05T10:25:00Z">
        <w:r w:rsidR="004720E1" w:rsidRPr="00EB047E">
          <w:rPr>
            <w:rFonts w:ascii="Times New Roman" w:eastAsia="Times New Roman" w:hAnsi="Times New Roman" w:cs="Times New Roman"/>
            <w:sz w:val="24"/>
            <w:szCs w:val="24"/>
          </w:rPr>
          <w:t xml:space="preserve"> </w:t>
        </w:r>
        <w:r w:rsidR="004720E1" w:rsidRPr="00EB047E">
          <w:rPr>
            <w:rFonts w:ascii="Times New Roman" w:eastAsia="Times New Roman" w:hAnsi="Times New Roman" w:cs="Times New Roman"/>
            <w:sz w:val="24"/>
            <w:szCs w:val="24"/>
          </w:rPr>
          <w:fldChar w:fldCharType="begin"/>
        </w:r>
        <w:r w:rsidR="004720E1" w:rsidRPr="00EB047E">
          <w:rPr>
            <w:rFonts w:ascii="Times New Roman" w:eastAsia="Times New Roman" w:hAnsi="Times New Roman" w:cs="Times New Roman"/>
            <w:sz w:val="24"/>
            <w:szCs w:val="24"/>
          </w:rPr>
          <w:instrText xml:space="preserve"> REF _Ref189647164 \h </w:instrText>
        </w:r>
        <w:r w:rsidR="004720E1" w:rsidRPr="00EB047E">
          <w:rPr>
            <w:rFonts w:ascii="Times New Roman" w:eastAsia="Times New Roman" w:hAnsi="Times New Roman" w:cs="Times New Roman"/>
            <w:sz w:val="24"/>
            <w:szCs w:val="24"/>
          </w:rPr>
        </w:r>
      </w:ins>
      <w:r w:rsidR="00EB047E" w:rsidRPr="00EB047E">
        <w:rPr>
          <w:rFonts w:ascii="Times New Roman" w:eastAsia="Times New Roman" w:hAnsi="Times New Roman" w:cs="Times New Roman"/>
          <w:sz w:val="24"/>
          <w:szCs w:val="24"/>
        </w:rPr>
        <w:instrText xml:space="preserve"> \* MERGEFORMAT </w:instrText>
      </w:r>
      <w:r w:rsidR="004720E1" w:rsidRPr="00EB047E">
        <w:rPr>
          <w:rFonts w:ascii="Times New Roman" w:eastAsia="Times New Roman" w:hAnsi="Times New Roman" w:cs="Times New Roman"/>
          <w:sz w:val="24"/>
          <w:szCs w:val="24"/>
        </w:rPr>
        <w:fldChar w:fldCharType="separate"/>
      </w:r>
      <w:ins w:id="862" w:author="Gianfranco Di Pietro" w:date="2025-02-05T11:25:00Z" w16du:dateUtc="2025-02-05T10:25:00Z">
        <w:r w:rsidR="004720E1" w:rsidRPr="00EB047E">
          <w:rPr>
            <w:rFonts w:ascii="Times New Roman" w:hAnsi="Times New Roman" w:cs="Times New Roman"/>
            <w:sz w:val="24"/>
            <w:szCs w:val="24"/>
            <w:rPrChange w:id="863" w:author="Gianfranco Di Pietro" w:date="2025-02-05T11:26:00Z" w16du:dateUtc="2025-02-05T10:26:00Z">
              <w:rPr/>
            </w:rPrChange>
          </w:rPr>
          <w:t xml:space="preserve">Table </w:t>
        </w:r>
        <w:r w:rsidR="004720E1" w:rsidRPr="00EB047E">
          <w:rPr>
            <w:rFonts w:ascii="Times New Roman" w:hAnsi="Times New Roman" w:cs="Times New Roman"/>
            <w:noProof/>
            <w:sz w:val="24"/>
            <w:szCs w:val="24"/>
            <w:rPrChange w:id="864" w:author="Gianfranco Di Pietro" w:date="2025-02-05T11:26:00Z" w16du:dateUtc="2025-02-05T10:26:00Z">
              <w:rPr>
                <w:noProof/>
              </w:rPr>
            </w:rPrChange>
          </w:rPr>
          <w:t>3</w:t>
        </w:r>
        <w:r w:rsidR="004720E1" w:rsidRPr="00EB047E">
          <w:rPr>
            <w:rFonts w:ascii="Times New Roman" w:eastAsia="Times New Roman" w:hAnsi="Times New Roman" w:cs="Times New Roman"/>
            <w:sz w:val="24"/>
            <w:szCs w:val="24"/>
          </w:rPr>
          <w:fldChar w:fldCharType="end"/>
        </w:r>
      </w:ins>
      <w:ins w:id="865" w:author="Gianfranco Di Pietro" w:date="2025-02-05T11:24:00Z" w16du:dateUtc="2025-02-05T10:24:00Z">
        <w:r w:rsidR="00426053" w:rsidRPr="00EB047E">
          <w:rPr>
            <w:rFonts w:ascii="Times New Roman" w:eastAsia="Times New Roman" w:hAnsi="Times New Roman" w:cs="Times New Roman"/>
            <w:sz w:val="24"/>
            <w:szCs w:val="24"/>
          </w:rPr>
          <w:t xml:space="preserve"> </w:t>
        </w:r>
      </w:ins>
      <w:r w:rsidRPr="00EB047E">
        <w:rPr>
          <w:rFonts w:ascii="Times New Roman" w:eastAsia="Times New Roman" w:hAnsi="Times New Roman" w:cs="Times New Roman"/>
          <w:sz w:val="24"/>
          <w:szCs w:val="24"/>
        </w:rPr>
        <w:t xml:space="preserve"> Leveraging</w:t>
      </w:r>
      <w:r w:rsidRPr="00275D79">
        <w:rPr>
          <w:rFonts w:ascii="Times New Roman" w:eastAsia="Times New Roman" w:hAnsi="Times New Roman" w:cs="Times New Roman"/>
          <w:sz w:val="24"/>
          <w:szCs w:val="24"/>
        </w:rPr>
        <w:t xml:space="preserve"> Python, this structure facilitates the dynamic generation of customized HTML, tailored to specific input data. </w:t>
      </w:r>
    </w:p>
    <w:p w14:paraId="000000E6" w14:textId="29FBF379" w:rsidR="00696B80" w:rsidRPr="00275D79" w:rsidDel="00426053" w:rsidRDefault="00361FF1" w:rsidP="00361FF1">
      <w:pPr>
        <w:pStyle w:val="Didascalia"/>
        <w:rPr>
          <w:del w:id="866" w:author="Gianfranco Di Pietro" w:date="2025-02-05T11:24:00Z" w16du:dateUtc="2025-02-05T10:24:00Z"/>
          <w:rFonts w:ascii="Times New Roman" w:eastAsia="Times New Roman" w:hAnsi="Times New Roman" w:cs="Times New Roman"/>
          <w:sz w:val="24"/>
          <w:szCs w:val="24"/>
        </w:rPr>
      </w:pPr>
      <w:bookmarkStart w:id="867" w:name="_Ref186870541"/>
      <w:del w:id="868" w:author="Gianfranco Di Pietro" w:date="2025-02-05T11:24:00Z" w16du:dateUtc="2025-02-05T10:24:00Z">
        <w:r w:rsidDel="00426053">
          <w:delText xml:space="preserve">Table </w:delText>
        </w:r>
        <w:r w:rsidR="0067076A" w:rsidDel="00426053">
          <w:rPr>
            <w:i w:val="0"/>
            <w:iCs w:val="0"/>
          </w:rPr>
          <w:fldChar w:fldCharType="begin"/>
        </w:r>
        <w:r w:rsidR="0067076A" w:rsidDel="00426053">
          <w:delInstrText xml:space="preserve"> SEQ Table \* ARABIC </w:delInstrText>
        </w:r>
        <w:r w:rsidR="0067076A" w:rsidDel="00426053">
          <w:rPr>
            <w:i w:val="0"/>
            <w:iCs w:val="0"/>
          </w:rPr>
          <w:fldChar w:fldCharType="separate"/>
        </w:r>
        <w:r w:rsidDel="00426053">
          <w:rPr>
            <w:noProof/>
          </w:rPr>
          <w:delText>3</w:delText>
        </w:r>
        <w:r w:rsidR="0067076A" w:rsidDel="00426053">
          <w:rPr>
            <w:i w:val="0"/>
            <w:iCs w:val="0"/>
            <w:noProof/>
          </w:rPr>
          <w:fldChar w:fldCharType="end"/>
        </w:r>
        <w:bookmarkEnd w:id="867"/>
        <w:r w:rsidDel="00426053">
          <w:delText xml:space="preserve"> The sorted list of functions and variables used in the process of creation of a 3D geological model web-viewer using the </w:delText>
        </w:r>
        <w:r w:rsidRPr="0093143F" w:rsidDel="00426053">
          <w:delText>KMZViewer_function.py</w:delText>
        </w:r>
        <w:r w:rsidDel="00426053">
          <w:delText xml:space="preserve"> library</w:delText>
        </w:r>
      </w:del>
    </w:p>
    <w:customXmlDelRangeStart w:id="869" w:author="Gianfranco Di Pietro" w:date="2025-02-05T11:24:00Z"/>
    <w:sdt>
      <w:sdtPr>
        <w:tag w:val="goog_rdk_10"/>
        <w:id w:val="14810757"/>
        <w:lock w:val="contentLocked"/>
      </w:sdtPr>
      <w:sdtContent>
        <w:customXmlDelRangeEnd w:id="869"/>
        <w:tbl>
          <w:tblPr>
            <w:tblStyle w:val="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10"/>
            <w:gridCol w:w="6135"/>
          </w:tblGrid>
          <w:tr w:rsidR="00696B80" w:rsidDel="00426053" w14:paraId="2BD2BED2" w14:textId="4D33AC0E">
            <w:trPr>
              <w:del w:id="870" w:author="Gianfranco Di Pietro" w:date="2025-02-05T11:24:00Z"/>
            </w:trPr>
            <w:tc>
              <w:tcPr>
                <w:tcW w:w="840" w:type="dxa"/>
                <w:shd w:val="clear" w:color="auto" w:fill="CCCCCC"/>
                <w:tcMar>
                  <w:top w:w="100" w:type="dxa"/>
                  <w:left w:w="100" w:type="dxa"/>
                  <w:bottom w:w="100" w:type="dxa"/>
                  <w:right w:w="100" w:type="dxa"/>
                </w:tcMar>
              </w:tcPr>
              <w:p w14:paraId="000000E7" w14:textId="1B9912A5" w:rsidR="00696B80" w:rsidDel="00426053" w:rsidRDefault="00734CE6">
                <w:pPr>
                  <w:widowControl w:val="0"/>
                  <w:pBdr>
                    <w:top w:val="nil"/>
                    <w:left w:val="nil"/>
                    <w:bottom w:val="nil"/>
                    <w:right w:val="nil"/>
                    <w:between w:val="nil"/>
                  </w:pBdr>
                  <w:spacing w:line="240" w:lineRule="auto"/>
                  <w:rPr>
                    <w:del w:id="871" w:author="Gianfranco Di Pietro" w:date="2025-02-05T11:24:00Z" w16du:dateUtc="2025-02-05T10:24:00Z"/>
                    <w:b/>
                    <w:sz w:val="24"/>
                    <w:szCs w:val="24"/>
                  </w:rPr>
                </w:pPr>
                <w:del w:id="872" w:author="Gianfranco Di Pietro" w:date="2025-02-05T11:24:00Z" w16du:dateUtc="2025-02-05T10:24:00Z">
                  <w:r w:rsidDel="00426053">
                    <w:rPr>
                      <w:b/>
                      <w:sz w:val="24"/>
                      <w:szCs w:val="24"/>
                    </w:rPr>
                    <w:delText>Item</w:delText>
                  </w:r>
                </w:del>
              </w:p>
            </w:tc>
            <w:tc>
              <w:tcPr>
                <w:tcW w:w="2610" w:type="dxa"/>
                <w:shd w:val="clear" w:color="auto" w:fill="CCCCCC"/>
                <w:tcMar>
                  <w:top w:w="100" w:type="dxa"/>
                  <w:left w:w="100" w:type="dxa"/>
                  <w:bottom w:w="100" w:type="dxa"/>
                  <w:right w:w="100" w:type="dxa"/>
                </w:tcMar>
              </w:tcPr>
              <w:p w14:paraId="000000E8" w14:textId="23761D5C" w:rsidR="00696B80" w:rsidDel="00426053" w:rsidRDefault="00734CE6">
                <w:pPr>
                  <w:widowControl w:val="0"/>
                  <w:pBdr>
                    <w:top w:val="nil"/>
                    <w:left w:val="nil"/>
                    <w:bottom w:val="nil"/>
                    <w:right w:val="nil"/>
                    <w:between w:val="nil"/>
                  </w:pBdr>
                  <w:spacing w:line="240" w:lineRule="auto"/>
                  <w:rPr>
                    <w:del w:id="873" w:author="Gianfranco Di Pietro" w:date="2025-02-05T11:24:00Z" w16du:dateUtc="2025-02-05T10:24:00Z"/>
                    <w:b/>
                    <w:sz w:val="24"/>
                    <w:szCs w:val="24"/>
                  </w:rPr>
                </w:pPr>
                <w:del w:id="874" w:author="Gianfranco Di Pietro" w:date="2025-02-05T11:24:00Z" w16du:dateUtc="2025-02-05T10:24:00Z">
                  <w:r w:rsidDel="00426053">
                    <w:rPr>
                      <w:b/>
                      <w:sz w:val="24"/>
                      <w:szCs w:val="24"/>
                    </w:rPr>
                    <w:delText>Variable or function</w:delText>
                  </w:r>
                </w:del>
              </w:p>
            </w:tc>
            <w:tc>
              <w:tcPr>
                <w:tcW w:w="6135" w:type="dxa"/>
                <w:shd w:val="clear" w:color="auto" w:fill="CCCCCC"/>
                <w:tcMar>
                  <w:top w:w="100" w:type="dxa"/>
                  <w:left w:w="100" w:type="dxa"/>
                  <w:bottom w:w="100" w:type="dxa"/>
                  <w:right w:w="100" w:type="dxa"/>
                </w:tcMar>
              </w:tcPr>
              <w:p w14:paraId="000000E9" w14:textId="15893E9C" w:rsidR="00696B80" w:rsidDel="00426053" w:rsidRDefault="00734CE6">
                <w:pPr>
                  <w:widowControl w:val="0"/>
                  <w:pBdr>
                    <w:top w:val="nil"/>
                    <w:left w:val="nil"/>
                    <w:bottom w:val="nil"/>
                    <w:right w:val="nil"/>
                    <w:between w:val="nil"/>
                  </w:pBdr>
                  <w:spacing w:line="240" w:lineRule="auto"/>
                  <w:rPr>
                    <w:del w:id="875" w:author="Gianfranco Di Pietro" w:date="2025-02-05T11:24:00Z" w16du:dateUtc="2025-02-05T10:24:00Z"/>
                    <w:b/>
                    <w:sz w:val="24"/>
                    <w:szCs w:val="24"/>
                  </w:rPr>
                </w:pPr>
                <w:del w:id="876" w:author="Gianfranco Di Pietro" w:date="2025-02-05T11:24:00Z" w16du:dateUtc="2025-02-05T10:24:00Z">
                  <w:r w:rsidDel="00426053">
                    <w:rPr>
                      <w:b/>
                      <w:sz w:val="24"/>
                      <w:szCs w:val="24"/>
                    </w:rPr>
                    <w:delText xml:space="preserve">Description </w:delText>
                  </w:r>
                </w:del>
              </w:p>
            </w:tc>
          </w:tr>
          <w:tr w:rsidR="00696B80" w:rsidDel="00426053" w14:paraId="4EEF4E76" w14:textId="58601426">
            <w:trPr>
              <w:del w:id="877" w:author="Gianfranco Di Pietro" w:date="2025-02-05T11:24:00Z"/>
            </w:trPr>
            <w:tc>
              <w:tcPr>
                <w:tcW w:w="840" w:type="dxa"/>
                <w:shd w:val="clear" w:color="auto" w:fill="auto"/>
                <w:tcMar>
                  <w:top w:w="100" w:type="dxa"/>
                  <w:left w:w="100" w:type="dxa"/>
                  <w:bottom w:w="100" w:type="dxa"/>
                  <w:right w:w="100" w:type="dxa"/>
                </w:tcMar>
              </w:tcPr>
              <w:p w14:paraId="000000EA" w14:textId="403D7E94" w:rsidR="00696B80" w:rsidDel="00426053" w:rsidRDefault="00734CE6">
                <w:pPr>
                  <w:widowControl w:val="0"/>
                  <w:pBdr>
                    <w:top w:val="nil"/>
                    <w:left w:val="nil"/>
                    <w:bottom w:val="nil"/>
                    <w:right w:val="nil"/>
                    <w:between w:val="nil"/>
                  </w:pBdr>
                  <w:spacing w:line="240" w:lineRule="auto"/>
                  <w:rPr>
                    <w:del w:id="878" w:author="Gianfranco Di Pietro" w:date="2025-02-05T11:24:00Z" w16du:dateUtc="2025-02-05T10:24:00Z"/>
                    <w:sz w:val="24"/>
                    <w:szCs w:val="24"/>
                  </w:rPr>
                </w:pPr>
                <w:del w:id="879" w:author="Gianfranco Di Pietro" w:date="2025-02-05T11:24:00Z" w16du:dateUtc="2025-02-05T10:24:00Z">
                  <w:r w:rsidDel="00426053">
                    <w:rPr>
                      <w:sz w:val="24"/>
                      <w:szCs w:val="24"/>
                    </w:rPr>
                    <w:delText>#1</w:delText>
                  </w:r>
                </w:del>
              </w:p>
            </w:tc>
            <w:tc>
              <w:tcPr>
                <w:tcW w:w="2610" w:type="dxa"/>
                <w:shd w:val="clear" w:color="auto" w:fill="auto"/>
                <w:tcMar>
                  <w:top w:w="100" w:type="dxa"/>
                  <w:left w:w="100" w:type="dxa"/>
                  <w:bottom w:w="100" w:type="dxa"/>
                  <w:right w:w="100" w:type="dxa"/>
                </w:tcMar>
              </w:tcPr>
              <w:p w14:paraId="000000EB" w14:textId="026382EA" w:rsidR="00696B80" w:rsidDel="00426053" w:rsidRDefault="00734CE6">
                <w:pPr>
                  <w:widowControl w:val="0"/>
                  <w:pBdr>
                    <w:top w:val="nil"/>
                    <w:left w:val="nil"/>
                    <w:bottom w:val="nil"/>
                    <w:right w:val="nil"/>
                    <w:between w:val="nil"/>
                  </w:pBdr>
                  <w:spacing w:line="240" w:lineRule="auto"/>
                  <w:rPr>
                    <w:del w:id="880" w:author="Gianfranco Di Pietro" w:date="2025-02-05T11:24:00Z" w16du:dateUtc="2025-02-05T10:24:00Z"/>
                    <w:rFonts w:ascii="Roboto Mono Light" w:eastAsia="Roboto Mono Light" w:hAnsi="Roboto Mono Light" w:cs="Roboto Mono Light"/>
                    <w:sz w:val="18"/>
                    <w:szCs w:val="18"/>
                  </w:rPr>
                </w:pPr>
                <w:del w:id="881" w:author="Gianfranco Di Pietro" w:date="2025-02-05T11:24:00Z" w16du:dateUtc="2025-02-05T10:24:00Z">
                  <w:r w:rsidDel="00426053">
                    <w:rPr>
                      <w:rFonts w:ascii="Roboto Mono Light" w:eastAsia="Roboto Mono Light" w:hAnsi="Roboto Mono Light" w:cs="Roboto Mono Light"/>
                      <w:sz w:val="18"/>
                      <w:szCs w:val="18"/>
                    </w:rPr>
                    <w:delText>KMZ_HTMLHEAD</w:delText>
                  </w:r>
                </w:del>
              </w:p>
            </w:tc>
            <w:tc>
              <w:tcPr>
                <w:tcW w:w="6135" w:type="dxa"/>
                <w:shd w:val="clear" w:color="auto" w:fill="auto"/>
                <w:tcMar>
                  <w:top w:w="100" w:type="dxa"/>
                  <w:left w:w="100" w:type="dxa"/>
                  <w:bottom w:w="100" w:type="dxa"/>
                  <w:right w:w="100" w:type="dxa"/>
                </w:tcMar>
              </w:tcPr>
              <w:p w14:paraId="000000EC" w14:textId="69395ADF" w:rsidR="00696B80" w:rsidDel="00426053" w:rsidRDefault="00734CE6">
                <w:pPr>
                  <w:widowControl w:val="0"/>
                  <w:pBdr>
                    <w:top w:val="nil"/>
                    <w:left w:val="nil"/>
                    <w:bottom w:val="nil"/>
                    <w:right w:val="nil"/>
                    <w:between w:val="nil"/>
                  </w:pBdr>
                  <w:spacing w:line="240" w:lineRule="auto"/>
                  <w:rPr>
                    <w:del w:id="882" w:author="Gianfranco Di Pietro" w:date="2025-02-05T11:24:00Z" w16du:dateUtc="2025-02-05T10:24:00Z"/>
                    <w:sz w:val="24"/>
                    <w:szCs w:val="24"/>
                  </w:rPr>
                </w:pPr>
                <w:del w:id="883" w:author="Gianfranco Di Pietro" w:date="2025-02-05T11:24:00Z" w16du:dateUtc="2025-02-05T10:24:00Z">
                  <w:r w:rsidDel="00426053">
                    <w:rPr>
                      <w:sz w:val="24"/>
                      <w:szCs w:val="24"/>
                    </w:rPr>
                    <w:delText>Html header, title of page and simple meta tag</w:delText>
                  </w:r>
                </w:del>
              </w:p>
            </w:tc>
          </w:tr>
          <w:tr w:rsidR="00696B80" w:rsidDel="00426053" w14:paraId="4DA1EC58" w14:textId="363A206D">
            <w:trPr>
              <w:del w:id="884" w:author="Gianfranco Di Pietro" w:date="2025-02-05T11:24:00Z"/>
            </w:trPr>
            <w:tc>
              <w:tcPr>
                <w:tcW w:w="840" w:type="dxa"/>
                <w:shd w:val="clear" w:color="auto" w:fill="auto"/>
                <w:tcMar>
                  <w:top w:w="100" w:type="dxa"/>
                  <w:left w:w="100" w:type="dxa"/>
                  <w:bottom w:w="100" w:type="dxa"/>
                  <w:right w:w="100" w:type="dxa"/>
                </w:tcMar>
              </w:tcPr>
              <w:p w14:paraId="000000ED" w14:textId="6E9E0B49" w:rsidR="00696B80" w:rsidDel="00426053" w:rsidRDefault="00734CE6">
                <w:pPr>
                  <w:widowControl w:val="0"/>
                  <w:pBdr>
                    <w:top w:val="nil"/>
                    <w:left w:val="nil"/>
                    <w:bottom w:val="nil"/>
                    <w:right w:val="nil"/>
                    <w:between w:val="nil"/>
                  </w:pBdr>
                  <w:spacing w:line="240" w:lineRule="auto"/>
                  <w:rPr>
                    <w:del w:id="885" w:author="Gianfranco Di Pietro" w:date="2025-02-05T11:24:00Z" w16du:dateUtc="2025-02-05T10:24:00Z"/>
                    <w:sz w:val="24"/>
                    <w:szCs w:val="24"/>
                  </w:rPr>
                </w:pPr>
                <w:del w:id="886" w:author="Gianfranco Di Pietro" w:date="2025-02-05T11:24:00Z" w16du:dateUtc="2025-02-05T10:24:00Z">
                  <w:r w:rsidDel="00426053">
                    <w:rPr>
                      <w:sz w:val="24"/>
                      <w:szCs w:val="24"/>
                    </w:rPr>
                    <w:delText>#2</w:delText>
                  </w:r>
                </w:del>
              </w:p>
            </w:tc>
            <w:tc>
              <w:tcPr>
                <w:tcW w:w="2610" w:type="dxa"/>
                <w:shd w:val="clear" w:color="auto" w:fill="auto"/>
                <w:tcMar>
                  <w:top w:w="100" w:type="dxa"/>
                  <w:left w:w="100" w:type="dxa"/>
                  <w:bottom w:w="100" w:type="dxa"/>
                  <w:right w:w="100" w:type="dxa"/>
                </w:tcMar>
              </w:tcPr>
              <w:p w14:paraId="000000EE" w14:textId="3AE77E07" w:rsidR="00696B80" w:rsidDel="00426053" w:rsidRDefault="00734CE6">
                <w:pPr>
                  <w:widowControl w:val="0"/>
                  <w:pBdr>
                    <w:top w:val="nil"/>
                    <w:left w:val="nil"/>
                    <w:bottom w:val="nil"/>
                    <w:right w:val="nil"/>
                    <w:between w:val="nil"/>
                  </w:pBdr>
                  <w:spacing w:line="240" w:lineRule="auto"/>
                  <w:rPr>
                    <w:del w:id="887" w:author="Gianfranco Di Pietro" w:date="2025-02-05T11:24:00Z" w16du:dateUtc="2025-02-05T10:24:00Z"/>
                    <w:rFonts w:ascii="Roboto Mono Light" w:eastAsia="Roboto Mono Light" w:hAnsi="Roboto Mono Light" w:cs="Roboto Mono Light"/>
                    <w:sz w:val="18"/>
                    <w:szCs w:val="18"/>
                  </w:rPr>
                </w:pPr>
                <w:del w:id="888" w:author="Gianfranco Di Pietro" w:date="2025-02-05T11:24:00Z" w16du:dateUtc="2025-02-05T10:24:00Z">
                  <w:r w:rsidDel="00426053">
                    <w:rPr>
                      <w:rFonts w:ascii="Roboto Mono Light" w:eastAsia="Roboto Mono Light" w:hAnsi="Roboto Mono Light" w:cs="Roboto Mono Light"/>
                      <w:sz w:val="18"/>
                      <w:szCs w:val="18"/>
                    </w:rPr>
                    <w:delText>KMZ_IMPORTLIBS</w:delText>
                  </w:r>
                </w:del>
              </w:p>
            </w:tc>
            <w:tc>
              <w:tcPr>
                <w:tcW w:w="6135" w:type="dxa"/>
                <w:shd w:val="clear" w:color="auto" w:fill="auto"/>
                <w:tcMar>
                  <w:top w:w="100" w:type="dxa"/>
                  <w:left w:w="100" w:type="dxa"/>
                  <w:bottom w:w="100" w:type="dxa"/>
                  <w:right w:w="100" w:type="dxa"/>
                </w:tcMar>
              </w:tcPr>
              <w:p w14:paraId="000000EF" w14:textId="27FD29D2" w:rsidR="00696B80" w:rsidDel="00426053" w:rsidRDefault="00734CE6">
                <w:pPr>
                  <w:widowControl w:val="0"/>
                  <w:pBdr>
                    <w:top w:val="nil"/>
                    <w:left w:val="nil"/>
                    <w:bottom w:val="nil"/>
                    <w:right w:val="nil"/>
                    <w:between w:val="nil"/>
                  </w:pBdr>
                  <w:spacing w:line="240" w:lineRule="auto"/>
                  <w:rPr>
                    <w:del w:id="889" w:author="Gianfranco Di Pietro" w:date="2025-02-05T11:24:00Z" w16du:dateUtc="2025-02-05T10:24:00Z"/>
                    <w:sz w:val="24"/>
                    <w:szCs w:val="24"/>
                  </w:rPr>
                </w:pPr>
                <w:del w:id="890" w:author="Gianfranco Di Pietro" w:date="2025-02-05T11:24:00Z" w16du:dateUtc="2025-02-05T10:24:00Z">
                  <w:r w:rsidDel="00426053">
                    <w:rPr>
                      <w:sz w:val="24"/>
                      <w:szCs w:val="24"/>
                    </w:rPr>
                    <w:delText>Script for import Three.JS from a CDN server</w:delText>
                  </w:r>
                </w:del>
              </w:p>
            </w:tc>
          </w:tr>
          <w:tr w:rsidR="00696B80" w:rsidDel="00426053" w14:paraId="57F4BFE3" w14:textId="2F7AB8EF">
            <w:trPr>
              <w:del w:id="891" w:author="Gianfranco Di Pietro" w:date="2025-02-05T11:24:00Z"/>
            </w:trPr>
            <w:tc>
              <w:tcPr>
                <w:tcW w:w="840" w:type="dxa"/>
                <w:shd w:val="clear" w:color="auto" w:fill="auto"/>
                <w:tcMar>
                  <w:top w:w="100" w:type="dxa"/>
                  <w:left w:w="100" w:type="dxa"/>
                  <w:bottom w:w="100" w:type="dxa"/>
                  <w:right w:w="100" w:type="dxa"/>
                </w:tcMar>
              </w:tcPr>
              <w:p w14:paraId="000000F0" w14:textId="2584DDEA" w:rsidR="00696B80" w:rsidDel="00426053" w:rsidRDefault="00734CE6">
                <w:pPr>
                  <w:widowControl w:val="0"/>
                  <w:pBdr>
                    <w:top w:val="nil"/>
                    <w:left w:val="nil"/>
                    <w:bottom w:val="nil"/>
                    <w:right w:val="nil"/>
                    <w:between w:val="nil"/>
                  </w:pBdr>
                  <w:spacing w:line="240" w:lineRule="auto"/>
                  <w:rPr>
                    <w:del w:id="892" w:author="Gianfranco Di Pietro" w:date="2025-02-05T11:24:00Z" w16du:dateUtc="2025-02-05T10:24:00Z"/>
                    <w:sz w:val="24"/>
                    <w:szCs w:val="24"/>
                  </w:rPr>
                </w:pPr>
                <w:del w:id="893" w:author="Gianfranco Di Pietro" w:date="2025-02-05T11:24:00Z" w16du:dateUtc="2025-02-05T10:24:00Z">
                  <w:r w:rsidDel="00426053">
                    <w:rPr>
                      <w:sz w:val="24"/>
                      <w:szCs w:val="24"/>
                    </w:rPr>
                    <w:delText>#3</w:delText>
                  </w:r>
                </w:del>
              </w:p>
            </w:tc>
            <w:tc>
              <w:tcPr>
                <w:tcW w:w="2610" w:type="dxa"/>
                <w:shd w:val="clear" w:color="auto" w:fill="auto"/>
                <w:tcMar>
                  <w:top w:w="100" w:type="dxa"/>
                  <w:left w:w="100" w:type="dxa"/>
                  <w:bottom w:w="100" w:type="dxa"/>
                  <w:right w:w="100" w:type="dxa"/>
                </w:tcMar>
              </w:tcPr>
              <w:p w14:paraId="000000F1" w14:textId="06506E94" w:rsidR="00696B80" w:rsidDel="00426053" w:rsidRDefault="00734CE6">
                <w:pPr>
                  <w:widowControl w:val="0"/>
                  <w:pBdr>
                    <w:top w:val="nil"/>
                    <w:left w:val="nil"/>
                    <w:bottom w:val="nil"/>
                    <w:right w:val="nil"/>
                    <w:between w:val="nil"/>
                  </w:pBdr>
                  <w:spacing w:line="240" w:lineRule="auto"/>
                  <w:rPr>
                    <w:del w:id="894" w:author="Gianfranco Di Pietro" w:date="2025-02-05T11:24:00Z" w16du:dateUtc="2025-02-05T10:24:00Z"/>
                    <w:rFonts w:ascii="Roboto Mono Light" w:eastAsia="Roboto Mono Light" w:hAnsi="Roboto Mono Light" w:cs="Roboto Mono Light"/>
                    <w:sz w:val="18"/>
                    <w:szCs w:val="18"/>
                  </w:rPr>
                </w:pPr>
                <w:del w:id="895" w:author="Gianfranco Di Pietro" w:date="2025-02-05T11:24:00Z" w16du:dateUtc="2025-02-05T10:24:00Z">
                  <w:r w:rsidDel="00426053">
                    <w:rPr>
                      <w:rFonts w:ascii="Roboto Mono Light" w:eastAsia="Roboto Mono Light" w:hAnsi="Roboto Mono Light" w:cs="Roboto Mono Light"/>
                      <w:sz w:val="18"/>
                      <w:szCs w:val="18"/>
                    </w:rPr>
                    <w:delText>KMZ_THREEJS_ADDONS_FILES_ADD_TO_PROJECT()</w:delText>
                  </w:r>
                </w:del>
              </w:p>
            </w:tc>
            <w:tc>
              <w:tcPr>
                <w:tcW w:w="6135" w:type="dxa"/>
                <w:shd w:val="clear" w:color="auto" w:fill="auto"/>
                <w:tcMar>
                  <w:top w:w="100" w:type="dxa"/>
                  <w:left w:w="100" w:type="dxa"/>
                  <w:bottom w:w="100" w:type="dxa"/>
                  <w:right w:w="100" w:type="dxa"/>
                </w:tcMar>
              </w:tcPr>
              <w:p w14:paraId="000000F2" w14:textId="0D812BD1" w:rsidR="00696B80" w:rsidDel="00426053" w:rsidRDefault="00734CE6">
                <w:pPr>
                  <w:widowControl w:val="0"/>
                  <w:pBdr>
                    <w:top w:val="nil"/>
                    <w:left w:val="nil"/>
                    <w:bottom w:val="nil"/>
                    <w:right w:val="nil"/>
                    <w:between w:val="nil"/>
                  </w:pBdr>
                  <w:spacing w:line="240" w:lineRule="auto"/>
                  <w:rPr>
                    <w:del w:id="896" w:author="Gianfranco Di Pietro" w:date="2025-02-05T11:24:00Z" w16du:dateUtc="2025-02-05T10:24:00Z"/>
                    <w:sz w:val="24"/>
                    <w:szCs w:val="24"/>
                  </w:rPr>
                </w:pPr>
                <w:del w:id="897" w:author="Gianfranco Di Pietro" w:date="2025-02-05T11:24:00Z" w16du:dateUtc="2025-02-05T10:24:00Z">
                  <w:r w:rsidDel="00426053">
                    <w:rPr>
                      <w:sz w:val="24"/>
                      <w:szCs w:val="24"/>
                    </w:rPr>
                    <w:delText>Function to create folder and file for packaging</w:delText>
                  </w:r>
                </w:del>
              </w:p>
            </w:tc>
          </w:tr>
          <w:tr w:rsidR="00696B80" w:rsidDel="00426053" w14:paraId="63725216" w14:textId="0F48F1AE">
            <w:trPr>
              <w:del w:id="898" w:author="Gianfranco Di Pietro" w:date="2025-02-05T11:24:00Z"/>
            </w:trPr>
            <w:tc>
              <w:tcPr>
                <w:tcW w:w="840" w:type="dxa"/>
                <w:shd w:val="clear" w:color="auto" w:fill="auto"/>
                <w:tcMar>
                  <w:top w:w="100" w:type="dxa"/>
                  <w:left w:w="100" w:type="dxa"/>
                  <w:bottom w:w="100" w:type="dxa"/>
                  <w:right w:w="100" w:type="dxa"/>
                </w:tcMar>
              </w:tcPr>
              <w:p w14:paraId="000000F3" w14:textId="5BB602C9" w:rsidR="00696B80" w:rsidDel="00426053" w:rsidRDefault="00734CE6">
                <w:pPr>
                  <w:widowControl w:val="0"/>
                  <w:pBdr>
                    <w:top w:val="nil"/>
                    <w:left w:val="nil"/>
                    <w:bottom w:val="nil"/>
                    <w:right w:val="nil"/>
                    <w:between w:val="nil"/>
                  </w:pBdr>
                  <w:spacing w:line="240" w:lineRule="auto"/>
                  <w:rPr>
                    <w:del w:id="899" w:author="Gianfranco Di Pietro" w:date="2025-02-05T11:24:00Z" w16du:dateUtc="2025-02-05T10:24:00Z"/>
                    <w:sz w:val="24"/>
                    <w:szCs w:val="24"/>
                  </w:rPr>
                </w:pPr>
                <w:del w:id="900" w:author="Gianfranco Di Pietro" w:date="2025-02-05T11:24:00Z" w16du:dateUtc="2025-02-05T10:24:00Z">
                  <w:r w:rsidDel="00426053">
                    <w:rPr>
                      <w:sz w:val="24"/>
                      <w:szCs w:val="24"/>
                    </w:rPr>
                    <w:delText>#4</w:delText>
                  </w:r>
                </w:del>
              </w:p>
            </w:tc>
            <w:tc>
              <w:tcPr>
                <w:tcW w:w="2610" w:type="dxa"/>
                <w:shd w:val="clear" w:color="auto" w:fill="auto"/>
                <w:tcMar>
                  <w:top w:w="100" w:type="dxa"/>
                  <w:left w:w="100" w:type="dxa"/>
                  <w:bottom w:w="100" w:type="dxa"/>
                  <w:right w:w="100" w:type="dxa"/>
                </w:tcMar>
              </w:tcPr>
              <w:p w14:paraId="000000F4" w14:textId="3C207AE5" w:rsidR="00696B80" w:rsidDel="00426053" w:rsidRDefault="00734CE6">
                <w:pPr>
                  <w:widowControl w:val="0"/>
                  <w:pBdr>
                    <w:top w:val="nil"/>
                    <w:left w:val="nil"/>
                    <w:bottom w:val="nil"/>
                    <w:right w:val="nil"/>
                    <w:between w:val="nil"/>
                  </w:pBdr>
                  <w:spacing w:line="240" w:lineRule="auto"/>
                  <w:rPr>
                    <w:del w:id="901" w:author="Gianfranco Di Pietro" w:date="2025-02-05T11:24:00Z" w16du:dateUtc="2025-02-05T10:24:00Z"/>
                    <w:rFonts w:ascii="Roboto Mono Light" w:eastAsia="Roboto Mono Light" w:hAnsi="Roboto Mono Light" w:cs="Roboto Mono Light"/>
                    <w:sz w:val="18"/>
                    <w:szCs w:val="18"/>
                  </w:rPr>
                </w:pPr>
                <w:del w:id="902" w:author="Gianfranco Di Pietro" w:date="2025-02-05T11:24:00Z" w16du:dateUtc="2025-02-05T10:24:00Z">
                  <w:r w:rsidDel="00426053">
                    <w:rPr>
                      <w:rFonts w:ascii="Roboto Mono Light" w:eastAsia="Roboto Mono Light" w:hAnsi="Roboto Mono Light" w:cs="Roboto Mono Light"/>
                      <w:sz w:val="18"/>
                      <w:szCs w:val="18"/>
                    </w:rPr>
                    <w:delText>KMZ_OPENINGSCRIPT</w:delText>
                  </w:r>
                </w:del>
              </w:p>
            </w:tc>
            <w:tc>
              <w:tcPr>
                <w:tcW w:w="6135" w:type="dxa"/>
                <w:shd w:val="clear" w:color="auto" w:fill="auto"/>
                <w:tcMar>
                  <w:top w:w="100" w:type="dxa"/>
                  <w:left w:w="100" w:type="dxa"/>
                  <w:bottom w:w="100" w:type="dxa"/>
                  <w:right w:w="100" w:type="dxa"/>
                </w:tcMar>
              </w:tcPr>
              <w:p w14:paraId="000000F5" w14:textId="2E1C507F" w:rsidR="00696B80" w:rsidDel="00426053" w:rsidRDefault="00734CE6">
                <w:pPr>
                  <w:widowControl w:val="0"/>
                  <w:pBdr>
                    <w:top w:val="nil"/>
                    <w:left w:val="nil"/>
                    <w:bottom w:val="nil"/>
                    <w:right w:val="nil"/>
                    <w:between w:val="nil"/>
                  </w:pBdr>
                  <w:spacing w:line="240" w:lineRule="auto"/>
                  <w:rPr>
                    <w:del w:id="903" w:author="Gianfranco Di Pietro" w:date="2025-02-05T11:24:00Z" w16du:dateUtc="2025-02-05T10:24:00Z"/>
                    <w:sz w:val="24"/>
                    <w:szCs w:val="24"/>
                  </w:rPr>
                </w:pPr>
                <w:del w:id="904" w:author="Gianfranco Di Pietro" w:date="2025-02-05T11:24:00Z" w16du:dateUtc="2025-02-05T10:24:00Z">
                  <w:r w:rsidDel="00426053">
                    <w:rPr>
                      <w:sz w:val="24"/>
                      <w:szCs w:val="24"/>
                    </w:rPr>
                    <w:delText>The html row of script that open customized code for viewer</w:delText>
                  </w:r>
                </w:del>
              </w:p>
            </w:tc>
          </w:tr>
          <w:tr w:rsidR="00696B80" w:rsidDel="00426053" w14:paraId="33C4020A" w14:textId="7EFA5096">
            <w:trPr>
              <w:del w:id="905" w:author="Gianfranco Di Pietro" w:date="2025-02-05T11:24:00Z"/>
            </w:trPr>
            <w:tc>
              <w:tcPr>
                <w:tcW w:w="840" w:type="dxa"/>
                <w:shd w:val="clear" w:color="auto" w:fill="auto"/>
                <w:tcMar>
                  <w:top w:w="100" w:type="dxa"/>
                  <w:left w:w="100" w:type="dxa"/>
                  <w:bottom w:w="100" w:type="dxa"/>
                  <w:right w:w="100" w:type="dxa"/>
                </w:tcMar>
              </w:tcPr>
              <w:p w14:paraId="000000F6" w14:textId="632C7499" w:rsidR="00696B80" w:rsidDel="00426053" w:rsidRDefault="00734CE6">
                <w:pPr>
                  <w:widowControl w:val="0"/>
                  <w:pBdr>
                    <w:top w:val="nil"/>
                    <w:left w:val="nil"/>
                    <w:bottom w:val="nil"/>
                    <w:right w:val="nil"/>
                    <w:between w:val="nil"/>
                  </w:pBdr>
                  <w:spacing w:line="240" w:lineRule="auto"/>
                  <w:rPr>
                    <w:del w:id="906" w:author="Gianfranco Di Pietro" w:date="2025-02-05T11:24:00Z" w16du:dateUtc="2025-02-05T10:24:00Z"/>
                    <w:sz w:val="24"/>
                    <w:szCs w:val="24"/>
                  </w:rPr>
                </w:pPr>
                <w:del w:id="907" w:author="Gianfranco Di Pietro" w:date="2025-02-05T11:24:00Z" w16du:dateUtc="2025-02-05T10:24:00Z">
                  <w:r w:rsidDel="00426053">
                    <w:rPr>
                      <w:sz w:val="24"/>
                      <w:szCs w:val="24"/>
                    </w:rPr>
                    <w:delText>#5</w:delText>
                  </w:r>
                </w:del>
              </w:p>
            </w:tc>
            <w:tc>
              <w:tcPr>
                <w:tcW w:w="2610" w:type="dxa"/>
                <w:shd w:val="clear" w:color="auto" w:fill="auto"/>
                <w:tcMar>
                  <w:top w:w="100" w:type="dxa"/>
                  <w:left w:w="100" w:type="dxa"/>
                  <w:bottom w:w="100" w:type="dxa"/>
                  <w:right w:w="100" w:type="dxa"/>
                </w:tcMar>
              </w:tcPr>
              <w:p w14:paraId="000000F7" w14:textId="05FCF433" w:rsidR="00696B80" w:rsidDel="00426053" w:rsidRDefault="00734CE6">
                <w:pPr>
                  <w:widowControl w:val="0"/>
                  <w:pBdr>
                    <w:top w:val="nil"/>
                    <w:left w:val="nil"/>
                    <w:bottom w:val="nil"/>
                    <w:right w:val="nil"/>
                    <w:between w:val="nil"/>
                  </w:pBdr>
                  <w:spacing w:line="240" w:lineRule="auto"/>
                  <w:rPr>
                    <w:del w:id="908" w:author="Gianfranco Di Pietro" w:date="2025-02-05T11:24:00Z" w16du:dateUtc="2025-02-05T10:24:00Z"/>
                    <w:rFonts w:ascii="Roboto Mono Light" w:eastAsia="Roboto Mono Light" w:hAnsi="Roboto Mono Light" w:cs="Roboto Mono Light"/>
                    <w:sz w:val="18"/>
                    <w:szCs w:val="18"/>
                  </w:rPr>
                </w:pPr>
                <w:del w:id="909" w:author="Gianfranco Di Pietro" w:date="2025-02-05T11:24:00Z" w16du:dateUtc="2025-02-05T10:24:00Z">
                  <w:r w:rsidDel="00426053">
                    <w:rPr>
                      <w:rFonts w:ascii="Roboto Mono Light" w:eastAsia="Roboto Mono Light" w:hAnsi="Roboto Mono Light" w:cs="Roboto Mono Light"/>
                      <w:sz w:val="18"/>
                      <w:szCs w:val="18"/>
                    </w:rPr>
                    <w:delText>KMZ_LOADINGIMAGE()</w:delText>
                  </w:r>
                </w:del>
              </w:p>
            </w:tc>
            <w:tc>
              <w:tcPr>
                <w:tcW w:w="6135" w:type="dxa"/>
                <w:shd w:val="clear" w:color="auto" w:fill="auto"/>
                <w:tcMar>
                  <w:top w:w="100" w:type="dxa"/>
                  <w:left w:w="100" w:type="dxa"/>
                  <w:bottom w:w="100" w:type="dxa"/>
                  <w:right w:w="100" w:type="dxa"/>
                </w:tcMar>
              </w:tcPr>
              <w:p w14:paraId="000000F8" w14:textId="7469193E" w:rsidR="00696B80" w:rsidDel="00426053" w:rsidRDefault="00734CE6">
                <w:pPr>
                  <w:widowControl w:val="0"/>
                  <w:pBdr>
                    <w:top w:val="nil"/>
                    <w:left w:val="nil"/>
                    <w:bottom w:val="nil"/>
                    <w:right w:val="nil"/>
                    <w:between w:val="nil"/>
                  </w:pBdr>
                  <w:spacing w:line="240" w:lineRule="auto"/>
                  <w:rPr>
                    <w:del w:id="910" w:author="Gianfranco Di Pietro" w:date="2025-02-05T11:24:00Z" w16du:dateUtc="2025-02-05T10:24:00Z"/>
                    <w:sz w:val="24"/>
                    <w:szCs w:val="24"/>
                  </w:rPr>
                </w:pPr>
                <w:del w:id="911" w:author="Gianfranco Di Pietro" w:date="2025-02-05T11:24:00Z" w16du:dateUtc="2025-02-05T10:24:00Z">
                  <w:r w:rsidDel="00426053">
                    <w:rPr>
                      <w:sz w:val="24"/>
                      <w:szCs w:val="24"/>
                    </w:rPr>
                    <w:delText>Function to create Javascript code that load an GIFimage as a splash screen</w:delText>
                  </w:r>
                </w:del>
              </w:p>
            </w:tc>
          </w:tr>
          <w:tr w:rsidR="00696B80" w:rsidDel="00426053" w14:paraId="018F10A1" w14:textId="38211543">
            <w:trPr>
              <w:del w:id="912" w:author="Gianfranco Di Pietro" w:date="2025-02-05T11:24:00Z"/>
            </w:trPr>
            <w:tc>
              <w:tcPr>
                <w:tcW w:w="840" w:type="dxa"/>
                <w:shd w:val="clear" w:color="auto" w:fill="auto"/>
                <w:tcMar>
                  <w:top w:w="100" w:type="dxa"/>
                  <w:left w:w="100" w:type="dxa"/>
                  <w:bottom w:w="100" w:type="dxa"/>
                  <w:right w:w="100" w:type="dxa"/>
                </w:tcMar>
              </w:tcPr>
              <w:p w14:paraId="000000F9" w14:textId="6B4F59F1" w:rsidR="00696B80" w:rsidDel="00426053" w:rsidRDefault="00734CE6">
                <w:pPr>
                  <w:widowControl w:val="0"/>
                  <w:pBdr>
                    <w:top w:val="nil"/>
                    <w:left w:val="nil"/>
                    <w:bottom w:val="nil"/>
                    <w:right w:val="nil"/>
                    <w:between w:val="nil"/>
                  </w:pBdr>
                  <w:spacing w:line="240" w:lineRule="auto"/>
                  <w:rPr>
                    <w:del w:id="913" w:author="Gianfranco Di Pietro" w:date="2025-02-05T11:24:00Z" w16du:dateUtc="2025-02-05T10:24:00Z"/>
                    <w:sz w:val="24"/>
                    <w:szCs w:val="24"/>
                  </w:rPr>
                </w:pPr>
                <w:del w:id="914" w:author="Gianfranco Di Pietro" w:date="2025-02-05T11:24:00Z" w16du:dateUtc="2025-02-05T10:24:00Z">
                  <w:r w:rsidDel="00426053">
                    <w:rPr>
                      <w:sz w:val="24"/>
                      <w:szCs w:val="24"/>
                    </w:rPr>
                    <w:delText>#6</w:delText>
                  </w:r>
                </w:del>
              </w:p>
            </w:tc>
            <w:tc>
              <w:tcPr>
                <w:tcW w:w="2610" w:type="dxa"/>
                <w:shd w:val="clear" w:color="auto" w:fill="auto"/>
                <w:tcMar>
                  <w:top w:w="100" w:type="dxa"/>
                  <w:left w:w="100" w:type="dxa"/>
                  <w:bottom w:w="100" w:type="dxa"/>
                  <w:right w:w="100" w:type="dxa"/>
                </w:tcMar>
              </w:tcPr>
              <w:p w14:paraId="000000FA" w14:textId="0229151C" w:rsidR="00696B80" w:rsidDel="00426053" w:rsidRDefault="00734CE6">
                <w:pPr>
                  <w:widowControl w:val="0"/>
                  <w:pBdr>
                    <w:top w:val="nil"/>
                    <w:left w:val="nil"/>
                    <w:bottom w:val="nil"/>
                    <w:right w:val="nil"/>
                    <w:between w:val="nil"/>
                  </w:pBdr>
                  <w:spacing w:line="240" w:lineRule="auto"/>
                  <w:rPr>
                    <w:del w:id="915" w:author="Gianfranco Di Pietro" w:date="2025-02-05T11:24:00Z" w16du:dateUtc="2025-02-05T10:24:00Z"/>
                    <w:rFonts w:ascii="Roboto Mono Light" w:eastAsia="Roboto Mono Light" w:hAnsi="Roboto Mono Light" w:cs="Roboto Mono Light"/>
                    <w:sz w:val="18"/>
                    <w:szCs w:val="18"/>
                  </w:rPr>
                </w:pPr>
                <w:del w:id="916" w:author="Gianfranco Di Pietro" w:date="2025-02-05T11:24:00Z" w16du:dateUtc="2025-02-05T10:24:00Z">
                  <w:r w:rsidDel="00426053">
                    <w:rPr>
                      <w:rFonts w:ascii="Roboto Mono Light" w:eastAsia="Roboto Mono Light" w:hAnsi="Roboto Mono Light" w:cs="Roboto Mono Light"/>
                      <w:sz w:val="18"/>
                      <w:szCs w:val="18"/>
                    </w:rPr>
                    <w:delText>KMZ_THREEJS_script()</w:delText>
                  </w:r>
                </w:del>
              </w:p>
            </w:tc>
            <w:tc>
              <w:tcPr>
                <w:tcW w:w="6135" w:type="dxa"/>
                <w:shd w:val="clear" w:color="auto" w:fill="auto"/>
                <w:tcMar>
                  <w:top w:w="100" w:type="dxa"/>
                  <w:left w:w="100" w:type="dxa"/>
                  <w:bottom w:w="100" w:type="dxa"/>
                  <w:right w:w="100" w:type="dxa"/>
                </w:tcMar>
              </w:tcPr>
              <w:p w14:paraId="000000FB" w14:textId="2456FC7D" w:rsidR="00696B80" w:rsidDel="00426053" w:rsidRDefault="00734CE6">
                <w:pPr>
                  <w:widowControl w:val="0"/>
                  <w:pBdr>
                    <w:top w:val="nil"/>
                    <w:left w:val="nil"/>
                    <w:bottom w:val="nil"/>
                    <w:right w:val="nil"/>
                    <w:between w:val="nil"/>
                  </w:pBdr>
                  <w:spacing w:line="240" w:lineRule="auto"/>
                  <w:rPr>
                    <w:del w:id="917" w:author="Gianfranco Di Pietro" w:date="2025-02-05T11:24:00Z" w16du:dateUtc="2025-02-05T10:24:00Z"/>
                    <w:sz w:val="24"/>
                    <w:szCs w:val="24"/>
                  </w:rPr>
                </w:pPr>
                <w:del w:id="918" w:author="Gianfranco Di Pietro" w:date="2025-02-05T11:24:00Z" w16du:dateUtc="2025-02-05T10:24:00Z">
                  <w:r w:rsidDel="00426053">
                    <w:rPr>
                      <w:sz w:val="24"/>
                      <w:szCs w:val="24"/>
                    </w:rPr>
                    <w:delText>Function to create JS code for loading an KMZ file</w:delText>
                  </w:r>
                </w:del>
              </w:p>
            </w:tc>
          </w:tr>
          <w:tr w:rsidR="00696B80" w:rsidDel="00426053" w14:paraId="687D9F8B" w14:textId="58F3BEB5">
            <w:trPr>
              <w:del w:id="919" w:author="Gianfranco Di Pietro" w:date="2025-02-05T11:24:00Z"/>
            </w:trPr>
            <w:tc>
              <w:tcPr>
                <w:tcW w:w="840" w:type="dxa"/>
                <w:shd w:val="clear" w:color="auto" w:fill="auto"/>
                <w:tcMar>
                  <w:top w:w="100" w:type="dxa"/>
                  <w:left w:w="100" w:type="dxa"/>
                  <w:bottom w:w="100" w:type="dxa"/>
                  <w:right w:w="100" w:type="dxa"/>
                </w:tcMar>
              </w:tcPr>
              <w:p w14:paraId="000000FC" w14:textId="0021B99F" w:rsidR="00696B80" w:rsidDel="00426053" w:rsidRDefault="00734CE6">
                <w:pPr>
                  <w:widowControl w:val="0"/>
                  <w:pBdr>
                    <w:top w:val="nil"/>
                    <w:left w:val="nil"/>
                    <w:bottom w:val="nil"/>
                    <w:right w:val="nil"/>
                    <w:between w:val="nil"/>
                  </w:pBdr>
                  <w:spacing w:line="240" w:lineRule="auto"/>
                  <w:rPr>
                    <w:del w:id="920" w:author="Gianfranco Di Pietro" w:date="2025-02-05T11:24:00Z" w16du:dateUtc="2025-02-05T10:24:00Z"/>
                    <w:sz w:val="24"/>
                    <w:szCs w:val="24"/>
                  </w:rPr>
                </w:pPr>
                <w:del w:id="921" w:author="Gianfranco Di Pietro" w:date="2025-02-05T11:24:00Z" w16du:dateUtc="2025-02-05T10:24:00Z">
                  <w:r w:rsidDel="00426053">
                    <w:rPr>
                      <w:sz w:val="24"/>
                      <w:szCs w:val="24"/>
                    </w:rPr>
                    <w:delText>#7</w:delText>
                  </w:r>
                </w:del>
              </w:p>
            </w:tc>
            <w:tc>
              <w:tcPr>
                <w:tcW w:w="2610" w:type="dxa"/>
                <w:shd w:val="clear" w:color="auto" w:fill="auto"/>
                <w:tcMar>
                  <w:top w:w="100" w:type="dxa"/>
                  <w:left w:w="100" w:type="dxa"/>
                  <w:bottom w:w="100" w:type="dxa"/>
                  <w:right w:w="100" w:type="dxa"/>
                </w:tcMar>
              </w:tcPr>
              <w:p w14:paraId="000000FD" w14:textId="6B3A98E8" w:rsidR="00696B80" w:rsidDel="00426053" w:rsidRDefault="00734CE6">
                <w:pPr>
                  <w:widowControl w:val="0"/>
                  <w:pBdr>
                    <w:top w:val="nil"/>
                    <w:left w:val="nil"/>
                    <w:bottom w:val="nil"/>
                    <w:right w:val="nil"/>
                    <w:between w:val="nil"/>
                  </w:pBdr>
                  <w:spacing w:line="240" w:lineRule="auto"/>
                  <w:rPr>
                    <w:del w:id="922" w:author="Gianfranco Di Pietro" w:date="2025-02-05T11:24:00Z" w16du:dateUtc="2025-02-05T10:24:00Z"/>
                    <w:rFonts w:ascii="Roboto Mono Light" w:eastAsia="Roboto Mono Light" w:hAnsi="Roboto Mono Light" w:cs="Roboto Mono Light"/>
                    <w:sz w:val="18"/>
                    <w:szCs w:val="18"/>
                  </w:rPr>
                </w:pPr>
                <w:del w:id="923" w:author="Gianfranco Di Pietro" w:date="2025-02-05T11:24:00Z" w16du:dateUtc="2025-02-05T10:24:00Z">
                  <w:r w:rsidDel="00426053">
                    <w:rPr>
                      <w:rFonts w:ascii="Roboto Mono Light" w:eastAsia="Roboto Mono Light" w:hAnsi="Roboto Mono Light" w:cs="Roboto Mono Light"/>
                      <w:sz w:val="18"/>
                      <w:szCs w:val="18"/>
                    </w:rPr>
                    <w:delText>KMZ_CLOSINGSCRIPT</w:delText>
                  </w:r>
                </w:del>
              </w:p>
            </w:tc>
            <w:tc>
              <w:tcPr>
                <w:tcW w:w="6135" w:type="dxa"/>
                <w:shd w:val="clear" w:color="auto" w:fill="auto"/>
                <w:tcMar>
                  <w:top w:w="100" w:type="dxa"/>
                  <w:left w:w="100" w:type="dxa"/>
                  <w:bottom w:w="100" w:type="dxa"/>
                  <w:right w:w="100" w:type="dxa"/>
                </w:tcMar>
              </w:tcPr>
              <w:p w14:paraId="000000FE" w14:textId="6D831619" w:rsidR="00696B80" w:rsidDel="00426053" w:rsidRDefault="00734CE6">
                <w:pPr>
                  <w:widowControl w:val="0"/>
                  <w:pBdr>
                    <w:top w:val="nil"/>
                    <w:left w:val="nil"/>
                    <w:bottom w:val="nil"/>
                    <w:right w:val="nil"/>
                    <w:between w:val="nil"/>
                  </w:pBdr>
                  <w:spacing w:line="240" w:lineRule="auto"/>
                  <w:rPr>
                    <w:del w:id="924" w:author="Gianfranco Di Pietro" w:date="2025-02-05T11:24:00Z" w16du:dateUtc="2025-02-05T10:24:00Z"/>
                    <w:sz w:val="24"/>
                    <w:szCs w:val="24"/>
                  </w:rPr>
                </w:pPr>
                <w:del w:id="925" w:author="Gianfranco Di Pietro" w:date="2025-02-05T11:24:00Z" w16du:dateUtc="2025-02-05T10:24:00Z">
                  <w:r w:rsidDel="00426053">
                    <w:rPr>
                      <w:sz w:val="24"/>
                      <w:szCs w:val="24"/>
                    </w:rPr>
                    <w:delText>String with HTML code for closing script tag</w:delText>
                  </w:r>
                </w:del>
              </w:p>
            </w:tc>
          </w:tr>
          <w:tr w:rsidR="00696B80" w:rsidDel="00426053" w14:paraId="365E7409" w14:textId="3E77E172">
            <w:trPr>
              <w:del w:id="926" w:author="Gianfranco Di Pietro" w:date="2025-02-05T11:24:00Z"/>
            </w:trPr>
            <w:tc>
              <w:tcPr>
                <w:tcW w:w="840" w:type="dxa"/>
                <w:shd w:val="clear" w:color="auto" w:fill="auto"/>
                <w:tcMar>
                  <w:top w:w="100" w:type="dxa"/>
                  <w:left w:w="100" w:type="dxa"/>
                  <w:bottom w:w="100" w:type="dxa"/>
                  <w:right w:w="100" w:type="dxa"/>
                </w:tcMar>
              </w:tcPr>
              <w:p w14:paraId="000000FF" w14:textId="75A9ABDA" w:rsidR="00696B80" w:rsidDel="00426053" w:rsidRDefault="00734CE6">
                <w:pPr>
                  <w:widowControl w:val="0"/>
                  <w:pBdr>
                    <w:top w:val="nil"/>
                    <w:left w:val="nil"/>
                    <w:bottom w:val="nil"/>
                    <w:right w:val="nil"/>
                    <w:between w:val="nil"/>
                  </w:pBdr>
                  <w:spacing w:line="240" w:lineRule="auto"/>
                  <w:rPr>
                    <w:del w:id="927" w:author="Gianfranco Di Pietro" w:date="2025-02-05T11:24:00Z" w16du:dateUtc="2025-02-05T10:24:00Z"/>
                    <w:sz w:val="24"/>
                    <w:szCs w:val="24"/>
                  </w:rPr>
                </w:pPr>
                <w:del w:id="928" w:author="Gianfranco Di Pietro" w:date="2025-02-05T11:24:00Z" w16du:dateUtc="2025-02-05T10:24:00Z">
                  <w:r w:rsidDel="00426053">
                    <w:rPr>
                      <w:sz w:val="24"/>
                      <w:szCs w:val="24"/>
                    </w:rPr>
                    <w:delText>#8</w:delText>
                  </w:r>
                </w:del>
              </w:p>
            </w:tc>
            <w:tc>
              <w:tcPr>
                <w:tcW w:w="2610" w:type="dxa"/>
                <w:shd w:val="clear" w:color="auto" w:fill="auto"/>
                <w:tcMar>
                  <w:top w:w="100" w:type="dxa"/>
                  <w:left w:w="100" w:type="dxa"/>
                  <w:bottom w:w="100" w:type="dxa"/>
                  <w:right w:w="100" w:type="dxa"/>
                </w:tcMar>
              </w:tcPr>
              <w:p w14:paraId="00000100" w14:textId="7AA2D2C9" w:rsidR="00696B80" w:rsidDel="00426053" w:rsidRDefault="00734CE6">
                <w:pPr>
                  <w:widowControl w:val="0"/>
                  <w:pBdr>
                    <w:top w:val="nil"/>
                    <w:left w:val="nil"/>
                    <w:bottom w:val="nil"/>
                    <w:right w:val="nil"/>
                    <w:between w:val="nil"/>
                  </w:pBdr>
                  <w:spacing w:line="240" w:lineRule="auto"/>
                  <w:rPr>
                    <w:del w:id="929" w:author="Gianfranco Di Pietro" w:date="2025-02-05T11:24:00Z" w16du:dateUtc="2025-02-05T10:24:00Z"/>
                    <w:rFonts w:ascii="Roboto Mono Light" w:eastAsia="Roboto Mono Light" w:hAnsi="Roboto Mono Light" w:cs="Roboto Mono Light"/>
                    <w:sz w:val="18"/>
                    <w:szCs w:val="18"/>
                  </w:rPr>
                </w:pPr>
                <w:del w:id="930" w:author="Gianfranco Di Pietro" w:date="2025-02-05T11:24:00Z" w16du:dateUtc="2025-02-05T10:24:00Z">
                  <w:r w:rsidDel="00426053">
                    <w:rPr>
                      <w:rFonts w:ascii="Roboto Mono Light" w:eastAsia="Roboto Mono Light" w:hAnsi="Roboto Mono Light" w:cs="Roboto Mono Light"/>
                      <w:sz w:val="18"/>
                      <w:szCs w:val="18"/>
                    </w:rPr>
                    <w:delText>KMZ_STYLE</w:delText>
                  </w:r>
                </w:del>
              </w:p>
            </w:tc>
            <w:tc>
              <w:tcPr>
                <w:tcW w:w="6135" w:type="dxa"/>
                <w:shd w:val="clear" w:color="auto" w:fill="auto"/>
                <w:tcMar>
                  <w:top w:w="100" w:type="dxa"/>
                  <w:left w:w="100" w:type="dxa"/>
                  <w:bottom w:w="100" w:type="dxa"/>
                  <w:right w:w="100" w:type="dxa"/>
                </w:tcMar>
              </w:tcPr>
              <w:p w14:paraId="00000101" w14:textId="09F60704" w:rsidR="00696B80" w:rsidDel="00426053" w:rsidRDefault="00734CE6">
                <w:pPr>
                  <w:widowControl w:val="0"/>
                  <w:pBdr>
                    <w:top w:val="nil"/>
                    <w:left w:val="nil"/>
                    <w:bottom w:val="nil"/>
                    <w:right w:val="nil"/>
                    <w:between w:val="nil"/>
                  </w:pBdr>
                  <w:spacing w:line="240" w:lineRule="auto"/>
                  <w:rPr>
                    <w:del w:id="931" w:author="Gianfranco Di Pietro" w:date="2025-02-05T11:24:00Z" w16du:dateUtc="2025-02-05T10:24:00Z"/>
                    <w:sz w:val="24"/>
                    <w:szCs w:val="24"/>
                  </w:rPr>
                </w:pPr>
                <w:del w:id="932" w:author="Gianfranco Di Pietro" w:date="2025-02-05T11:24:00Z" w16du:dateUtc="2025-02-05T10:24:00Z">
                  <w:r w:rsidDel="00426053">
                    <w:rPr>
                      <w:sz w:val="24"/>
                      <w:szCs w:val="24"/>
                    </w:rPr>
                    <w:delText>Html code with CSS nested</w:delText>
                  </w:r>
                </w:del>
              </w:p>
            </w:tc>
          </w:tr>
          <w:tr w:rsidR="00696B80" w:rsidDel="00426053" w14:paraId="609648B8" w14:textId="1A2F3913">
            <w:trPr>
              <w:del w:id="933" w:author="Gianfranco Di Pietro" w:date="2025-02-05T11:24:00Z"/>
            </w:trPr>
            <w:tc>
              <w:tcPr>
                <w:tcW w:w="840" w:type="dxa"/>
                <w:shd w:val="clear" w:color="auto" w:fill="auto"/>
                <w:tcMar>
                  <w:top w:w="100" w:type="dxa"/>
                  <w:left w:w="100" w:type="dxa"/>
                  <w:bottom w:w="100" w:type="dxa"/>
                  <w:right w:w="100" w:type="dxa"/>
                </w:tcMar>
              </w:tcPr>
              <w:p w14:paraId="00000102" w14:textId="51D854DB" w:rsidR="00696B80" w:rsidDel="00426053" w:rsidRDefault="00734CE6">
                <w:pPr>
                  <w:widowControl w:val="0"/>
                  <w:pBdr>
                    <w:top w:val="nil"/>
                    <w:left w:val="nil"/>
                    <w:bottom w:val="nil"/>
                    <w:right w:val="nil"/>
                    <w:between w:val="nil"/>
                  </w:pBdr>
                  <w:spacing w:line="240" w:lineRule="auto"/>
                  <w:rPr>
                    <w:del w:id="934" w:author="Gianfranco Di Pietro" w:date="2025-02-05T11:24:00Z" w16du:dateUtc="2025-02-05T10:24:00Z"/>
                    <w:sz w:val="24"/>
                    <w:szCs w:val="24"/>
                  </w:rPr>
                </w:pPr>
                <w:del w:id="935" w:author="Gianfranco Di Pietro" w:date="2025-02-05T11:24:00Z" w16du:dateUtc="2025-02-05T10:24:00Z">
                  <w:r w:rsidDel="00426053">
                    <w:rPr>
                      <w:sz w:val="24"/>
                      <w:szCs w:val="24"/>
                    </w:rPr>
                    <w:delText>#9</w:delText>
                  </w:r>
                </w:del>
              </w:p>
            </w:tc>
            <w:tc>
              <w:tcPr>
                <w:tcW w:w="2610" w:type="dxa"/>
                <w:shd w:val="clear" w:color="auto" w:fill="auto"/>
                <w:tcMar>
                  <w:top w:w="100" w:type="dxa"/>
                  <w:left w:w="100" w:type="dxa"/>
                  <w:bottom w:w="100" w:type="dxa"/>
                  <w:right w:w="100" w:type="dxa"/>
                </w:tcMar>
              </w:tcPr>
              <w:p w14:paraId="00000103" w14:textId="669731DD" w:rsidR="00696B80" w:rsidDel="00426053" w:rsidRDefault="00734CE6">
                <w:pPr>
                  <w:widowControl w:val="0"/>
                  <w:pBdr>
                    <w:top w:val="nil"/>
                    <w:left w:val="nil"/>
                    <w:bottom w:val="nil"/>
                    <w:right w:val="nil"/>
                    <w:between w:val="nil"/>
                  </w:pBdr>
                  <w:spacing w:line="240" w:lineRule="auto"/>
                  <w:rPr>
                    <w:del w:id="936" w:author="Gianfranco Di Pietro" w:date="2025-02-05T11:24:00Z" w16du:dateUtc="2025-02-05T10:24:00Z"/>
                    <w:rFonts w:ascii="Roboto Mono Light" w:eastAsia="Roboto Mono Light" w:hAnsi="Roboto Mono Light" w:cs="Roboto Mono Light"/>
                    <w:sz w:val="18"/>
                    <w:szCs w:val="18"/>
                  </w:rPr>
                </w:pPr>
                <w:del w:id="937" w:author="Gianfranco Di Pietro" w:date="2025-02-05T11:24:00Z" w16du:dateUtc="2025-02-05T10:24:00Z">
                  <w:r w:rsidDel="00426053">
                    <w:rPr>
                      <w:rFonts w:ascii="Roboto Mono Light" w:eastAsia="Roboto Mono Light" w:hAnsi="Roboto Mono Light" w:cs="Roboto Mono Light"/>
                      <w:sz w:val="18"/>
                      <w:szCs w:val="18"/>
                    </w:rPr>
                    <w:delText>KMZ_HTMLFOOT</w:delText>
                  </w:r>
                </w:del>
              </w:p>
            </w:tc>
            <w:tc>
              <w:tcPr>
                <w:tcW w:w="6135" w:type="dxa"/>
                <w:shd w:val="clear" w:color="auto" w:fill="auto"/>
                <w:tcMar>
                  <w:top w:w="100" w:type="dxa"/>
                  <w:left w:w="100" w:type="dxa"/>
                  <w:bottom w:w="100" w:type="dxa"/>
                  <w:right w:w="100" w:type="dxa"/>
                </w:tcMar>
              </w:tcPr>
              <w:p w14:paraId="00000104" w14:textId="152DD41E" w:rsidR="00696B80" w:rsidDel="00426053" w:rsidRDefault="00734CE6">
                <w:pPr>
                  <w:widowControl w:val="0"/>
                  <w:pBdr>
                    <w:top w:val="nil"/>
                    <w:left w:val="nil"/>
                    <w:bottom w:val="nil"/>
                    <w:right w:val="nil"/>
                    <w:between w:val="nil"/>
                  </w:pBdr>
                  <w:spacing w:line="240" w:lineRule="auto"/>
                  <w:rPr>
                    <w:del w:id="938" w:author="Gianfranco Di Pietro" w:date="2025-02-05T11:24:00Z" w16du:dateUtc="2025-02-05T10:24:00Z"/>
                    <w:sz w:val="24"/>
                    <w:szCs w:val="24"/>
                  </w:rPr>
                </w:pPr>
                <w:del w:id="939" w:author="Gianfranco Di Pietro" w:date="2025-02-05T11:24:00Z" w16du:dateUtc="2025-02-05T10:24:00Z">
                  <w:r w:rsidDel="00426053">
                    <w:rPr>
                      <w:sz w:val="24"/>
                      <w:szCs w:val="24"/>
                    </w:rPr>
                    <w:delText>Html code with closing tag and footer</w:delText>
                  </w:r>
                </w:del>
              </w:p>
            </w:tc>
          </w:tr>
        </w:tbl>
        <w:customXmlDelRangeStart w:id="940" w:author="Gianfranco Di Pietro" w:date="2025-02-05T11:24:00Z"/>
      </w:sdtContent>
    </w:sdt>
    <w:customXmlDelRangeEnd w:id="940"/>
    <w:p w14:paraId="00000105" w14:textId="20AD4DE5" w:rsidR="00696B80" w:rsidDel="00426053" w:rsidRDefault="00696B80">
      <w:pPr>
        <w:rPr>
          <w:del w:id="941" w:author="Gianfranco Di Pietro" w:date="2025-02-05T11:24:00Z" w16du:dateUtc="2025-02-05T10:24:00Z"/>
          <w:sz w:val="24"/>
          <w:szCs w:val="24"/>
        </w:rPr>
      </w:pPr>
    </w:p>
    <w:p w14:paraId="00000107" w14:textId="77777777" w:rsidR="00696B80" w:rsidRDefault="00696B80" w:rsidP="004720E1">
      <w:pPr>
        <w:spacing w:line="480" w:lineRule="auto"/>
        <w:jc w:val="both"/>
        <w:rPr>
          <w:sz w:val="24"/>
          <w:szCs w:val="24"/>
        </w:rPr>
        <w:pPrChange w:id="942" w:author="Gianfranco Di Pietro" w:date="2025-02-05T11:25:00Z" w16du:dateUtc="2025-02-05T10:25:00Z">
          <w:pPr/>
        </w:pPrChange>
      </w:pPr>
    </w:p>
    <w:p w14:paraId="00000108"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To enhance visualization, several essential customizations should be applied to each specific model:</w:t>
      </w:r>
    </w:p>
    <w:p w14:paraId="00000109"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model's central position, utilizing the </w:t>
      </w:r>
      <w:r w:rsidRPr="00F6028E">
        <w:rPr>
          <w:rFonts w:ascii="Times New Roman" w:eastAsia="Times New Roman" w:hAnsi="Times New Roman" w:cs="Times New Roman"/>
          <w:i/>
          <w:iCs/>
          <w:sz w:val="24"/>
          <w:szCs w:val="24"/>
        </w:rPr>
        <w:t>KMZLoader</w:t>
      </w:r>
      <w:r w:rsidRPr="00361FF1">
        <w:rPr>
          <w:rFonts w:ascii="Times New Roman" w:eastAsia="Times New Roman" w:hAnsi="Times New Roman" w:cs="Times New Roman"/>
          <w:sz w:val="24"/>
          <w:szCs w:val="24"/>
        </w:rPr>
        <w:t xml:space="preserve"> JavaScript function.</w:t>
      </w:r>
    </w:p>
    <w:p w14:paraId="0000010A"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camera's center using the </w:t>
      </w:r>
      <w:r w:rsidRPr="00F6028E">
        <w:rPr>
          <w:rFonts w:ascii="Times New Roman" w:eastAsia="Times New Roman" w:hAnsi="Times New Roman" w:cs="Times New Roman"/>
          <w:i/>
          <w:iCs/>
          <w:sz w:val="24"/>
          <w:szCs w:val="24"/>
        </w:rPr>
        <w:t>THREE.PerspectiveCamera</w:t>
      </w:r>
      <w:r w:rsidRPr="00361FF1">
        <w:rPr>
          <w:rFonts w:ascii="Times New Roman" w:eastAsia="Times New Roman" w:hAnsi="Times New Roman" w:cs="Times New Roman"/>
          <w:sz w:val="24"/>
          <w:szCs w:val="24"/>
        </w:rPr>
        <w:t xml:space="preserve"> JavaScript function.</w:t>
      </w:r>
    </w:p>
    <w:p w14:paraId="0000010B"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Configure appropriate lighting and rendering options.</w:t>
      </w:r>
    </w:p>
    <w:p w14:paraId="0000010C" w14:textId="16A068AF"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These modifications are best implemented directly within the HTML/JavaScript code, following the generation of the initial HTML structure through Python. Identifying and fine-tuning the specific coordinate values and other variables is a straightforward process within this framework.</w:t>
      </w:r>
    </w:p>
    <w:p w14:paraId="0000010D" w14:textId="063071C0" w:rsidR="00696B80" w:rsidRPr="00361FF1" w:rsidRDefault="00274D6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 Jupyter in a Python environment </w:t>
      </w:r>
      <w:r w:rsidR="00FD5828">
        <w:rPr>
          <w:rFonts w:ascii="Times New Roman" w:eastAsia="Times New Roman" w:hAnsi="Times New Roman" w:cs="Times New Roman"/>
          <w:sz w:val="24"/>
          <w:szCs w:val="24"/>
        </w:rPr>
        <w:t>i</w:t>
      </w:r>
      <w:r>
        <w:rPr>
          <w:rFonts w:ascii="Times New Roman" w:eastAsia="Times New Roman" w:hAnsi="Times New Roman" w:cs="Times New Roman"/>
          <w:sz w:val="24"/>
          <w:szCs w:val="24"/>
        </w:rPr>
        <w:t>t is possible to activate a</w:t>
      </w:r>
      <w:r w:rsidR="00734CE6" w:rsidRPr="00361FF1">
        <w:rPr>
          <w:rFonts w:ascii="Times New Roman" w:eastAsia="Times New Roman" w:hAnsi="Times New Roman" w:cs="Times New Roman"/>
          <w:sz w:val="24"/>
          <w:szCs w:val="24"/>
        </w:rPr>
        <w:t xml:space="preserve">ll of functions and variables in </w:t>
      </w:r>
      <w:r w:rsidR="001878E2">
        <w:rPr>
          <w:rFonts w:ascii="Times New Roman" w:eastAsia="Times New Roman" w:hAnsi="Times New Roman" w:cs="Times New Roman"/>
          <w:sz w:val="24"/>
          <w:szCs w:val="24"/>
        </w:rPr>
        <w:fldChar w:fldCharType="begin"/>
      </w:r>
      <w:r w:rsidR="001878E2">
        <w:rPr>
          <w:rFonts w:ascii="Times New Roman" w:eastAsia="Times New Roman" w:hAnsi="Times New Roman" w:cs="Times New Roman"/>
          <w:sz w:val="24"/>
          <w:szCs w:val="24"/>
        </w:rPr>
        <w:instrText xml:space="preserve"> REF _Ref186870541 \h </w:instrText>
      </w:r>
      <w:r w:rsidR="001878E2">
        <w:rPr>
          <w:rFonts w:ascii="Times New Roman" w:eastAsia="Times New Roman" w:hAnsi="Times New Roman" w:cs="Times New Roman"/>
          <w:sz w:val="24"/>
          <w:szCs w:val="24"/>
        </w:rPr>
      </w:r>
      <w:r w:rsidR="001878E2">
        <w:rPr>
          <w:rFonts w:ascii="Times New Roman" w:eastAsia="Times New Roman" w:hAnsi="Times New Roman" w:cs="Times New Roman"/>
          <w:sz w:val="24"/>
          <w:szCs w:val="24"/>
        </w:rPr>
        <w:fldChar w:fldCharType="separate"/>
      </w:r>
      <w:r w:rsidR="001878E2">
        <w:t xml:space="preserve">Table </w:t>
      </w:r>
      <w:r w:rsidR="001878E2">
        <w:rPr>
          <w:noProof/>
        </w:rPr>
        <w:t>3</w:t>
      </w:r>
      <w:r w:rsidR="001878E2">
        <w:rPr>
          <w:rFonts w:ascii="Times New Roman" w:eastAsia="Times New Roman" w:hAnsi="Times New Roman" w:cs="Times New Roman"/>
          <w:sz w:val="24"/>
          <w:szCs w:val="24"/>
        </w:rPr>
        <w:fldChar w:fldCharType="end"/>
      </w:r>
      <w:r w:rsidR="001878E2">
        <w:rPr>
          <w:rFonts w:ascii="Times New Roman" w:eastAsia="Times New Roman" w:hAnsi="Times New Roman" w:cs="Times New Roman"/>
          <w:sz w:val="24"/>
          <w:szCs w:val="24"/>
        </w:rPr>
        <w:t xml:space="preserve"> </w:t>
      </w:r>
      <w:r w:rsidR="00734CE6" w:rsidRPr="00361FF1">
        <w:rPr>
          <w:rFonts w:ascii="Times New Roman" w:eastAsia="Times New Roman" w:hAnsi="Times New Roman" w:cs="Times New Roman"/>
          <w:sz w:val="24"/>
          <w:szCs w:val="24"/>
        </w:rPr>
        <w:t xml:space="preserve">are called by </w:t>
      </w:r>
      <w:r>
        <w:rPr>
          <w:rFonts w:ascii="Times New Roman" w:eastAsia="Times New Roman" w:hAnsi="Times New Roman" w:cs="Times New Roman"/>
          <w:sz w:val="24"/>
          <w:szCs w:val="24"/>
        </w:rPr>
        <w:t>the</w:t>
      </w:r>
      <w:r w:rsidR="00734CE6" w:rsidRPr="00361FF1">
        <w:rPr>
          <w:rFonts w:ascii="Times New Roman" w:eastAsia="Times New Roman" w:hAnsi="Times New Roman" w:cs="Times New Roman"/>
          <w:sz w:val="24"/>
          <w:szCs w:val="24"/>
        </w:rPr>
        <w:t xml:space="preserve"> </w:t>
      </w:r>
      <w:r w:rsidR="001878E2">
        <w:rPr>
          <w:rFonts w:ascii="Times New Roman" w:eastAsia="Times New Roman" w:hAnsi="Times New Roman" w:cs="Times New Roman"/>
          <w:sz w:val="24"/>
          <w:szCs w:val="24"/>
        </w:rPr>
        <w:t>“</w:t>
      </w:r>
      <w:r w:rsidR="00734CE6" w:rsidRPr="001878E2">
        <w:rPr>
          <w:rFonts w:ascii="Times New Roman" w:eastAsia="Times New Roman" w:hAnsi="Times New Roman" w:cs="Times New Roman"/>
          <w:i/>
          <w:iCs/>
          <w:sz w:val="24"/>
          <w:szCs w:val="24"/>
        </w:rPr>
        <w:t>create_3dml_viewer()</w:t>
      </w:r>
      <w:r w:rsidR="001878E2">
        <w:rPr>
          <w:rFonts w:ascii="Times New Roman" w:eastAsia="Times New Roman" w:hAnsi="Times New Roman" w:cs="Times New Roman"/>
          <w:i/>
          <w:iCs/>
          <w:sz w:val="24"/>
          <w:szCs w:val="24"/>
        </w:rPr>
        <w:t>”</w:t>
      </w:r>
      <w:r w:rsidR="00734CE6" w:rsidRPr="00361FF1">
        <w:rPr>
          <w:rFonts w:ascii="Times New Roman" w:eastAsia="Times New Roman" w:hAnsi="Times New Roman" w:cs="Times New Roman"/>
          <w:sz w:val="24"/>
          <w:szCs w:val="24"/>
        </w:rPr>
        <w:t xml:space="preserve"> method, which in turn takes as input 3 elements:</w:t>
      </w:r>
    </w:p>
    <w:p w14:paraId="0000010E" w14:textId="77777777" w:rsidR="00696B80" w:rsidRPr="00361FF1" w:rsidRDefault="00734CE6">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Name of the project</w:t>
      </w:r>
    </w:p>
    <w:p w14:paraId="55F70C11" w14:textId="77777777" w:rsidR="00505697" w:rsidRDefault="00734CE6" w:rsidP="00505697">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KMZ file</w:t>
      </w:r>
    </w:p>
    <w:p w14:paraId="534878DF" w14:textId="5348FE5F" w:rsidR="00505697" w:rsidRPr="00505697" w:rsidRDefault="00734CE6" w:rsidP="00505697">
      <w:pPr>
        <w:numPr>
          <w:ilvl w:val="0"/>
          <w:numId w:val="5"/>
        </w:numPr>
        <w:spacing w:line="480" w:lineRule="auto"/>
        <w:rPr>
          <w:rFonts w:ascii="Times New Roman" w:eastAsia="Times New Roman" w:hAnsi="Times New Roman" w:cs="Times New Roman"/>
          <w:sz w:val="24"/>
          <w:szCs w:val="24"/>
        </w:rPr>
      </w:pPr>
      <w:r w:rsidRPr="00505697">
        <w:rPr>
          <w:rFonts w:ascii="Times New Roman" w:eastAsia="Times New Roman" w:hAnsi="Times New Roman" w:cs="Times New Roman"/>
          <w:sz w:val="24"/>
          <w:szCs w:val="24"/>
        </w:rPr>
        <w:t>Splashscreen image</w:t>
      </w:r>
    </w:p>
    <w:p w14:paraId="4710B7AB" w14:textId="36DB6D2C" w:rsidR="00505697" w:rsidRPr="00274D6D" w:rsidRDefault="00274D6D" w:rsidP="00274D6D">
      <w:pPr>
        <w:spacing w:line="480" w:lineRule="auto"/>
        <w:rPr>
          <w:rFonts w:ascii="Times New Roman" w:eastAsia="Times New Roman" w:hAnsi="Times New Roman" w:cs="Times New Roman"/>
          <w:sz w:val="24"/>
          <w:szCs w:val="24"/>
        </w:rPr>
      </w:pPr>
      <w:r w:rsidRPr="00274D6D">
        <w:rPr>
          <w:rFonts w:ascii="Times New Roman" w:eastAsia="Times New Roman" w:hAnsi="Times New Roman" w:cs="Times New Roman"/>
          <w:sz w:val="24"/>
          <w:szCs w:val="24"/>
        </w:rPr>
        <w:t xml:space="preserve">An example of simplified GUI for input file loading inside a Jupyter Notebook is illustrated in </w:t>
      </w:r>
      <w:r w:rsidRPr="00274D6D">
        <w:rPr>
          <w:rFonts w:ascii="Times New Roman" w:eastAsia="Times New Roman" w:hAnsi="Times New Roman" w:cs="Times New Roman"/>
          <w:sz w:val="24"/>
          <w:szCs w:val="24"/>
        </w:rPr>
        <w:fldChar w:fldCharType="begin"/>
      </w:r>
      <w:r w:rsidRPr="00274D6D">
        <w:rPr>
          <w:rFonts w:ascii="Times New Roman" w:eastAsia="Times New Roman" w:hAnsi="Times New Roman" w:cs="Times New Roman"/>
          <w:sz w:val="24"/>
          <w:szCs w:val="24"/>
        </w:rPr>
        <w:instrText xml:space="preserve"> REF _Ref186872026 \h </w:instrText>
      </w:r>
      <w:r>
        <w:rPr>
          <w:rFonts w:ascii="Times New Roman" w:eastAsia="Times New Roman" w:hAnsi="Times New Roman" w:cs="Times New Roman"/>
          <w:sz w:val="24"/>
          <w:szCs w:val="24"/>
        </w:rPr>
        <w:instrText xml:space="preserve"> \* MERGEFORMAT </w:instrText>
      </w:r>
      <w:r w:rsidRPr="00274D6D">
        <w:rPr>
          <w:rFonts w:ascii="Times New Roman" w:eastAsia="Times New Roman" w:hAnsi="Times New Roman" w:cs="Times New Roman"/>
          <w:sz w:val="24"/>
          <w:szCs w:val="24"/>
        </w:rPr>
      </w:r>
      <w:r w:rsidRPr="00274D6D">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9</w:t>
      </w:r>
      <w:r w:rsidRPr="00274D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204C8A88" w14:textId="5A546F27" w:rsidR="00505697" w:rsidRDefault="00505697" w:rsidP="00505697">
      <w:pPr>
        <w:keepNext/>
      </w:pPr>
      <w:r>
        <w:rPr>
          <w:noProof/>
          <w:sz w:val="24"/>
          <w:szCs w:val="24"/>
          <w:shd w:val="clear" w:color="auto" w:fill="EAD1DC"/>
        </w:rPr>
        <w:lastRenderedPageBreak/>
        <w:drawing>
          <wp:inline distT="114300" distB="114300" distL="114300" distR="114300" wp14:anchorId="5B78D3EE" wp14:editId="45673CD5">
            <wp:extent cx="6119820" cy="60325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119820" cy="6032500"/>
                    </a:xfrm>
                    <a:prstGeom prst="rect">
                      <a:avLst/>
                    </a:prstGeom>
                    <a:ln/>
                  </pic:spPr>
                </pic:pic>
              </a:graphicData>
            </a:graphic>
          </wp:inline>
        </w:drawing>
      </w:r>
    </w:p>
    <w:p w14:paraId="111F13CC" w14:textId="4F1A9EC1" w:rsidR="00505697" w:rsidRPr="00274D6D" w:rsidRDefault="00505697" w:rsidP="00274D6D">
      <w:pPr>
        <w:pStyle w:val="Didascalia"/>
        <w:jc w:val="left"/>
        <w:rPr>
          <w:sz w:val="24"/>
          <w:szCs w:val="24"/>
          <w:shd w:val="clear" w:color="auto" w:fill="EAD1DC"/>
        </w:rPr>
      </w:pPr>
      <w:bookmarkStart w:id="943" w:name="_Ref186872026"/>
      <w:commentRangeStart w:id="944"/>
      <w:commentRangeStart w:id="945"/>
      <w:r>
        <w:t xml:space="preserve">Figure </w:t>
      </w:r>
      <w:fldSimple w:instr=" SEQ Figure \* ARABIC ">
        <w:r w:rsidR="00151579">
          <w:rPr>
            <w:noProof/>
          </w:rPr>
          <w:t>9</w:t>
        </w:r>
      </w:fldSimple>
      <w:bookmarkEnd w:id="943"/>
      <w:r>
        <w:t xml:space="preserve"> A Jupyter-</w:t>
      </w:r>
      <w:r w:rsidR="00274D6D">
        <w:t>notebook</w:t>
      </w:r>
      <w:r>
        <w:t xml:space="preserve"> interface with </w:t>
      </w:r>
      <w:r w:rsidRPr="00E5332D">
        <w:t>the only two steps required to create a web-viewer static page of a KMZ file using the KMZViewer_function.py</w:t>
      </w:r>
      <w:commentRangeEnd w:id="944"/>
      <w:r w:rsidR="00A45BD5">
        <w:rPr>
          <w:rStyle w:val="Rimandocommento"/>
          <w:i w:val="0"/>
          <w:iCs w:val="0"/>
          <w:color w:val="auto"/>
        </w:rPr>
        <w:commentReference w:id="944"/>
      </w:r>
      <w:commentRangeEnd w:id="945"/>
      <w:r w:rsidR="0007087B">
        <w:rPr>
          <w:rStyle w:val="Rimandocommento"/>
          <w:i w:val="0"/>
          <w:iCs w:val="0"/>
          <w:color w:val="auto"/>
        </w:rPr>
        <w:commentReference w:id="945"/>
      </w:r>
    </w:p>
    <w:p w14:paraId="00000111" w14:textId="105F58EB"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output </w:t>
      </w:r>
      <w:r w:rsidR="00F621FB">
        <w:rPr>
          <w:rFonts w:ascii="Times New Roman" w:eastAsia="Times New Roman" w:hAnsi="Times New Roman" w:cs="Times New Roman"/>
          <w:sz w:val="24"/>
          <w:szCs w:val="24"/>
        </w:rPr>
        <w:t>folder is named with the same name assigned to the project, and</w:t>
      </w:r>
      <w:r w:rsidRPr="00361FF1">
        <w:rPr>
          <w:rFonts w:ascii="Times New Roman" w:eastAsia="Times New Roman" w:hAnsi="Times New Roman" w:cs="Times New Roman"/>
          <w:sz w:val="24"/>
          <w:szCs w:val="24"/>
        </w:rPr>
        <w:t xml:space="preserve"> contain</w:t>
      </w:r>
      <w:r w:rsidR="00F621FB">
        <w:rPr>
          <w:rFonts w:ascii="Times New Roman" w:eastAsia="Times New Roman" w:hAnsi="Times New Roman" w:cs="Times New Roman"/>
          <w:sz w:val="24"/>
          <w:szCs w:val="24"/>
        </w:rPr>
        <w:t>s</w:t>
      </w:r>
      <w:r w:rsidRPr="00361FF1">
        <w:rPr>
          <w:rFonts w:ascii="Times New Roman" w:eastAsia="Times New Roman" w:hAnsi="Times New Roman" w:cs="Times New Roman"/>
          <w:sz w:val="24"/>
          <w:szCs w:val="24"/>
        </w:rPr>
        <w:t>:</w:t>
      </w:r>
    </w:p>
    <w:p w14:paraId="00000112" w14:textId="45ED7920" w:rsidR="00696B80" w:rsidRPr="00361FF1" w:rsidRDefault="00734CE6">
      <w:pPr>
        <w:numPr>
          <w:ilvl w:val="0"/>
          <w:numId w:val="6"/>
        </w:numPr>
        <w:spacing w:line="480" w:lineRule="auto"/>
        <w:rPr>
          <w:rFonts w:ascii="Times New Roman" w:eastAsia="Times New Roman" w:hAnsi="Times New Roman" w:cs="Times New Roman"/>
          <w:sz w:val="24"/>
          <w:szCs w:val="24"/>
        </w:rPr>
      </w:pPr>
      <w:del w:id="946" w:author="Eugenio Fazio" w:date="2025-01-31T17:32:00Z">
        <w:r w:rsidRPr="00361FF1" w:rsidDel="00A45BD5">
          <w:rPr>
            <w:rFonts w:ascii="Times New Roman" w:eastAsia="Times New Roman" w:hAnsi="Times New Roman" w:cs="Times New Roman"/>
            <w:sz w:val="24"/>
            <w:szCs w:val="24"/>
          </w:rPr>
          <w:delText xml:space="preserve">An </w:delText>
        </w:r>
      </w:del>
      <w:ins w:id="947" w:author="Eugenio Fazio" w:date="2025-01-31T17:32:00Z">
        <w:r w:rsidR="00A45BD5">
          <w:rPr>
            <w:rFonts w:ascii="Times New Roman" w:eastAsia="Times New Roman" w:hAnsi="Times New Roman" w:cs="Times New Roman"/>
            <w:sz w:val="24"/>
            <w:szCs w:val="24"/>
          </w:rPr>
          <w:t>a</w:t>
        </w:r>
        <w:r w:rsidR="00A45BD5" w:rsidRPr="00361FF1">
          <w:rPr>
            <w:rFonts w:ascii="Times New Roman" w:eastAsia="Times New Roman" w:hAnsi="Times New Roman" w:cs="Times New Roman"/>
            <w:sz w:val="24"/>
            <w:szCs w:val="24"/>
          </w:rPr>
          <w:t xml:space="preserve">n </w:t>
        </w:r>
      </w:ins>
      <w:r w:rsidRPr="00361FF1">
        <w:rPr>
          <w:rFonts w:ascii="Times New Roman" w:eastAsia="Times New Roman" w:hAnsi="Times New Roman" w:cs="Times New Roman"/>
          <w:sz w:val="24"/>
          <w:szCs w:val="24"/>
        </w:rPr>
        <w:t>html file with web viewer</w:t>
      </w:r>
      <w:ins w:id="948" w:author="Eugenio Fazio" w:date="2025-01-31T17:31:00Z">
        <w:r w:rsidR="00A45BD5">
          <w:rPr>
            <w:rFonts w:ascii="Times New Roman" w:eastAsia="Times New Roman" w:hAnsi="Times New Roman" w:cs="Times New Roman"/>
            <w:sz w:val="24"/>
            <w:szCs w:val="24"/>
          </w:rPr>
          <w:t>;</w:t>
        </w:r>
      </w:ins>
    </w:p>
    <w:p w14:paraId="00000113" w14:textId="13B5626D" w:rsidR="00696B80" w:rsidRPr="00361FF1" w:rsidRDefault="00734CE6">
      <w:pPr>
        <w:numPr>
          <w:ilvl w:val="0"/>
          <w:numId w:val="6"/>
        </w:numPr>
        <w:spacing w:line="480" w:lineRule="auto"/>
        <w:rPr>
          <w:rFonts w:ascii="Times New Roman" w:eastAsia="Times New Roman" w:hAnsi="Times New Roman" w:cs="Times New Roman"/>
          <w:sz w:val="24"/>
          <w:szCs w:val="24"/>
        </w:rPr>
      </w:pPr>
      <w:del w:id="949" w:author="Eugenio Fazio" w:date="2025-01-31T17:32:00Z">
        <w:r w:rsidRPr="00361FF1" w:rsidDel="00A45BD5">
          <w:rPr>
            <w:rFonts w:ascii="Times New Roman" w:eastAsia="Times New Roman" w:hAnsi="Times New Roman" w:cs="Times New Roman"/>
            <w:sz w:val="24"/>
            <w:szCs w:val="24"/>
          </w:rPr>
          <w:delText xml:space="preserve">The </w:delText>
        </w:r>
      </w:del>
      <w:ins w:id="950" w:author="Eugenio Fazio" w:date="2025-01-31T17:32:00Z">
        <w:r w:rsidR="00A45BD5">
          <w:rPr>
            <w:rFonts w:ascii="Times New Roman" w:eastAsia="Times New Roman" w:hAnsi="Times New Roman" w:cs="Times New Roman"/>
            <w:sz w:val="24"/>
            <w:szCs w:val="24"/>
          </w:rPr>
          <w:t>t</w:t>
        </w:r>
        <w:r w:rsidR="00A45BD5" w:rsidRPr="00361FF1">
          <w:rPr>
            <w:rFonts w:ascii="Times New Roman" w:eastAsia="Times New Roman" w:hAnsi="Times New Roman" w:cs="Times New Roman"/>
            <w:sz w:val="24"/>
            <w:szCs w:val="24"/>
          </w:rPr>
          <w:t xml:space="preserve">he </w:t>
        </w:r>
      </w:ins>
      <w:r w:rsidRPr="00361FF1">
        <w:rPr>
          <w:rFonts w:ascii="Times New Roman" w:eastAsia="Times New Roman" w:hAnsi="Times New Roman" w:cs="Times New Roman"/>
          <w:sz w:val="24"/>
          <w:szCs w:val="24"/>
        </w:rPr>
        <w:t>KMZ file provided in input</w:t>
      </w:r>
      <w:ins w:id="951" w:author="Eugenio Fazio" w:date="2025-01-31T17:31:00Z">
        <w:r w:rsidR="00A45BD5">
          <w:rPr>
            <w:rFonts w:ascii="Times New Roman" w:eastAsia="Times New Roman" w:hAnsi="Times New Roman" w:cs="Times New Roman"/>
            <w:sz w:val="24"/>
            <w:szCs w:val="24"/>
          </w:rPr>
          <w:t>;</w:t>
        </w:r>
      </w:ins>
    </w:p>
    <w:p w14:paraId="00000114" w14:textId="6CFFFB76" w:rsidR="00696B80" w:rsidRPr="00361FF1" w:rsidRDefault="00734CE6">
      <w:pPr>
        <w:numPr>
          <w:ilvl w:val="0"/>
          <w:numId w:val="6"/>
        </w:numPr>
        <w:spacing w:line="480" w:lineRule="auto"/>
        <w:rPr>
          <w:rFonts w:ascii="Times New Roman" w:eastAsia="Times New Roman" w:hAnsi="Times New Roman" w:cs="Times New Roman"/>
          <w:sz w:val="24"/>
          <w:szCs w:val="24"/>
        </w:rPr>
      </w:pPr>
      <w:del w:id="952" w:author="Eugenio Fazio" w:date="2025-01-31T17:32:00Z">
        <w:r w:rsidRPr="00361FF1" w:rsidDel="00A45BD5">
          <w:rPr>
            <w:rFonts w:ascii="Times New Roman" w:eastAsia="Times New Roman" w:hAnsi="Times New Roman" w:cs="Times New Roman"/>
            <w:sz w:val="24"/>
            <w:szCs w:val="24"/>
          </w:rPr>
          <w:delText xml:space="preserve">The </w:delText>
        </w:r>
      </w:del>
      <w:ins w:id="953" w:author="Eugenio Fazio" w:date="2025-01-31T17:32:00Z">
        <w:r w:rsidR="00A45BD5">
          <w:rPr>
            <w:rFonts w:ascii="Times New Roman" w:eastAsia="Times New Roman" w:hAnsi="Times New Roman" w:cs="Times New Roman"/>
            <w:sz w:val="24"/>
            <w:szCs w:val="24"/>
          </w:rPr>
          <w:t>t</w:t>
        </w:r>
        <w:r w:rsidR="00A45BD5" w:rsidRPr="00361FF1">
          <w:rPr>
            <w:rFonts w:ascii="Times New Roman" w:eastAsia="Times New Roman" w:hAnsi="Times New Roman" w:cs="Times New Roman"/>
            <w:sz w:val="24"/>
            <w:szCs w:val="24"/>
          </w:rPr>
          <w:t xml:space="preserve">he </w:t>
        </w:r>
      </w:ins>
      <w:r w:rsidRPr="00361FF1">
        <w:rPr>
          <w:rFonts w:ascii="Times New Roman" w:eastAsia="Times New Roman" w:hAnsi="Times New Roman" w:cs="Times New Roman"/>
          <w:sz w:val="24"/>
          <w:szCs w:val="24"/>
        </w:rPr>
        <w:t>splashscreen image provided in input</w:t>
      </w:r>
      <w:ins w:id="954" w:author="Eugenio Fazio" w:date="2025-01-31T17:31:00Z">
        <w:r w:rsidR="00A45BD5">
          <w:rPr>
            <w:rFonts w:ascii="Times New Roman" w:eastAsia="Times New Roman" w:hAnsi="Times New Roman" w:cs="Times New Roman"/>
            <w:sz w:val="24"/>
            <w:szCs w:val="24"/>
          </w:rPr>
          <w:t>;</w:t>
        </w:r>
      </w:ins>
    </w:p>
    <w:p w14:paraId="00000115" w14:textId="6CD1AE30" w:rsidR="00696B80" w:rsidRPr="00361FF1" w:rsidRDefault="00734CE6">
      <w:pPr>
        <w:numPr>
          <w:ilvl w:val="0"/>
          <w:numId w:val="6"/>
        </w:numPr>
        <w:spacing w:line="480" w:lineRule="auto"/>
        <w:rPr>
          <w:rFonts w:ascii="Times New Roman" w:eastAsia="Times New Roman" w:hAnsi="Times New Roman" w:cs="Times New Roman"/>
          <w:sz w:val="24"/>
          <w:szCs w:val="24"/>
        </w:rPr>
      </w:pPr>
      <w:del w:id="955" w:author="Eugenio Fazio" w:date="2025-01-31T17:32:00Z">
        <w:r w:rsidRPr="00361FF1" w:rsidDel="00A45BD5">
          <w:rPr>
            <w:rFonts w:ascii="Times New Roman" w:eastAsia="Times New Roman" w:hAnsi="Times New Roman" w:cs="Times New Roman"/>
            <w:sz w:val="24"/>
            <w:szCs w:val="24"/>
          </w:rPr>
          <w:delText xml:space="preserve">A </w:delText>
        </w:r>
      </w:del>
      <w:ins w:id="956" w:author="Eugenio Fazio" w:date="2025-01-31T17:32:00Z">
        <w:r w:rsidR="00A45BD5">
          <w:rPr>
            <w:rFonts w:ascii="Times New Roman" w:eastAsia="Times New Roman" w:hAnsi="Times New Roman" w:cs="Times New Roman"/>
            <w:sz w:val="24"/>
            <w:szCs w:val="24"/>
          </w:rPr>
          <w:t>a</w:t>
        </w:r>
        <w:r w:rsidR="00A45BD5" w:rsidRPr="00361FF1">
          <w:rPr>
            <w:rFonts w:ascii="Times New Roman" w:eastAsia="Times New Roman" w:hAnsi="Times New Roman" w:cs="Times New Roman"/>
            <w:sz w:val="24"/>
            <w:szCs w:val="24"/>
          </w:rPr>
          <w:t xml:space="preserve"> </w:t>
        </w:r>
      </w:ins>
      <w:r w:rsidRPr="00361FF1">
        <w:rPr>
          <w:rFonts w:ascii="Times New Roman" w:eastAsia="Times New Roman" w:hAnsi="Times New Roman" w:cs="Times New Roman"/>
          <w:sz w:val="24"/>
          <w:szCs w:val="24"/>
        </w:rPr>
        <w:t xml:space="preserve">subfolder called </w:t>
      </w:r>
      <w:r w:rsidR="00361FF1">
        <w:rPr>
          <w:rFonts w:ascii="Times New Roman" w:eastAsia="Times New Roman" w:hAnsi="Times New Roman" w:cs="Times New Roman"/>
          <w:sz w:val="24"/>
          <w:szCs w:val="24"/>
        </w:rPr>
        <w:t>“</w:t>
      </w:r>
      <w:r w:rsidRPr="001878E2">
        <w:rPr>
          <w:rFonts w:ascii="Times New Roman" w:eastAsia="Times New Roman" w:hAnsi="Times New Roman" w:cs="Times New Roman"/>
          <w:i/>
          <w:iCs/>
          <w:sz w:val="24"/>
          <w:szCs w:val="24"/>
        </w:rPr>
        <w:t>three</w:t>
      </w:r>
      <w:r w:rsidR="00361FF1">
        <w:rPr>
          <w:rFonts w:ascii="Times New Roman" w:eastAsia="Times New Roman" w:hAnsi="Times New Roman" w:cs="Times New Roman"/>
          <w:sz w:val="24"/>
          <w:szCs w:val="24"/>
        </w:rPr>
        <w:t>”</w:t>
      </w:r>
      <w:ins w:id="957" w:author="Eugenio Fazio" w:date="2025-01-31T17:31:00Z">
        <w:r w:rsidR="00A45BD5">
          <w:rPr>
            <w:rFonts w:ascii="Times New Roman" w:eastAsia="Times New Roman" w:hAnsi="Times New Roman" w:cs="Times New Roman"/>
            <w:sz w:val="24"/>
            <w:szCs w:val="24"/>
          </w:rPr>
          <w:t>.</w:t>
        </w:r>
      </w:ins>
    </w:p>
    <w:p w14:paraId="00000116" w14:textId="1DE678C3"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Due to the inherent limitations of Content Delivery Networks (CDNs) in efficiently serving these specific files, and </w:t>
      </w:r>
      <w:r w:rsidR="00F621FB">
        <w:rPr>
          <w:rFonts w:ascii="Times New Roman" w:eastAsia="Times New Roman" w:hAnsi="Times New Roman" w:cs="Times New Roman"/>
          <w:sz w:val="24"/>
          <w:szCs w:val="24"/>
        </w:rPr>
        <w:t xml:space="preserve">in order </w:t>
      </w:r>
      <w:r w:rsidRPr="00361FF1">
        <w:rPr>
          <w:rFonts w:ascii="Times New Roman" w:eastAsia="Times New Roman" w:hAnsi="Times New Roman" w:cs="Times New Roman"/>
          <w:sz w:val="24"/>
          <w:szCs w:val="24"/>
        </w:rPr>
        <w:t xml:space="preserve">to mitigate potential issues arising from Cross-Origin Resource Sharing </w:t>
      </w:r>
      <w:r w:rsidRPr="00361FF1">
        <w:rPr>
          <w:rFonts w:ascii="Times New Roman" w:eastAsia="Times New Roman" w:hAnsi="Times New Roman" w:cs="Times New Roman"/>
          <w:sz w:val="24"/>
          <w:szCs w:val="24"/>
        </w:rPr>
        <w:lastRenderedPageBreak/>
        <w:t>(CORS) restrictions, a preferred strategy is to store and retrieve the required files locally within the KMZ model file</w:t>
      </w:r>
      <w:r w:rsidR="009A3480">
        <w:rPr>
          <w:rFonts w:ascii="Times New Roman" w:eastAsia="Times New Roman" w:hAnsi="Times New Roman" w:cs="Times New Roman"/>
          <w:sz w:val="24"/>
          <w:szCs w:val="24"/>
        </w:rPr>
        <w:t xml:space="preserve"> </w:t>
      </w:r>
      <w:r w:rsidR="009A3480" w:rsidRPr="009A3480">
        <w:rPr>
          <w:rFonts w:ascii="Times New Roman" w:eastAsia="Times New Roman" w:hAnsi="Times New Roman" w:cs="Times New Roman"/>
          <w:sz w:val="24"/>
          <w:szCs w:val="24"/>
        </w:rPr>
        <w:t>(Hossain, 2014)</w:t>
      </w:r>
      <w:r w:rsidRPr="00361FF1">
        <w:rPr>
          <w:rFonts w:ascii="Times New Roman" w:eastAsia="Times New Roman" w:hAnsi="Times New Roman" w:cs="Times New Roman"/>
          <w:sz w:val="24"/>
          <w:szCs w:val="24"/>
        </w:rPr>
        <w:t>.</w:t>
      </w:r>
    </w:p>
    <w:p w14:paraId="00000117" w14:textId="411CCDCD" w:rsidR="00696B80" w:rsidRPr="00361FF1" w:rsidRDefault="00734CE6">
      <w:pPr>
        <w:spacing w:line="480" w:lineRule="auto"/>
        <w:ind w:firstLine="720"/>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w:t>
      </w:r>
      <w:r w:rsidRPr="00F6028E">
        <w:rPr>
          <w:rFonts w:ascii="Times New Roman" w:eastAsia="Times New Roman" w:hAnsi="Times New Roman" w:cs="Times New Roman"/>
          <w:i/>
          <w:iCs/>
          <w:sz w:val="24"/>
          <w:szCs w:val="24"/>
        </w:rPr>
        <w:t>/three</w:t>
      </w:r>
      <w:r w:rsidRPr="00361FF1">
        <w:rPr>
          <w:rFonts w:ascii="Times New Roman" w:eastAsia="Times New Roman" w:hAnsi="Times New Roman" w:cs="Times New Roman"/>
          <w:sz w:val="24"/>
          <w:szCs w:val="24"/>
        </w:rPr>
        <w:t xml:space="preserve"> subfolder contain add-ons and other JavaScript files imported from the Three.js project. These files are downloaded from the Three.js repository and are organized to maintain the default structure of the Three.js framework. Specifically, they are stored within the directory </w:t>
      </w:r>
      <w:r w:rsidRPr="00F6028E">
        <w:rPr>
          <w:rFonts w:ascii="Times New Roman" w:eastAsia="Times New Roman" w:hAnsi="Times New Roman" w:cs="Times New Roman"/>
          <w:i/>
          <w:iCs/>
          <w:sz w:val="24"/>
          <w:szCs w:val="24"/>
        </w:rPr>
        <w:t>three/addons/jsm</w:t>
      </w:r>
      <w:r w:rsidRPr="00361FF1">
        <w:rPr>
          <w:rFonts w:ascii="Times New Roman" w:eastAsia="Times New Roman" w:hAnsi="Times New Roman" w:cs="Times New Roman"/>
          <w:sz w:val="24"/>
          <w:szCs w:val="24"/>
        </w:rPr>
        <w:t>, which contains the following subfolders:</w:t>
      </w:r>
    </w:p>
    <w:p w14:paraId="00000118" w14:textId="080BCEC6"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three/addons/jsm/controls</w:t>
      </w:r>
      <w:r w:rsidRPr="00361FF1">
        <w:rPr>
          <w:rFonts w:ascii="Times New Roman" w:eastAsia="Times New Roman" w:hAnsi="Times New Roman" w:cs="Times New Roman"/>
          <w:sz w:val="24"/>
          <w:szCs w:val="24"/>
        </w:rPr>
        <w:t xml:space="preserve">: Contains the </w:t>
      </w:r>
      <w:r w:rsidRPr="00F6028E">
        <w:rPr>
          <w:rFonts w:ascii="Times New Roman" w:eastAsia="Times New Roman" w:hAnsi="Times New Roman" w:cs="Times New Roman"/>
          <w:i/>
          <w:iCs/>
          <w:sz w:val="24"/>
          <w:szCs w:val="24"/>
        </w:rPr>
        <w:t>OrbitControls</w:t>
      </w:r>
      <w:r w:rsidRPr="00361FF1">
        <w:rPr>
          <w:rFonts w:ascii="Times New Roman" w:eastAsia="Times New Roman" w:hAnsi="Times New Roman" w:cs="Times New Roman"/>
          <w:sz w:val="24"/>
          <w:szCs w:val="24"/>
        </w:rPr>
        <w:t xml:space="preserve"> module, enabling navigation features for 3D scenes.</w:t>
      </w:r>
    </w:p>
    <w:p w14:paraId="00000119" w14:textId="0BB81594"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three/addons/jsm/libs</w:t>
      </w:r>
      <w:r w:rsidRPr="00361FF1">
        <w:rPr>
          <w:rFonts w:ascii="Times New Roman" w:eastAsia="Times New Roman" w:hAnsi="Times New Roman" w:cs="Times New Roman"/>
          <w:sz w:val="24"/>
          <w:szCs w:val="24"/>
        </w:rPr>
        <w:t xml:space="preserve">: Includes the </w:t>
      </w:r>
      <w:r w:rsidRPr="00F6028E">
        <w:rPr>
          <w:rFonts w:ascii="Times New Roman" w:eastAsia="Times New Roman" w:hAnsi="Times New Roman" w:cs="Times New Roman"/>
          <w:i/>
          <w:iCs/>
          <w:sz w:val="24"/>
          <w:szCs w:val="24"/>
        </w:rPr>
        <w:t>fflate</w:t>
      </w:r>
      <w:r w:rsidRPr="00361FF1">
        <w:rPr>
          <w:rFonts w:ascii="Times New Roman" w:eastAsia="Times New Roman" w:hAnsi="Times New Roman" w:cs="Times New Roman"/>
          <w:sz w:val="24"/>
          <w:szCs w:val="24"/>
        </w:rPr>
        <w:t xml:space="preserve"> module, a fast JavaScript compression/decompression library designed to enhance rendering speed.</w:t>
      </w:r>
    </w:p>
    <w:p w14:paraId="33F9BB35" w14:textId="5A4D2557" w:rsidR="00505697" w:rsidRPr="00F6028E" w:rsidRDefault="00734CE6" w:rsidP="00505697">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three/addons/jsm/loaders</w:t>
      </w:r>
      <w:r w:rsidRPr="00361FF1">
        <w:rPr>
          <w:rFonts w:ascii="Times New Roman" w:eastAsia="Times New Roman" w:hAnsi="Times New Roman" w:cs="Times New Roman"/>
          <w:sz w:val="24"/>
          <w:szCs w:val="24"/>
        </w:rPr>
        <w:t xml:space="preserve">: Contains the </w:t>
      </w:r>
      <w:r w:rsidRPr="00F6028E">
        <w:rPr>
          <w:rFonts w:ascii="Times New Roman" w:eastAsia="Times New Roman" w:hAnsi="Times New Roman" w:cs="Times New Roman"/>
          <w:i/>
          <w:iCs/>
          <w:sz w:val="24"/>
          <w:szCs w:val="24"/>
        </w:rPr>
        <w:t>ColladaLoader</w:t>
      </w:r>
      <w:r w:rsidRPr="00361FF1">
        <w:rPr>
          <w:rFonts w:ascii="Times New Roman" w:eastAsia="Times New Roman" w:hAnsi="Times New Roman" w:cs="Times New Roman"/>
          <w:sz w:val="24"/>
          <w:szCs w:val="24"/>
        </w:rPr>
        <w:t xml:space="preserve">, </w:t>
      </w:r>
      <w:r w:rsidRPr="00F6028E">
        <w:rPr>
          <w:rFonts w:ascii="Times New Roman" w:eastAsia="Times New Roman" w:hAnsi="Times New Roman" w:cs="Times New Roman"/>
          <w:i/>
          <w:iCs/>
          <w:sz w:val="24"/>
          <w:szCs w:val="24"/>
        </w:rPr>
        <w:t>KMZLoader</w:t>
      </w:r>
      <w:r w:rsidRPr="00361FF1">
        <w:rPr>
          <w:rFonts w:ascii="Times New Roman" w:eastAsia="Times New Roman" w:hAnsi="Times New Roman" w:cs="Times New Roman"/>
          <w:sz w:val="24"/>
          <w:szCs w:val="24"/>
        </w:rPr>
        <w:t xml:space="preserve">, and </w:t>
      </w:r>
      <w:r w:rsidRPr="00F6028E">
        <w:rPr>
          <w:rFonts w:ascii="Times New Roman" w:eastAsia="Times New Roman" w:hAnsi="Times New Roman" w:cs="Times New Roman"/>
          <w:i/>
          <w:iCs/>
          <w:sz w:val="24"/>
          <w:szCs w:val="24"/>
        </w:rPr>
        <w:t>TGALoader</w:t>
      </w:r>
      <w:r w:rsidRPr="00361FF1">
        <w:rPr>
          <w:rFonts w:ascii="Times New Roman" w:eastAsia="Times New Roman" w:hAnsi="Times New Roman" w:cs="Times New Roman"/>
          <w:sz w:val="24"/>
          <w:szCs w:val="24"/>
        </w:rPr>
        <w:t xml:space="preserve"> modules for loading respective file types within the Three.js environment.</w:t>
      </w:r>
      <w:bookmarkStart w:id="958" w:name="_heading=h.oorj2k3i5sgb" w:colFirst="0" w:colLast="0"/>
      <w:bookmarkEnd w:id="958"/>
    </w:p>
    <w:p w14:paraId="0DDFCB8D" w14:textId="4537756D" w:rsidR="00505697" w:rsidRPr="00505697" w:rsidRDefault="00505697" w:rsidP="0050569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example of output web-viewer in a &lt;iframe&gt; </w:t>
      </w:r>
      <w:r w:rsidR="00274D6D">
        <w:rPr>
          <w:rFonts w:ascii="Times New Roman" w:eastAsia="Times New Roman" w:hAnsi="Times New Roman" w:cs="Times New Roman"/>
          <w:sz w:val="24"/>
          <w:szCs w:val="24"/>
        </w:rPr>
        <w:t xml:space="preserve">HTML </w:t>
      </w:r>
      <w:r>
        <w:rPr>
          <w:rFonts w:ascii="Times New Roman" w:eastAsia="Times New Roman" w:hAnsi="Times New Roman" w:cs="Times New Roman"/>
          <w:sz w:val="24"/>
          <w:szCs w:val="24"/>
        </w:rPr>
        <w:t xml:space="preserve">element is illustrated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_Ref186871910 \h </w:instrText>
      </w:r>
      <w:r w:rsidR="00274D6D">
        <w:rPr>
          <w:rFonts w:ascii="Times New Roman" w:eastAsia="Times New Roman" w:hAnsi="Times New Roman" w:cs="Times New Roman"/>
          <w:sz w:val="24"/>
          <w:szCs w:val="24"/>
        </w:rPr>
        <w:instrText xml:space="preserve"> \* MERGEFORMAT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4D08FA20" w14:textId="77777777" w:rsidR="00505697" w:rsidRDefault="00505697" w:rsidP="00505697">
      <w:pPr>
        <w:keepNext/>
        <w:jc w:val="center"/>
      </w:pPr>
      <w:r>
        <w:rPr>
          <w:noProof/>
          <w:lang w:val="en-AU" w:eastAsia="en-AU"/>
        </w:rPr>
        <w:drawing>
          <wp:inline distT="0" distB="0" distL="0" distR="0" wp14:anchorId="2FC5CC86" wp14:editId="61242BDA">
            <wp:extent cx="3721100" cy="3962400"/>
            <wp:effectExtent l="0" t="0" r="0" b="0"/>
            <wp:docPr id="86130675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6759" name="Immagine 861306759"/>
                    <pic:cNvPicPr/>
                  </pic:nvPicPr>
                  <pic:blipFill rotWithShape="1">
                    <a:blip r:embed="rId25">
                      <a:extLst>
                        <a:ext uri="{28A0092B-C50C-407E-A947-70E740481C1C}">
                          <a14:useLocalDpi xmlns:a14="http://schemas.microsoft.com/office/drawing/2010/main" val="0"/>
                        </a:ext>
                      </a:extLst>
                    </a:blip>
                    <a:srcRect b="3106"/>
                    <a:stretch/>
                  </pic:blipFill>
                  <pic:spPr bwMode="auto">
                    <a:xfrm>
                      <a:off x="0" y="0"/>
                      <a:ext cx="3721100" cy="3962400"/>
                    </a:xfrm>
                    <a:prstGeom prst="rect">
                      <a:avLst/>
                    </a:prstGeom>
                    <a:ln>
                      <a:noFill/>
                    </a:ln>
                    <a:extLst>
                      <a:ext uri="{53640926-AAD7-44D8-BBD7-CCE9431645EC}">
                        <a14:shadowObscured xmlns:a14="http://schemas.microsoft.com/office/drawing/2010/main"/>
                      </a:ext>
                    </a:extLst>
                  </pic:spPr>
                </pic:pic>
              </a:graphicData>
            </a:graphic>
          </wp:inline>
        </w:drawing>
      </w:r>
    </w:p>
    <w:p w14:paraId="60EACFD9" w14:textId="5E8AD58C" w:rsidR="00274D6D" w:rsidRDefault="00505697" w:rsidP="00F6028E">
      <w:pPr>
        <w:pStyle w:val="Didascalia"/>
        <w:spacing w:after="360"/>
      </w:pPr>
      <w:bookmarkStart w:id="959" w:name="_Ref186871910"/>
      <w:r>
        <w:t xml:space="preserve">Figure </w:t>
      </w:r>
      <w:fldSimple w:instr=" SEQ Figure \* ARABIC ">
        <w:r w:rsidR="00151579">
          <w:rPr>
            <w:noProof/>
          </w:rPr>
          <w:t>10</w:t>
        </w:r>
      </w:fldSimple>
      <w:bookmarkEnd w:id="959"/>
      <w:r>
        <w:t xml:space="preserve"> Output web</w:t>
      </w:r>
      <w:ins w:id="960" w:author="Gianfranco Di Pietro" w:date="2025-02-05T10:51:00Z" w16du:dateUtc="2025-02-05T09:51:00Z">
        <w:r w:rsidR="00462F88">
          <w:t xml:space="preserve"> </w:t>
        </w:r>
      </w:ins>
      <w:del w:id="961" w:author="Gianfranco Di Pietro" w:date="2025-02-05T10:51:00Z" w16du:dateUtc="2025-02-05T09:51:00Z">
        <w:r w:rsidDel="00462F88">
          <w:delText>-</w:delText>
        </w:r>
      </w:del>
      <w:r>
        <w:t>view</w:t>
      </w:r>
      <w:del w:id="962" w:author="Gianfranco Di Pietro" w:date="2025-02-05T10:51:00Z" w16du:dateUtc="2025-02-05T09:51:00Z">
        <w:r w:rsidDel="00462F88">
          <w:delText>er</w:delText>
        </w:r>
      </w:del>
      <w:r>
        <w:t xml:space="preserve"> of a 3D model using KMZviewer_functions.py</w:t>
      </w:r>
    </w:p>
    <w:p w14:paraId="00000123" w14:textId="0398488D" w:rsidR="00696B80" w:rsidRPr="0005363F" w:rsidRDefault="00734CE6">
      <w:pPr>
        <w:pStyle w:val="Titolo2"/>
        <w:pPrChange w:id="963" w:author="Gianfranco Di Pietro" w:date="2025-02-04T11:53:00Z" w16du:dateUtc="2025-02-04T10:53:00Z">
          <w:pPr>
            <w:pStyle w:val="Titolo2"/>
            <w:numPr>
              <w:ilvl w:val="0"/>
              <w:numId w:val="0"/>
            </w:numPr>
            <w:spacing w:line="480" w:lineRule="auto"/>
            <w:ind w:left="0" w:firstLine="0"/>
          </w:pPr>
        </w:pPrChange>
      </w:pPr>
      <w:del w:id="964" w:author="Gianfranco Di Pietro" w:date="2025-02-04T11:53:00Z" w16du:dateUtc="2025-02-04T10:53:00Z">
        <w:r w:rsidRPr="0005363F" w:rsidDel="0005363F">
          <w:lastRenderedPageBreak/>
          <w:delText xml:space="preserve">2.3 </w:delText>
        </w:r>
      </w:del>
      <w:r w:rsidR="00274D6D" w:rsidRPr="0005363F">
        <w:t>G</w:t>
      </w:r>
      <w:r w:rsidRPr="0005363F">
        <w:t>eo-</w:t>
      </w:r>
      <w:r w:rsidR="00274D6D" w:rsidRPr="0005363F">
        <w:t>graphical and maps</w:t>
      </w:r>
      <w:r w:rsidRPr="0005363F">
        <w:t xml:space="preserve"> data viewer</w:t>
      </w:r>
    </w:p>
    <w:p w14:paraId="488B61CB" w14:textId="77777777" w:rsidR="0005363F" w:rsidRDefault="0005363F">
      <w:pPr>
        <w:spacing w:line="480" w:lineRule="auto"/>
        <w:jc w:val="both"/>
        <w:rPr>
          <w:ins w:id="965" w:author="Gianfranco Di Pietro" w:date="2025-02-04T11:53:00Z" w16du:dateUtc="2025-02-04T10:53:00Z"/>
          <w:rFonts w:ascii="Times New Roman" w:eastAsia="Times New Roman" w:hAnsi="Times New Roman" w:cs="Times New Roman"/>
          <w:sz w:val="24"/>
          <w:szCs w:val="24"/>
        </w:rPr>
      </w:pPr>
    </w:p>
    <w:p w14:paraId="00000124" w14:textId="286868D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same approach, geographic data visualizers and online maps can be generated by taking advantage of the capabilities offered by the OpenLayers library</w:t>
      </w:r>
      <w:r w:rsidR="00973834">
        <w:rPr>
          <w:rFonts w:ascii="Times New Roman" w:eastAsia="Times New Roman" w:hAnsi="Times New Roman" w:cs="Times New Roman"/>
          <w:sz w:val="24"/>
          <w:szCs w:val="24"/>
        </w:rPr>
        <w:t>.</w:t>
      </w:r>
      <w:r w:rsidR="00274D6D">
        <w:rPr>
          <w:rFonts w:ascii="Times New Roman" w:eastAsia="Times New Roman" w:hAnsi="Times New Roman" w:cs="Times New Roman"/>
          <w:sz w:val="24"/>
          <w:szCs w:val="24"/>
        </w:rPr>
        <w:t xml:space="preserve"> </w:t>
      </w:r>
      <w:r w:rsidR="00973834">
        <w:rPr>
          <w:rFonts w:ascii="Times New Roman" w:eastAsia="Times New Roman" w:hAnsi="Times New Roman" w:cs="Times New Roman"/>
          <w:sz w:val="24"/>
          <w:szCs w:val="24"/>
        </w:rPr>
        <w:t xml:space="preserve">A </w:t>
      </w:r>
      <w:r w:rsidR="00274D6D">
        <w:rPr>
          <w:rFonts w:ascii="Times New Roman" w:eastAsia="Times New Roman" w:hAnsi="Times New Roman" w:cs="Times New Roman"/>
          <w:sz w:val="24"/>
          <w:szCs w:val="24"/>
        </w:rPr>
        <w:t xml:space="preserve">quick view of creation process is illustrated in </w:t>
      </w:r>
      <w:r w:rsidR="00274D6D" w:rsidRPr="00CC2D57">
        <w:rPr>
          <w:rFonts w:ascii="Times New Roman" w:eastAsia="Times New Roman" w:hAnsi="Times New Roman" w:cs="Times New Roman"/>
          <w:sz w:val="24"/>
          <w:szCs w:val="24"/>
        </w:rPr>
        <w:fldChar w:fldCharType="begin"/>
      </w:r>
      <w:r w:rsidR="00274D6D" w:rsidRPr="00973834">
        <w:rPr>
          <w:rFonts w:ascii="Times New Roman" w:eastAsia="Times New Roman" w:hAnsi="Times New Roman" w:cs="Times New Roman"/>
          <w:sz w:val="24"/>
          <w:szCs w:val="24"/>
        </w:rPr>
        <w:instrText xml:space="preserve"> REF _Ref186872241 \h </w:instrText>
      </w:r>
      <w:r w:rsidR="00973834" w:rsidRPr="00973834">
        <w:rPr>
          <w:rFonts w:ascii="Times New Roman" w:eastAsia="Times New Roman" w:hAnsi="Times New Roman" w:cs="Times New Roman"/>
          <w:sz w:val="24"/>
          <w:szCs w:val="24"/>
        </w:rPr>
        <w:instrText xml:space="preserve"> \* MERGEFORMAT </w:instrText>
      </w:r>
      <w:r w:rsidR="00274D6D" w:rsidRPr="00CC2D57">
        <w:rPr>
          <w:rFonts w:ascii="Times New Roman" w:eastAsia="Times New Roman" w:hAnsi="Times New Roman" w:cs="Times New Roman"/>
          <w:sz w:val="24"/>
          <w:szCs w:val="24"/>
        </w:rPr>
      </w:r>
      <w:r w:rsidR="00274D6D" w:rsidRPr="00CC2D57">
        <w:rPr>
          <w:rFonts w:ascii="Times New Roman" w:eastAsia="Times New Roman" w:hAnsi="Times New Roman" w:cs="Times New Roman"/>
          <w:sz w:val="24"/>
          <w:szCs w:val="24"/>
        </w:rPr>
        <w:fldChar w:fldCharType="separate"/>
      </w:r>
      <w:r w:rsidR="00274D6D" w:rsidRPr="00F6028E">
        <w:rPr>
          <w:rFonts w:ascii="Times New Roman" w:hAnsi="Times New Roman" w:cs="Times New Roman"/>
          <w:sz w:val="24"/>
          <w:szCs w:val="24"/>
        </w:rPr>
        <w:t xml:space="preserve">Figure </w:t>
      </w:r>
      <w:r w:rsidR="00274D6D" w:rsidRPr="00F6028E">
        <w:rPr>
          <w:rFonts w:ascii="Times New Roman" w:hAnsi="Times New Roman" w:cs="Times New Roman"/>
          <w:noProof/>
          <w:sz w:val="24"/>
          <w:szCs w:val="24"/>
        </w:rPr>
        <w:t>11</w:t>
      </w:r>
      <w:r w:rsidR="00274D6D" w:rsidRPr="00CC2D57">
        <w:rPr>
          <w:rFonts w:ascii="Times New Roman" w:eastAsia="Times New Roman" w:hAnsi="Times New Roman" w:cs="Times New Roman"/>
          <w:sz w:val="24"/>
          <w:szCs w:val="24"/>
        </w:rPr>
        <w:fldChar w:fldCharType="end"/>
      </w:r>
      <w:r w:rsidRPr="00CC2D5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QGIS community offers several plug-in and tools to generate web maps </w:t>
      </w:r>
      <w:r w:rsidRPr="004570CE">
        <w:rPr>
          <w:rFonts w:ascii="Times New Roman" w:eastAsia="Times New Roman" w:hAnsi="Times New Roman" w:cs="Times New Roman"/>
          <w:sz w:val="24"/>
          <w:szCs w:val="24"/>
          <w:rPrChange w:id="966" w:author="Alberto D'Agostino" w:date="2025-02-03T10:30:00Z">
            <w:rPr>
              <w:rFonts w:ascii="Times New Roman" w:eastAsia="Times New Roman" w:hAnsi="Times New Roman" w:cs="Times New Roman"/>
              <w:sz w:val="24"/>
              <w:szCs w:val="24"/>
              <w:highlight w:val="cyan"/>
            </w:rPr>
          </w:rPrChange>
        </w:rPr>
        <w:t xml:space="preserve">(Duarte </w:t>
      </w:r>
      <w:del w:id="967" w:author="Alberto D'Agostino" w:date="2025-02-03T09:55:00Z">
        <w:r w:rsidRPr="004570CE" w:rsidDel="00494CC8">
          <w:rPr>
            <w:rFonts w:ascii="Times New Roman" w:eastAsia="Times New Roman" w:hAnsi="Times New Roman" w:cs="Times New Roman"/>
            <w:sz w:val="24"/>
            <w:szCs w:val="24"/>
            <w:rPrChange w:id="968" w:author="Alberto D'Agostino" w:date="2025-02-03T10:30:00Z">
              <w:rPr>
                <w:rFonts w:ascii="Times New Roman" w:eastAsia="Times New Roman" w:hAnsi="Times New Roman" w:cs="Times New Roman"/>
                <w:sz w:val="24"/>
                <w:szCs w:val="24"/>
                <w:highlight w:val="cyan"/>
              </w:rPr>
            </w:rPrChange>
          </w:rPr>
          <w:delText>et al.</w:delText>
        </w:r>
      </w:del>
      <w:ins w:id="969" w:author="Alberto D'Agostino" w:date="2025-02-03T09:55:00Z">
        <w:r w:rsidR="00494CC8" w:rsidRPr="004570CE">
          <w:rPr>
            <w:rFonts w:ascii="Times New Roman" w:eastAsia="Times New Roman" w:hAnsi="Times New Roman" w:cs="Times New Roman"/>
            <w:i/>
            <w:sz w:val="24"/>
            <w:szCs w:val="24"/>
          </w:rPr>
          <w:t>et al.</w:t>
        </w:r>
      </w:ins>
      <w:r w:rsidRPr="004570CE">
        <w:rPr>
          <w:rFonts w:ascii="Times New Roman" w:eastAsia="Times New Roman" w:hAnsi="Times New Roman" w:cs="Times New Roman"/>
          <w:sz w:val="24"/>
          <w:szCs w:val="24"/>
          <w:rPrChange w:id="970" w:author="Alberto D'Agostino" w:date="2025-02-03T10:30:00Z">
            <w:rPr>
              <w:rFonts w:ascii="Times New Roman" w:eastAsia="Times New Roman" w:hAnsi="Times New Roman" w:cs="Times New Roman"/>
              <w:sz w:val="24"/>
              <w:szCs w:val="24"/>
              <w:highlight w:val="cyan"/>
            </w:rPr>
          </w:rPrChange>
        </w:rPr>
        <w:t>, 2021)</w:t>
      </w:r>
      <w:r w:rsidR="00973834" w:rsidRPr="004570CE">
        <w:rPr>
          <w:rFonts w:ascii="Times New Roman" w:eastAsia="Times New Roman" w:hAnsi="Times New Roman" w:cs="Times New Roman"/>
          <w:sz w:val="24"/>
          <w:szCs w:val="24"/>
        </w:rPr>
        <w:t>; for</w:t>
      </w:r>
      <w:r w:rsidR="00973834">
        <w:rPr>
          <w:rFonts w:ascii="Times New Roman" w:eastAsia="Times New Roman" w:hAnsi="Times New Roman" w:cs="Times New Roman"/>
          <w:sz w:val="24"/>
          <w:szCs w:val="24"/>
        </w:rPr>
        <w:t xml:space="preserve"> instance,</w:t>
      </w:r>
      <w:r>
        <w:rPr>
          <w:rFonts w:ascii="Times New Roman" w:eastAsia="Times New Roman" w:hAnsi="Times New Roman" w:cs="Times New Roman"/>
          <w:sz w:val="24"/>
          <w:szCs w:val="24"/>
        </w:rPr>
        <w:t xml:space="preserve"> </w:t>
      </w:r>
      <w:del w:id="971" w:author="Gianfranco Di Pietro" w:date="2025-02-04T09:26:00Z" w16du:dateUtc="2025-02-04T08:26:00Z">
        <w:r w:rsidDel="00FF2216">
          <w:rPr>
            <w:rFonts w:ascii="Times New Roman" w:eastAsia="Times New Roman" w:hAnsi="Times New Roman" w:cs="Times New Roman"/>
            <w:sz w:val="24"/>
            <w:szCs w:val="24"/>
          </w:rPr>
          <w:delText>“</w:delText>
        </w:r>
      </w:del>
      <w:r>
        <w:rPr>
          <w:rFonts w:ascii="Times New Roman" w:eastAsia="Times New Roman" w:hAnsi="Times New Roman" w:cs="Times New Roman"/>
          <w:i/>
          <w:sz w:val="24"/>
          <w:szCs w:val="24"/>
        </w:rPr>
        <w:t>qgis2web</w:t>
      </w:r>
      <w:del w:id="972" w:author="Gianfranco Di Pietro" w:date="2025-02-04T09:26:00Z" w16du:dateUtc="2025-02-04T08:26:00Z">
        <w:r w:rsidDel="00FF2216">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is capable of exporting an entire map project, with all </w:t>
      </w:r>
      <w:commentRangeStart w:id="973"/>
      <w:commentRangeStart w:id="974"/>
      <w:r>
        <w:rPr>
          <w:rFonts w:ascii="Times New Roman" w:eastAsia="Times New Roman" w:hAnsi="Times New Roman" w:cs="Times New Roman"/>
          <w:sz w:val="24"/>
          <w:szCs w:val="24"/>
        </w:rPr>
        <w:t xml:space="preserve">graphic </w:t>
      </w:r>
      <w:del w:id="975" w:author="Gianfranco Di Pietro" w:date="2025-02-04T11:51:00Z" w16du:dateUtc="2025-02-04T10:51:00Z">
        <w:r w:rsidDel="0007087B">
          <w:rPr>
            <w:rFonts w:ascii="Times New Roman" w:eastAsia="Times New Roman" w:hAnsi="Times New Roman" w:cs="Times New Roman"/>
            <w:sz w:val="24"/>
            <w:szCs w:val="24"/>
          </w:rPr>
          <w:delText xml:space="preserve">dressings </w:delText>
        </w:r>
      </w:del>
      <w:commentRangeEnd w:id="973"/>
      <w:commentRangeEnd w:id="974"/>
      <w:ins w:id="976" w:author="Gianfranco Di Pietro" w:date="2025-02-04T11:51:00Z" w16du:dateUtc="2025-02-04T10:51:00Z">
        <w:r w:rsidR="0007087B">
          <w:rPr>
            <w:rFonts w:ascii="Times New Roman" w:eastAsia="Times New Roman" w:hAnsi="Times New Roman" w:cs="Times New Roman"/>
            <w:sz w:val="24"/>
            <w:szCs w:val="24"/>
          </w:rPr>
          <w:t xml:space="preserve">textures </w:t>
        </w:r>
      </w:ins>
      <w:r w:rsidR="00A45BD5">
        <w:rPr>
          <w:rStyle w:val="Rimandocommento"/>
        </w:rPr>
        <w:commentReference w:id="973"/>
      </w:r>
      <w:r w:rsidR="0007087B">
        <w:rPr>
          <w:rStyle w:val="Rimandocommento"/>
        </w:rPr>
        <w:commentReference w:id="974"/>
      </w:r>
      <w:r>
        <w:rPr>
          <w:rFonts w:ascii="Times New Roman" w:eastAsia="Times New Roman" w:hAnsi="Times New Roman" w:cs="Times New Roman"/>
          <w:sz w:val="24"/>
          <w:szCs w:val="24"/>
        </w:rPr>
        <w:t xml:space="preserve">to a folder with files for publication on the web. This procedure </w:t>
      </w:r>
      <w:r w:rsidR="0011287A">
        <w:rPr>
          <w:rFonts w:ascii="Times New Roman" w:eastAsia="Times New Roman" w:hAnsi="Times New Roman" w:cs="Times New Roman"/>
          <w:sz w:val="24"/>
          <w:szCs w:val="24"/>
        </w:rPr>
        <w:t xml:space="preserve">is straightforward and </w:t>
      </w:r>
      <w:r>
        <w:rPr>
          <w:rFonts w:ascii="Times New Roman" w:eastAsia="Times New Roman" w:hAnsi="Times New Roman" w:cs="Times New Roman"/>
          <w:sz w:val="24"/>
          <w:szCs w:val="24"/>
        </w:rPr>
        <w:t xml:space="preserve">requires at most a few corrective operations for displaying the data. This method of publishing is used by geospatial scientists for various types of </w:t>
      </w:r>
      <w:r w:rsidRPr="004570CE">
        <w:rPr>
          <w:rFonts w:ascii="Times New Roman" w:eastAsia="Times New Roman" w:hAnsi="Times New Roman" w:cs="Times New Roman"/>
          <w:sz w:val="24"/>
          <w:szCs w:val="24"/>
        </w:rPr>
        <w:t>maps</w:t>
      </w:r>
      <w:r w:rsidRPr="004570CE">
        <w:rPr>
          <w:rFonts w:ascii="Times New Roman" w:eastAsia="Times New Roman" w:hAnsi="Times New Roman" w:cs="Times New Roman"/>
          <w:sz w:val="24"/>
          <w:szCs w:val="24"/>
          <w:rPrChange w:id="977" w:author="Alberto D'Agostino" w:date="2025-02-03T10:31:00Z">
            <w:rPr>
              <w:rFonts w:ascii="Times New Roman" w:eastAsia="Times New Roman" w:hAnsi="Times New Roman" w:cs="Times New Roman"/>
              <w:sz w:val="24"/>
              <w:szCs w:val="24"/>
              <w:highlight w:val="cyan"/>
            </w:rPr>
          </w:rPrChange>
        </w:rPr>
        <w:t xml:space="preserve"> (</w:t>
      </w:r>
      <w:ins w:id="978" w:author="Alberto D'Agostino" w:date="2025-02-03T10:31:00Z">
        <w:r w:rsidR="004570CE" w:rsidRPr="004570CE">
          <w:rPr>
            <w:rFonts w:ascii="Times New Roman" w:eastAsia="Times New Roman" w:hAnsi="Times New Roman" w:cs="Times New Roman"/>
            <w:sz w:val="24"/>
            <w:szCs w:val="24"/>
            <w:rPrChange w:id="979" w:author="Alberto D'Agostino" w:date="2025-02-03T10:31:00Z">
              <w:rPr>
                <w:rFonts w:ascii="Times New Roman" w:eastAsia="Times New Roman" w:hAnsi="Times New Roman" w:cs="Times New Roman"/>
                <w:sz w:val="24"/>
                <w:szCs w:val="24"/>
                <w:highlight w:val="cyan"/>
              </w:rPr>
            </w:rPrChange>
          </w:rPr>
          <w:t xml:space="preserve">Azmi </w:t>
        </w:r>
        <w:r w:rsidR="004570CE" w:rsidRPr="004570CE">
          <w:rPr>
            <w:rFonts w:ascii="Times New Roman" w:eastAsia="Times New Roman" w:hAnsi="Times New Roman" w:cs="Times New Roman"/>
            <w:i/>
            <w:sz w:val="24"/>
            <w:szCs w:val="24"/>
          </w:rPr>
          <w:t>et al.</w:t>
        </w:r>
        <w:r w:rsidR="004570CE" w:rsidRPr="004570CE">
          <w:rPr>
            <w:rFonts w:ascii="Times New Roman" w:eastAsia="Times New Roman" w:hAnsi="Times New Roman" w:cs="Times New Roman"/>
            <w:sz w:val="24"/>
            <w:szCs w:val="24"/>
            <w:rPrChange w:id="980" w:author="Alberto D'Agostino" w:date="2025-02-03T10:31:00Z">
              <w:rPr>
                <w:rFonts w:ascii="Times New Roman" w:eastAsia="Times New Roman" w:hAnsi="Times New Roman" w:cs="Times New Roman"/>
                <w:sz w:val="24"/>
                <w:szCs w:val="24"/>
                <w:highlight w:val="cyan"/>
              </w:rPr>
            </w:rPrChange>
          </w:rPr>
          <w:t xml:space="preserve">, 2022; </w:t>
        </w:r>
      </w:ins>
      <w:r w:rsidRPr="004570CE">
        <w:rPr>
          <w:rFonts w:ascii="Times New Roman" w:eastAsia="Times New Roman" w:hAnsi="Times New Roman" w:cs="Times New Roman"/>
          <w:sz w:val="24"/>
          <w:szCs w:val="24"/>
          <w:rPrChange w:id="981" w:author="Alberto D'Agostino" w:date="2025-02-03T10:31:00Z">
            <w:rPr>
              <w:rFonts w:ascii="Times New Roman" w:eastAsia="Times New Roman" w:hAnsi="Times New Roman" w:cs="Times New Roman"/>
              <w:sz w:val="24"/>
              <w:szCs w:val="24"/>
              <w:highlight w:val="cyan"/>
            </w:rPr>
          </w:rPrChange>
        </w:rPr>
        <w:t xml:space="preserve">Bachri </w:t>
      </w:r>
      <w:del w:id="982" w:author="Alberto D'Agostino" w:date="2025-02-03T09:55:00Z">
        <w:r w:rsidRPr="004570CE" w:rsidDel="00494CC8">
          <w:rPr>
            <w:rFonts w:ascii="Times New Roman" w:eastAsia="Times New Roman" w:hAnsi="Times New Roman" w:cs="Times New Roman"/>
            <w:sz w:val="24"/>
            <w:szCs w:val="24"/>
            <w:rPrChange w:id="983" w:author="Alberto D'Agostino" w:date="2025-02-03T10:31:00Z">
              <w:rPr>
                <w:rFonts w:ascii="Times New Roman" w:eastAsia="Times New Roman" w:hAnsi="Times New Roman" w:cs="Times New Roman"/>
                <w:sz w:val="24"/>
                <w:szCs w:val="24"/>
                <w:highlight w:val="cyan"/>
              </w:rPr>
            </w:rPrChange>
          </w:rPr>
          <w:delText>et al.</w:delText>
        </w:r>
      </w:del>
      <w:ins w:id="984" w:author="Alberto D'Agostino" w:date="2025-02-03T09:55:00Z">
        <w:r w:rsidR="00494CC8" w:rsidRPr="004570CE">
          <w:rPr>
            <w:rFonts w:ascii="Times New Roman" w:eastAsia="Times New Roman" w:hAnsi="Times New Roman" w:cs="Times New Roman"/>
            <w:i/>
            <w:sz w:val="24"/>
            <w:szCs w:val="24"/>
          </w:rPr>
          <w:t>et al.</w:t>
        </w:r>
      </w:ins>
      <w:r w:rsidRPr="004570CE">
        <w:rPr>
          <w:rFonts w:ascii="Times New Roman" w:eastAsia="Times New Roman" w:hAnsi="Times New Roman" w:cs="Times New Roman"/>
          <w:sz w:val="24"/>
          <w:szCs w:val="24"/>
          <w:rPrChange w:id="985" w:author="Alberto D'Agostino" w:date="2025-02-03T10:31:00Z">
            <w:rPr>
              <w:rFonts w:ascii="Times New Roman" w:eastAsia="Times New Roman" w:hAnsi="Times New Roman" w:cs="Times New Roman"/>
              <w:sz w:val="24"/>
              <w:szCs w:val="24"/>
              <w:highlight w:val="cyan"/>
            </w:rPr>
          </w:rPrChange>
        </w:rPr>
        <w:t>, 2022</w:t>
      </w:r>
      <w:del w:id="986" w:author="Alberto D'Agostino" w:date="2025-02-03T10:31:00Z">
        <w:r w:rsidRPr="004570CE" w:rsidDel="004570CE">
          <w:rPr>
            <w:rFonts w:ascii="Times New Roman" w:eastAsia="Times New Roman" w:hAnsi="Times New Roman" w:cs="Times New Roman"/>
            <w:sz w:val="24"/>
            <w:szCs w:val="24"/>
            <w:rPrChange w:id="987" w:author="Alberto D'Agostino" w:date="2025-02-03T10:31:00Z">
              <w:rPr>
                <w:rFonts w:ascii="Times New Roman" w:eastAsia="Times New Roman" w:hAnsi="Times New Roman" w:cs="Times New Roman"/>
                <w:sz w:val="24"/>
                <w:szCs w:val="24"/>
                <w:highlight w:val="cyan"/>
              </w:rPr>
            </w:rPrChange>
          </w:rPr>
          <w:delText xml:space="preserve">; Azmi </w:delText>
        </w:r>
      </w:del>
      <w:del w:id="988" w:author="Alberto D'Agostino" w:date="2025-02-03T09:55:00Z">
        <w:r w:rsidRPr="004570CE" w:rsidDel="00494CC8">
          <w:rPr>
            <w:rFonts w:ascii="Times New Roman" w:eastAsia="Times New Roman" w:hAnsi="Times New Roman" w:cs="Times New Roman"/>
            <w:sz w:val="24"/>
            <w:szCs w:val="24"/>
            <w:rPrChange w:id="989" w:author="Alberto D'Agostino" w:date="2025-02-03T10:31:00Z">
              <w:rPr>
                <w:rFonts w:ascii="Times New Roman" w:eastAsia="Times New Roman" w:hAnsi="Times New Roman" w:cs="Times New Roman"/>
                <w:sz w:val="24"/>
                <w:szCs w:val="24"/>
                <w:highlight w:val="cyan"/>
              </w:rPr>
            </w:rPrChange>
          </w:rPr>
          <w:delText>et al.</w:delText>
        </w:r>
      </w:del>
      <w:del w:id="990" w:author="Alberto D'Agostino" w:date="2025-02-03T10:31:00Z">
        <w:r w:rsidRPr="004570CE" w:rsidDel="004570CE">
          <w:rPr>
            <w:rFonts w:ascii="Times New Roman" w:eastAsia="Times New Roman" w:hAnsi="Times New Roman" w:cs="Times New Roman"/>
            <w:sz w:val="24"/>
            <w:szCs w:val="24"/>
            <w:rPrChange w:id="991" w:author="Alberto D'Agostino" w:date="2025-02-03T10:31:00Z">
              <w:rPr>
                <w:rFonts w:ascii="Times New Roman" w:eastAsia="Times New Roman" w:hAnsi="Times New Roman" w:cs="Times New Roman"/>
                <w:sz w:val="24"/>
                <w:szCs w:val="24"/>
                <w:highlight w:val="cyan"/>
              </w:rPr>
            </w:rPrChange>
          </w:rPr>
          <w:delText>, 2022</w:delText>
        </w:r>
      </w:del>
      <w:r w:rsidRPr="004570CE">
        <w:rPr>
          <w:rFonts w:ascii="Times New Roman" w:eastAsia="Times New Roman" w:hAnsi="Times New Roman" w:cs="Times New Roman"/>
          <w:sz w:val="24"/>
          <w:szCs w:val="24"/>
          <w:rPrChange w:id="992" w:author="Alberto D'Agostino" w:date="2025-02-03T10:31:00Z">
            <w:rPr>
              <w:rFonts w:ascii="Times New Roman" w:eastAsia="Times New Roman" w:hAnsi="Times New Roman" w:cs="Times New Roman"/>
              <w:sz w:val="24"/>
              <w:szCs w:val="24"/>
              <w:highlight w:val="cyan"/>
            </w:rPr>
          </w:rPrChange>
        </w:rPr>
        <w:t xml:space="preserve">) </w:t>
      </w:r>
      <w:r>
        <w:rPr>
          <w:rFonts w:ascii="Times New Roman" w:eastAsia="Times New Roman" w:hAnsi="Times New Roman" w:cs="Times New Roman"/>
          <w:sz w:val="24"/>
          <w:szCs w:val="24"/>
        </w:rPr>
        <w:t xml:space="preserve">and is a common way to obtain a static web page with several features. </w:t>
      </w:r>
    </w:p>
    <w:p w14:paraId="19BF0AFF" w14:textId="77777777" w:rsidR="00274D6D" w:rsidRDefault="00734CE6" w:rsidP="00274D6D">
      <w:pPr>
        <w:keepNext/>
        <w:spacing w:line="480" w:lineRule="auto"/>
        <w:jc w:val="center"/>
      </w:pPr>
      <w:r>
        <w:rPr>
          <w:rFonts w:ascii="Times New Roman" w:eastAsia="Times New Roman" w:hAnsi="Times New Roman" w:cs="Times New Roman"/>
          <w:noProof/>
          <w:sz w:val="24"/>
          <w:szCs w:val="24"/>
        </w:rPr>
        <w:lastRenderedPageBreak/>
        <w:drawing>
          <wp:inline distT="114300" distB="114300" distL="114300" distR="114300" wp14:anchorId="437D7AAF" wp14:editId="323040D3">
            <wp:extent cx="4155966" cy="6397769"/>
            <wp:effectExtent l="0" t="0" r="0" b="3175"/>
            <wp:docPr id="17" name="image3.png"/>
            <wp:cNvGraphicFramePr/>
            <a:graphic xmlns:a="http://schemas.openxmlformats.org/drawingml/2006/main">
              <a:graphicData uri="http://schemas.openxmlformats.org/drawingml/2006/picture">
                <pic:pic xmlns:pic="http://schemas.openxmlformats.org/drawingml/2006/picture">
                  <pic:nvPicPr>
                    <pic:cNvPr id="17" name="image3.png"/>
                    <pic:cNvPicPr preferRelativeResize="0"/>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156203" cy="6398134"/>
                    </a:xfrm>
                    <a:prstGeom prst="rect">
                      <a:avLst/>
                    </a:prstGeom>
                    <a:ln>
                      <a:noFill/>
                    </a:ln>
                    <a:extLst>
                      <a:ext uri="{53640926-AAD7-44D8-BBD7-CCE9431645EC}">
                        <a14:shadowObscured xmlns:a14="http://schemas.microsoft.com/office/drawing/2010/main"/>
                      </a:ext>
                    </a:extLst>
                  </pic:spPr>
                </pic:pic>
              </a:graphicData>
            </a:graphic>
          </wp:inline>
        </w:drawing>
      </w:r>
    </w:p>
    <w:p w14:paraId="00000125" w14:textId="10E7B13A" w:rsidR="00696B80" w:rsidRDefault="00274D6D" w:rsidP="00274D6D">
      <w:pPr>
        <w:pStyle w:val="Didascalia"/>
        <w:rPr>
          <w:rFonts w:ascii="Times New Roman" w:eastAsia="Times New Roman" w:hAnsi="Times New Roman" w:cs="Times New Roman"/>
          <w:sz w:val="24"/>
          <w:szCs w:val="24"/>
        </w:rPr>
      </w:pPr>
      <w:bookmarkStart w:id="993" w:name="_Ref186872241"/>
      <w:r>
        <w:t xml:space="preserve">Figure </w:t>
      </w:r>
      <w:fldSimple w:instr=" SEQ Figure \* ARABIC ">
        <w:r w:rsidR="00151579">
          <w:rPr>
            <w:noProof/>
          </w:rPr>
          <w:t>11</w:t>
        </w:r>
      </w:fldSimple>
      <w:bookmarkEnd w:id="993"/>
      <w:r>
        <w:t xml:space="preserve"> Geographical and maps data viewer features and creation process</w:t>
      </w:r>
    </w:p>
    <w:p w14:paraId="00000126" w14:textId="77777777" w:rsidR="00696B80" w:rsidRDefault="00696B80" w:rsidP="00A7677A">
      <w:pPr>
        <w:spacing w:line="480" w:lineRule="auto"/>
        <w:jc w:val="both"/>
        <w:rPr>
          <w:rFonts w:ascii="Times New Roman" w:eastAsia="Times New Roman" w:hAnsi="Times New Roman" w:cs="Times New Roman"/>
          <w:sz w:val="24"/>
          <w:szCs w:val="24"/>
        </w:rPr>
      </w:pPr>
    </w:p>
    <w:p w14:paraId="523EC79F" w14:textId="38BAFEB5" w:rsidR="00FB2B67" w:rsidRPr="0005363F" w:rsidRDefault="00B42ABC">
      <w:pPr>
        <w:pStyle w:val="Titolo2"/>
        <w:pPrChange w:id="994" w:author="Gianfranco Di Pietro" w:date="2025-02-04T11:52:00Z" w16du:dateUtc="2025-02-04T10:52:00Z">
          <w:pPr>
            <w:pStyle w:val="Titolo2"/>
            <w:numPr>
              <w:ilvl w:val="0"/>
              <w:numId w:val="0"/>
            </w:numPr>
            <w:ind w:left="0" w:firstLine="0"/>
          </w:pPr>
        </w:pPrChange>
      </w:pPr>
      <w:del w:id="995" w:author="Gianfranco Di Pietro" w:date="2025-02-04T11:52:00Z" w16du:dateUtc="2025-02-04T10:52:00Z">
        <w:r w:rsidRPr="0005363F" w:rsidDel="0005363F">
          <w:delText xml:space="preserve">2.4 </w:delText>
        </w:r>
      </w:del>
      <w:del w:id="996" w:author="Eugenio Fazio" w:date="2025-01-31T17:40:00Z">
        <w:r w:rsidRPr="0005363F" w:rsidDel="00D61A73">
          <w:delText xml:space="preserve">Combining </w:delText>
        </w:r>
      </w:del>
      <w:ins w:id="997" w:author="Eugenio Fazio" w:date="2025-01-31T17:40:00Z">
        <w:r w:rsidR="00D61A73" w:rsidRPr="0005363F">
          <w:t xml:space="preserve">Merging </w:t>
        </w:r>
      </w:ins>
      <w:del w:id="998" w:author="Eugenio Fazio" w:date="2025-01-31T17:40:00Z">
        <w:r w:rsidRPr="0005363F" w:rsidDel="00D61A73">
          <w:delText xml:space="preserve">many </w:delText>
        </w:r>
      </w:del>
      <w:ins w:id="999" w:author="Eugenio Fazio" w:date="2025-01-31T17:40:00Z">
        <w:r w:rsidR="00D61A73" w:rsidRPr="0005363F">
          <w:t xml:space="preserve">multiple </w:t>
        </w:r>
      </w:ins>
      <w:r w:rsidRPr="0005363F">
        <w:t>data web-viewer</w:t>
      </w:r>
      <w:r w:rsidR="004F4071" w:rsidRPr="0005363F">
        <w:t>s</w:t>
      </w:r>
      <w:r w:rsidRPr="0005363F">
        <w:t xml:space="preserve"> in </w:t>
      </w:r>
      <w:r w:rsidR="0011287A" w:rsidRPr="0005363F">
        <w:t>an</w:t>
      </w:r>
      <w:r w:rsidR="00354E7B" w:rsidRPr="0005363F">
        <w:t xml:space="preserve"> MGS website</w:t>
      </w:r>
    </w:p>
    <w:p w14:paraId="0BA0808C" w14:textId="77777777" w:rsidR="004F4071" w:rsidRDefault="004F4071" w:rsidP="004F4071">
      <w:pPr>
        <w:spacing w:line="480" w:lineRule="auto"/>
        <w:jc w:val="both"/>
        <w:rPr>
          <w:rFonts w:ascii="Times New Roman" w:eastAsia="Times New Roman" w:hAnsi="Times New Roman" w:cs="Times New Roman"/>
          <w:sz w:val="24"/>
          <w:szCs w:val="24"/>
        </w:rPr>
      </w:pPr>
    </w:p>
    <w:p w14:paraId="7AD11FCD" w14:textId="6168986C" w:rsidR="004F4071" w:rsidRDefault="00354E7B" w:rsidP="004F4071">
      <w:pPr>
        <w:spacing w:line="480" w:lineRule="auto"/>
        <w:jc w:val="both"/>
        <w:rPr>
          <w:rFonts w:ascii="Times New Roman" w:eastAsia="Times New Roman" w:hAnsi="Times New Roman" w:cs="Times New Roman"/>
          <w:sz w:val="24"/>
          <w:szCs w:val="24"/>
        </w:rPr>
      </w:pPr>
      <w:r w:rsidRPr="00354E7B">
        <w:rPr>
          <w:rFonts w:ascii="Times New Roman" w:eastAsia="Times New Roman" w:hAnsi="Times New Roman" w:cs="Times New Roman"/>
          <w:sz w:val="24"/>
          <w:szCs w:val="24"/>
        </w:rPr>
        <w:t xml:space="preserve">The realization of an integrated </w:t>
      </w:r>
      <w:r w:rsidR="004F4071">
        <w:rPr>
          <w:rFonts w:ascii="Times New Roman" w:eastAsia="Times New Roman" w:hAnsi="Times New Roman" w:cs="Times New Roman"/>
          <w:sz w:val="24"/>
          <w:szCs w:val="24"/>
        </w:rPr>
        <w:t>MGS</w:t>
      </w:r>
      <w:r w:rsidRPr="00354E7B">
        <w:rPr>
          <w:rFonts w:ascii="Times New Roman" w:eastAsia="Times New Roman" w:hAnsi="Times New Roman" w:cs="Times New Roman"/>
          <w:sz w:val="24"/>
          <w:szCs w:val="24"/>
        </w:rPr>
        <w:t xml:space="preserve"> data visualizer, as revealed by the analysis conducted, can be achieved through the synergistic use of the Bootstrap framework and </w:t>
      </w:r>
      <w:r w:rsidRPr="004F4071">
        <w:rPr>
          <w:rFonts w:ascii="Times New Roman" w:eastAsia="Times New Roman" w:hAnsi="Times New Roman" w:cs="Times New Roman"/>
          <w:i/>
          <w:iCs/>
          <w:sz w:val="24"/>
          <w:szCs w:val="24"/>
        </w:rPr>
        <w:t>&lt;iframe&gt;</w:t>
      </w:r>
      <w:r w:rsidRPr="00354E7B">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
        <w:t>tags</w:t>
      </w:r>
      <w:r w:rsidR="004F4071" w:rsidRPr="004570CE">
        <w:rPr>
          <w:rFonts w:ascii="Times New Roman" w:eastAsia="Times New Roman" w:hAnsi="Times New Roman" w:cs="Times New Roman"/>
          <w:sz w:val="24"/>
          <w:szCs w:val="24"/>
        </w:rPr>
        <w:t xml:space="preserve"> </w:t>
      </w:r>
      <w:r w:rsidR="004F4071" w:rsidRPr="004570CE">
        <w:rPr>
          <w:rFonts w:ascii="Times New Roman" w:eastAsia="Times New Roman" w:hAnsi="Times New Roman" w:cs="Times New Roman"/>
          <w:sz w:val="24"/>
          <w:szCs w:val="24"/>
          <w:rPrChange w:id="1000" w:author="Alberto D'Agostino" w:date="2025-02-03T10:31:00Z">
            <w:rPr>
              <w:rFonts w:ascii="Times New Roman" w:eastAsia="Times New Roman" w:hAnsi="Times New Roman" w:cs="Times New Roman"/>
              <w:sz w:val="24"/>
              <w:szCs w:val="24"/>
              <w:highlight w:val="cyan"/>
            </w:rPr>
          </w:rPrChange>
        </w:rPr>
        <w:t>(Cheng, 2024)</w:t>
      </w:r>
      <w:r w:rsidRPr="004570CE">
        <w:rPr>
          <w:rFonts w:ascii="Times New Roman" w:eastAsia="Times New Roman" w:hAnsi="Times New Roman" w:cs="Times New Roman"/>
          <w:sz w:val="24"/>
          <w:szCs w:val="24"/>
        </w:rPr>
        <w:t>.</w:t>
      </w:r>
      <w:r w:rsidRPr="00354E7B">
        <w:rPr>
          <w:rFonts w:ascii="Times New Roman" w:eastAsia="Times New Roman" w:hAnsi="Times New Roman" w:cs="Times New Roman"/>
          <w:sz w:val="24"/>
          <w:szCs w:val="24"/>
        </w:rPr>
        <w:t xml:space="preserve"> This approach, geared toward modularity and efficiency, involves the definition of a web layout </w:t>
      </w:r>
      <w:r w:rsidRPr="00354E7B">
        <w:rPr>
          <w:rFonts w:ascii="Times New Roman" w:eastAsia="Times New Roman" w:hAnsi="Times New Roman" w:cs="Times New Roman"/>
          <w:sz w:val="24"/>
          <w:szCs w:val="24"/>
        </w:rPr>
        <w:lastRenderedPageBreak/>
        <w:t>optimized in terms of User Experience (UX) and User Interface (UI).</w:t>
      </w:r>
      <w:r>
        <w:rPr>
          <w:rFonts w:ascii="Times New Roman" w:eastAsia="Times New Roman" w:hAnsi="Times New Roman" w:cs="Times New Roman"/>
          <w:sz w:val="24"/>
          <w:szCs w:val="24"/>
        </w:rPr>
        <w:t xml:space="preserve"> </w:t>
      </w:r>
      <w:r w:rsidRPr="00354E7B">
        <w:rPr>
          <w:rFonts w:ascii="Times New Roman" w:eastAsia="Times New Roman" w:hAnsi="Times New Roman" w:cs="Times New Roman"/>
          <w:sz w:val="24"/>
          <w:szCs w:val="24"/>
        </w:rPr>
        <w:t xml:space="preserve">In this context, UX plays a key role in ensuring viewer usability and accessibility. An effective UX results in an intuitive and satisfying user </w:t>
      </w:r>
      <w:r w:rsidRPr="004570CE">
        <w:rPr>
          <w:rFonts w:ascii="Times New Roman" w:eastAsia="Times New Roman" w:hAnsi="Times New Roman" w:cs="Times New Roman"/>
          <w:sz w:val="24"/>
          <w:szCs w:val="24"/>
        </w:rPr>
        <w:t>experience</w:t>
      </w:r>
      <w:r w:rsidR="00622CAD" w:rsidRPr="004570CE">
        <w:rPr>
          <w:rFonts w:ascii="Times New Roman" w:eastAsia="Times New Roman" w:hAnsi="Times New Roman" w:cs="Times New Roman"/>
          <w:sz w:val="24"/>
          <w:szCs w:val="24"/>
        </w:rPr>
        <w:t xml:space="preserve"> </w:t>
      </w:r>
      <w:r w:rsidR="00622CAD" w:rsidRPr="004570CE">
        <w:rPr>
          <w:rFonts w:ascii="Times New Roman" w:eastAsia="Times New Roman" w:hAnsi="Times New Roman" w:cs="Times New Roman"/>
          <w:sz w:val="24"/>
          <w:szCs w:val="24"/>
          <w:rPrChange w:id="1001" w:author="Alberto D'Agostino" w:date="2025-02-03T10:32:00Z">
            <w:rPr>
              <w:rFonts w:ascii="Times New Roman" w:eastAsia="Times New Roman" w:hAnsi="Times New Roman" w:cs="Times New Roman"/>
              <w:sz w:val="24"/>
              <w:szCs w:val="24"/>
              <w:highlight w:val="cyan"/>
            </w:rPr>
          </w:rPrChange>
        </w:rPr>
        <w:t xml:space="preserve">(Visser </w:t>
      </w:r>
      <w:r w:rsidR="00622CAD" w:rsidRPr="004570CE">
        <w:rPr>
          <w:rFonts w:ascii="Times New Roman" w:eastAsia="Times New Roman" w:hAnsi="Times New Roman" w:cs="Times New Roman"/>
          <w:i/>
          <w:iCs/>
          <w:sz w:val="24"/>
          <w:szCs w:val="24"/>
          <w:rPrChange w:id="1002" w:author="Alberto D'Agostino" w:date="2025-02-03T10:32:00Z">
            <w:rPr>
              <w:rFonts w:ascii="Times New Roman" w:eastAsia="Times New Roman" w:hAnsi="Times New Roman" w:cs="Times New Roman"/>
              <w:sz w:val="24"/>
              <w:szCs w:val="24"/>
              <w:highlight w:val="cyan"/>
            </w:rPr>
          </w:rPrChange>
        </w:rPr>
        <w:t>et al</w:t>
      </w:r>
      <w:ins w:id="1003" w:author="Alberto D'Agostino" w:date="2025-02-03T10:31:00Z">
        <w:r w:rsidR="004570CE" w:rsidRPr="004570CE">
          <w:rPr>
            <w:rFonts w:ascii="Times New Roman" w:eastAsia="Times New Roman" w:hAnsi="Times New Roman" w:cs="Times New Roman"/>
            <w:i/>
            <w:iCs/>
            <w:sz w:val="24"/>
            <w:szCs w:val="24"/>
            <w:rPrChange w:id="1004" w:author="Alberto D'Agostino" w:date="2025-02-03T10:32:00Z">
              <w:rPr>
                <w:rFonts w:ascii="Times New Roman" w:eastAsia="Times New Roman" w:hAnsi="Times New Roman" w:cs="Times New Roman"/>
                <w:sz w:val="24"/>
                <w:szCs w:val="24"/>
                <w:highlight w:val="cyan"/>
              </w:rPr>
            </w:rPrChange>
          </w:rPr>
          <w:t>.</w:t>
        </w:r>
      </w:ins>
      <w:r w:rsidR="00622CAD" w:rsidRPr="004570CE">
        <w:rPr>
          <w:rFonts w:ascii="Times New Roman" w:eastAsia="Times New Roman" w:hAnsi="Times New Roman" w:cs="Times New Roman"/>
          <w:sz w:val="24"/>
          <w:szCs w:val="24"/>
          <w:rPrChange w:id="1005" w:author="Alberto D'Agostino" w:date="2025-02-03T10:32:00Z">
            <w:rPr>
              <w:rFonts w:ascii="Times New Roman" w:eastAsia="Times New Roman" w:hAnsi="Times New Roman" w:cs="Times New Roman"/>
              <w:sz w:val="24"/>
              <w:szCs w:val="24"/>
              <w:highlight w:val="cyan"/>
            </w:rPr>
          </w:rPrChange>
        </w:rPr>
        <w:t>, 2019)</w:t>
      </w:r>
      <w:r w:rsidR="004F4071" w:rsidRPr="004570CE">
        <w:rPr>
          <w:rFonts w:ascii="Times New Roman" w:eastAsia="Times New Roman" w:hAnsi="Times New Roman" w:cs="Times New Roman"/>
          <w:sz w:val="24"/>
          <w:szCs w:val="24"/>
        </w:rPr>
        <w:t>, characterized</w:t>
      </w:r>
      <w:r w:rsidR="004F4071">
        <w:rPr>
          <w:rFonts w:ascii="Times New Roman" w:eastAsia="Times New Roman" w:hAnsi="Times New Roman" w:cs="Times New Roman"/>
          <w:sz w:val="24"/>
          <w:szCs w:val="24"/>
        </w:rPr>
        <w:t xml:space="preserve"> by: </w:t>
      </w:r>
    </w:p>
    <w:p w14:paraId="7DAE795B" w14:textId="3364CBC8"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Clarity: information must be presented clearly and concisely, facilitating understanding of the</w:t>
      </w:r>
      <w:r>
        <w:rPr>
          <w:rFonts w:ascii="Times New Roman" w:eastAsia="Times New Roman" w:hAnsi="Times New Roman" w:cs="Times New Roman"/>
          <w:sz w:val="24"/>
          <w:szCs w:val="24"/>
        </w:rPr>
        <w:t xml:space="preserve"> </w:t>
      </w:r>
      <w:r w:rsidRPr="004F4071">
        <w:rPr>
          <w:rFonts w:ascii="Times New Roman" w:eastAsia="Times New Roman" w:hAnsi="Times New Roman" w:cs="Times New Roman"/>
          <w:sz w:val="24"/>
          <w:szCs w:val="24"/>
        </w:rPr>
        <w:t>data displayed.</w:t>
      </w:r>
    </w:p>
    <w:p w14:paraId="2F538C2F"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Efficiency: interaction with the viewer should be smooth and intuitive, allowing the user to achieve their goals quickly and effectively.</w:t>
      </w:r>
    </w:p>
    <w:p w14:paraId="6A54431B"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Consistency: the design and functionality of the viewer must be consistent across sections and with established web interaction conventions.</w:t>
      </w:r>
    </w:p>
    <w:p w14:paraId="3471F3D0" w14:textId="7AF37ECC" w:rsidR="004F4071" w:rsidRP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Accessibility: the viewer must be accessible to all users, including those with disabilities, through the implementation of specific functionality and the adoption of web accessibility standards.</w:t>
      </w:r>
    </w:p>
    <w:p w14:paraId="1332C838" w14:textId="725C838A" w:rsidR="004F4071" w:rsidRDefault="00622CAD" w:rsidP="00354E7B">
      <w:p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 xml:space="preserve">The UI, in turn, contributes significantly to the communicative effectiveness of the viewer. A well-designed </w:t>
      </w:r>
      <w:r w:rsidRPr="004570CE">
        <w:rPr>
          <w:rFonts w:ascii="Times New Roman" w:eastAsia="Times New Roman" w:hAnsi="Times New Roman" w:cs="Times New Roman"/>
          <w:sz w:val="24"/>
          <w:szCs w:val="24"/>
        </w:rPr>
        <w:t xml:space="preserve">UI </w:t>
      </w:r>
      <w:r w:rsidR="0060160E" w:rsidRPr="004570CE">
        <w:rPr>
          <w:rFonts w:ascii="Times New Roman" w:eastAsia="Times New Roman" w:hAnsi="Times New Roman" w:cs="Times New Roman"/>
          <w:sz w:val="24"/>
          <w:szCs w:val="24"/>
          <w:rPrChange w:id="1006" w:author="Alberto D'Agostino" w:date="2025-02-03T10:32:00Z">
            <w:rPr>
              <w:rFonts w:ascii="Times New Roman" w:eastAsia="Times New Roman" w:hAnsi="Times New Roman" w:cs="Times New Roman"/>
              <w:sz w:val="24"/>
              <w:szCs w:val="24"/>
              <w:highlight w:val="cyan"/>
            </w:rPr>
          </w:rPrChange>
        </w:rPr>
        <w:t>(</w:t>
      </w:r>
      <w:r w:rsidR="001E10DD" w:rsidRPr="004570CE">
        <w:rPr>
          <w:rFonts w:ascii="Times New Roman" w:eastAsia="Times New Roman" w:hAnsi="Times New Roman" w:cs="Times New Roman"/>
          <w:sz w:val="24"/>
          <w:szCs w:val="24"/>
          <w:rPrChange w:id="1007" w:author="Alberto D'Agostino" w:date="2025-02-03T10:32:00Z">
            <w:rPr>
              <w:rFonts w:ascii="Times New Roman" w:eastAsia="Times New Roman" w:hAnsi="Times New Roman" w:cs="Times New Roman"/>
              <w:sz w:val="24"/>
              <w:szCs w:val="24"/>
              <w:highlight w:val="cyan"/>
            </w:rPr>
          </w:rPrChange>
        </w:rPr>
        <w:t>Norman</w:t>
      </w:r>
      <w:r w:rsidR="0060160E" w:rsidRPr="004570CE">
        <w:rPr>
          <w:rFonts w:ascii="Times New Roman" w:eastAsia="Times New Roman" w:hAnsi="Times New Roman" w:cs="Times New Roman"/>
          <w:sz w:val="24"/>
          <w:szCs w:val="24"/>
          <w:rPrChange w:id="1008" w:author="Alberto D'Agostino" w:date="2025-02-03T10:32:00Z">
            <w:rPr>
              <w:rFonts w:ascii="Times New Roman" w:eastAsia="Times New Roman" w:hAnsi="Times New Roman" w:cs="Times New Roman"/>
              <w:sz w:val="24"/>
              <w:szCs w:val="24"/>
              <w:highlight w:val="cyan"/>
            </w:rPr>
          </w:rPrChange>
        </w:rPr>
        <w:t>, 201</w:t>
      </w:r>
      <w:r w:rsidR="001E10DD" w:rsidRPr="004570CE">
        <w:rPr>
          <w:rFonts w:ascii="Times New Roman" w:eastAsia="Times New Roman" w:hAnsi="Times New Roman" w:cs="Times New Roman"/>
          <w:sz w:val="24"/>
          <w:szCs w:val="24"/>
          <w:rPrChange w:id="1009" w:author="Alberto D'Agostino" w:date="2025-02-03T10:32:00Z">
            <w:rPr>
              <w:rFonts w:ascii="Times New Roman" w:eastAsia="Times New Roman" w:hAnsi="Times New Roman" w:cs="Times New Roman"/>
              <w:sz w:val="24"/>
              <w:szCs w:val="24"/>
              <w:highlight w:val="cyan"/>
            </w:rPr>
          </w:rPrChange>
        </w:rPr>
        <w:t>3</w:t>
      </w:r>
      <w:r w:rsidR="0060160E" w:rsidRPr="004570CE">
        <w:rPr>
          <w:rFonts w:ascii="Times New Roman" w:eastAsia="Times New Roman" w:hAnsi="Times New Roman" w:cs="Times New Roman"/>
          <w:sz w:val="24"/>
          <w:szCs w:val="24"/>
          <w:rPrChange w:id="1010" w:author="Alberto D'Agostino" w:date="2025-02-03T10:32:00Z">
            <w:rPr>
              <w:rFonts w:ascii="Times New Roman" w:eastAsia="Times New Roman" w:hAnsi="Times New Roman" w:cs="Times New Roman"/>
              <w:sz w:val="24"/>
              <w:szCs w:val="24"/>
              <w:highlight w:val="cyan"/>
            </w:rPr>
          </w:rPrChange>
        </w:rPr>
        <w:t>)</w:t>
      </w:r>
      <w:r w:rsidR="0060160E" w:rsidRPr="004570CE">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
        <w:t>is</w:t>
      </w:r>
      <w:r w:rsidRPr="00622CAD">
        <w:rPr>
          <w:rFonts w:ascii="Times New Roman" w:eastAsia="Times New Roman" w:hAnsi="Times New Roman" w:cs="Times New Roman"/>
          <w:sz w:val="24"/>
          <w:szCs w:val="24"/>
        </w:rPr>
        <w:t xml:space="preserve"> distinguished by:</w:t>
      </w:r>
    </w:p>
    <w:p w14:paraId="2E4AEB1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Aesthetics: the visual appearance of the viewer should be neat and appealing, stimulating user interest and promoting data exploration.</w:t>
      </w:r>
    </w:p>
    <w:p w14:paraId="0B28A6AC"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Organization: graphical elements and controls must be arranged in a logical and intuitive manner, guiding the user in interacting with the viewer.</w:t>
      </w:r>
    </w:p>
    <w:p w14:paraId="318ED08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Feedback: the viewer must provide clear and timely feedback to user actions, confirming successful interaction and preventing errors.</w:t>
      </w:r>
    </w:p>
    <w:p w14:paraId="5F062428" w14:textId="20A91175" w:rsidR="00A7677A" w:rsidRPr="00F6028E" w:rsidRDefault="00622CAD" w:rsidP="00F6028E">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Responsiveness: the design of the viewer must adapt dynamically to different screen sizes and resolutions, ensuring an optimal user experience on any device.</w:t>
      </w:r>
    </w:p>
    <w:p w14:paraId="24EFF8AB" w14:textId="6DAD22C2" w:rsidR="00622CAD" w:rsidRDefault="00A7677A" w:rsidP="00A7677A">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22CAD" w:rsidRPr="00622CAD">
        <w:rPr>
          <w:rFonts w:ascii="Times New Roman" w:eastAsia="Times New Roman" w:hAnsi="Times New Roman" w:cs="Times New Roman"/>
          <w:sz w:val="24"/>
          <w:szCs w:val="24"/>
        </w:rPr>
        <w:t>he design of an integrated geoscience data visualizer requires careful consideration of UX and UI aspects. Effective synergy between these two elements results in a positive user experience that promotes understanding and analysis of geoscientific data.</w:t>
      </w:r>
    </w:p>
    <w:p w14:paraId="0162486C" w14:textId="3850C5FC"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HTML standards and scripting languages allow different ways of merging parts from different </w:t>
      </w:r>
      <w:r w:rsidRPr="004570CE">
        <w:rPr>
          <w:rFonts w:ascii="Times New Roman" w:eastAsia="Times New Roman" w:hAnsi="Times New Roman" w:cs="Times New Roman"/>
          <w:sz w:val="24"/>
          <w:szCs w:val="24"/>
        </w:rPr>
        <w:t xml:space="preserve">sources </w:t>
      </w:r>
      <w:r w:rsidRPr="004570CE">
        <w:rPr>
          <w:rFonts w:ascii="Times New Roman" w:eastAsia="Times New Roman" w:hAnsi="Times New Roman" w:cs="Times New Roman"/>
          <w:sz w:val="24"/>
          <w:szCs w:val="24"/>
          <w:rPrChange w:id="1011" w:author="Alberto D'Agostino" w:date="2025-02-03T10:32:00Z">
            <w:rPr>
              <w:rFonts w:ascii="Times New Roman" w:eastAsia="Times New Roman" w:hAnsi="Times New Roman" w:cs="Times New Roman"/>
              <w:sz w:val="24"/>
              <w:szCs w:val="24"/>
              <w:highlight w:val="cyan"/>
            </w:rPr>
          </w:rPrChange>
        </w:rPr>
        <w:t>(Simon, 2023),</w:t>
      </w:r>
      <w:r w:rsidRPr="004570CE">
        <w:rPr>
          <w:rFonts w:ascii="Times New Roman" w:eastAsia="Times New Roman" w:hAnsi="Times New Roman" w:cs="Times New Roman"/>
          <w:sz w:val="24"/>
          <w:szCs w:val="24"/>
        </w:rPr>
        <w:t xml:space="preserve"> the simplest</w:t>
      </w:r>
      <w:r>
        <w:rPr>
          <w:rFonts w:ascii="Times New Roman" w:eastAsia="Times New Roman" w:hAnsi="Times New Roman" w:cs="Times New Roman"/>
          <w:sz w:val="24"/>
          <w:szCs w:val="24"/>
        </w:rPr>
        <w:t>, but not the best performer</w:t>
      </w:r>
      <w:del w:id="1012" w:author="Eugenio Fazio" w:date="2025-01-31T17:43:00Z">
        <w:r w:rsidDel="00DD08D5">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way of combining one web page with its attachments within a frame of another is the use of the &lt;iframe&gt; tag. In this proposed methodology, which has as one of its goals to simplify the engineering process, embedding methods that could offer more effective performance by taking advantage of code refactor and optimization of all embedded scripts and libraries </w:t>
      </w:r>
      <w:r w:rsidRPr="004570CE">
        <w:rPr>
          <w:rFonts w:ascii="Times New Roman" w:eastAsia="Times New Roman" w:hAnsi="Times New Roman" w:cs="Times New Roman"/>
          <w:sz w:val="24"/>
          <w:szCs w:val="24"/>
          <w:rPrChange w:id="1013" w:author="Alberto D'Agostino" w:date="2025-02-03T10:33:00Z">
            <w:rPr>
              <w:rFonts w:ascii="Times New Roman" w:eastAsia="Times New Roman" w:hAnsi="Times New Roman" w:cs="Times New Roman"/>
              <w:sz w:val="24"/>
              <w:szCs w:val="24"/>
              <w:highlight w:val="cyan"/>
            </w:rPr>
          </w:rPrChange>
        </w:rPr>
        <w:t>(Li &amp; Zhang, 2021)</w:t>
      </w:r>
      <w:r w:rsidRPr="005A5B6C">
        <w:rPr>
          <w:rFonts w:ascii="Times New Roman" w:eastAsia="Times New Roman" w:hAnsi="Times New Roman" w:cs="Times New Roman"/>
          <w:sz w:val="24"/>
          <w:szCs w:val="24"/>
        </w:rPr>
        <w:t xml:space="preserve"> have been</w:t>
      </w:r>
      <w:r>
        <w:rPr>
          <w:rFonts w:ascii="Times New Roman" w:eastAsia="Times New Roman" w:hAnsi="Times New Roman" w:cs="Times New Roman"/>
          <w:sz w:val="24"/>
          <w:szCs w:val="24"/>
        </w:rPr>
        <w:t xml:space="preserve"> left out.</w:t>
      </w:r>
    </w:p>
    <w:p w14:paraId="328116DA" w14:textId="058C586F"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possible to combine in a web-template the three data-type frames; Bootstrap streamlines UI development with its ready-to-use components and adaptable grid system, ensuring </w:t>
      </w:r>
      <w:r w:rsidR="005255D2">
        <w:rPr>
          <w:rFonts w:ascii="Times New Roman" w:eastAsia="Times New Roman" w:hAnsi="Times New Roman" w:cs="Times New Roman"/>
          <w:sz w:val="24"/>
          <w:szCs w:val="24"/>
        </w:rPr>
        <w:t>an optimized visualization</w:t>
      </w:r>
      <w:r>
        <w:rPr>
          <w:rFonts w:ascii="Times New Roman" w:eastAsia="Times New Roman" w:hAnsi="Times New Roman" w:cs="Times New Roman"/>
          <w:sz w:val="24"/>
          <w:szCs w:val="24"/>
        </w:rPr>
        <w:t xml:space="preserve"> on any device. Bootstrap grids are a powerful layout system provided by the Bootstrap framework, which is a popular front-end toolkit for building responsive and mobile-first websites and web applications. The grid system in Bootstrap is based on a 12-column layout, which allows developers to create flexible and responsive designs that adapt to different screen sizes and devices. jQuery simplifies client-side scripting with its intuitive functions for DOM manipulation and other common tasks</w:t>
      </w:r>
      <w:r w:rsidR="005255D2">
        <w:rPr>
          <w:rFonts w:ascii="Times New Roman" w:eastAsia="Times New Roman" w:hAnsi="Times New Roman" w:cs="Times New Roman"/>
          <w:sz w:val="24"/>
          <w:szCs w:val="24"/>
        </w:rPr>
        <w:t>, providing a friendly way of</w:t>
      </w:r>
      <w:r>
        <w:rPr>
          <w:rFonts w:ascii="Times New Roman" w:eastAsia="Times New Roman" w:hAnsi="Times New Roman" w:cs="Times New Roman"/>
          <w:sz w:val="24"/>
          <w:szCs w:val="24"/>
        </w:rPr>
        <w:t xml:space="preserve"> adding interactive elements to a website or web application. Interactive elements like sliders, </w:t>
      </w:r>
      <w:commentRangeStart w:id="1014"/>
      <w:commentRangeStart w:id="1015"/>
      <w:r>
        <w:rPr>
          <w:rFonts w:ascii="Times New Roman" w:eastAsia="Times New Roman" w:hAnsi="Times New Roman" w:cs="Times New Roman"/>
          <w:sz w:val="24"/>
          <w:szCs w:val="24"/>
        </w:rPr>
        <w:t>accordions</w:t>
      </w:r>
      <w:commentRangeEnd w:id="1014"/>
      <w:r w:rsidR="00DD08D5">
        <w:rPr>
          <w:rStyle w:val="Rimandocommento"/>
        </w:rPr>
        <w:commentReference w:id="1014"/>
      </w:r>
      <w:commentRangeEnd w:id="1015"/>
      <w:r w:rsidR="000D7300">
        <w:rPr>
          <w:rStyle w:val="Rimandocommento"/>
        </w:rPr>
        <w:commentReference w:id="1015"/>
      </w:r>
      <w:r>
        <w:rPr>
          <w:rFonts w:ascii="Times New Roman" w:eastAsia="Times New Roman" w:hAnsi="Times New Roman" w:cs="Times New Roman"/>
          <w:sz w:val="24"/>
          <w:szCs w:val="24"/>
        </w:rPr>
        <w:t xml:space="preserve">, modal dialogs, and animations can improve user experience by engaging users and making the interface more </w:t>
      </w:r>
      <w:r w:rsidRPr="005A5B6C">
        <w:rPr>
          <w:rFonts w:ascii="Times New Roman" w:eastAsia="Times New Roman" w:hAnsi="Times New Roman" w:cs="Times New Roman"/>
          <w:sz w:val="24"/>
          <w:szCs w:val="24"/>
        </w:rPr>
        <w:t xml:space="preserve">dynamic </w:t>
      </w:r>
      <w:r w:rsidRPr="004570CE">
        <w:rPr>
          <w:rFonts w:ascii="Times New Roman" w:eastAsia="Times New Roman" w:hAnsi="Times New Roman" w:cs="Times New Roman"/>
          <w:sz w:val="24"/>
          <w:szCs w:val="24"/>
          <w:rPrChange w:id="1016" w:author="Alberto D'Agostino" w:date="2025-02-03T10:33:00Z">
            <w:rPr>
              <w:rFonts w:ascii="Times New Roman" w:eastAsia="Times New Roman" w:hAnsi="Times New Roman" w:cs="Times New Roman"/>
              <w:sz w:val="24"/>
              <w:szCs w:val="24"/>
              <w:highlight w:val="cyan"/>
            </w:rPr>
          </w:rPrChange>
        </w:rPr>
        <w:t>(Naik &amp; Naik, 2024)</w:t>
      </w:r>
      <w:r w:rsidRPr="005A5B6C">
        <w:rPr>
          <w:rFonts w:ascii="Times New Roman" w:eastAsia="Times New Roman" w:hAnsi="Times New Roman" w:cs="Times New Roman"/>
          <w:sz w:val="24"/>
          <w:szCs w:val="24"/>
        </w:rPr>
        <w:t>.</w:t>
      </w:r>
    </w:p>
    <w:p w14:paraId="7D62D029" w14:textId="2BCECE72" w:rsidR="004F4071" w:rsidRPr="004F4071" w:rsidRDefault="005255D2" w:rsidP="00A7677A">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example</w:t>
      </w:r>
      <w:r w:rsidR="004F4071" w:rsidRPr="004F407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further described in</w:t>
      </w:r>
      <w:r w:rsidR="00CC2D57">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w:t>
      </w:r>
      <w:r w:rsidR="00CC2D57">
        <w:rPr>
          <w:rFonts w:ascii="Times New Roman" w:eastAsia="Times New Roman" w:hAnsi="Times New Roman" w:cs="Times New Roman"/>
          <w:sz w:val="24"/>
          <w:szCs w:val="24"/>
        </w:rPr>
        <w:t>“Case Study” section,</w:t>
      </w:r>
      <w:r w:rsidR="004F4071" w:rsidRPr="004F4071">
        <w:rPr>
          <w:rFonts w:ascii="Times New Roman" w:eastAsia="Times New Roman" w:hAnsi="Times New Roman" w:cs="Times New Roman"/>
          <w:sz w:val="24"/>
          <w:szCs w:val="24"/>
        </w:rPr>
        <w:t xml:space="preserve"> we </w:t>
      </w:r>
      <w:r w:rsidR="00CC2D57">
        <w:rPr>
          <w:rFonts w:ascii="Times New Roman" w:eastAsia="Times New Roman" w:hAnsi="Times New Roman" w:cs="Times New Roman"/>
          <w:sz w:val="24"/>
          <w:szCs w:val="24"/>
        </w:rPr>
        <w:t>organized</w:t>
      </w:r>
      <w:r w:rsidR="004F4071" w:rsidRPr="004F4071">
        <w:rPr>
          <w:rFonts w:ascii="Times New Roman" w:eastAsia="Times New Roman" w:hAnsi="Times New Roman" w:cs="Times New Roman"/>
          <w:sz w:val="24"/>
          <w:szCs w:val="24"/>
        </w:rPr>
        <w:t xml:space="preserve"> the components into a hierarchical structure of files and directories. In this process, the use of Bootstrap </w:t>
      </w:r>
      <w:r w:rsidR="00CC2D57">
        <w:rPr>
          <w:rFonts w:ascii="Times New Roman" w:eastAsia="Times New Roman" w:hAnsi="Times New Roman" w:cs="Times New Roman"/>
          <w:sz w:val="24"/>
          <w:szCs w:val="24"/>
        </w:rPr>
        <w:t>wa</w:t>
      </w:r>
      <w:r>
        <w:rPr>
          <w:rFonts w:ascii="Times New Roman" w:eastAsia="Times New Roman" w:hAnsi="Times New Roman" w:cs="Times New Roman"/>
          <w:sz w:val="24"/>
          <w:szCs w:val="24"/>
        </w:rPr>
        <w:t xml:space="preserve">s </w:t>
      </w:r>
      <w:r w:rsidR="004F4071" w:rsidRPr="004F4071">
        <w:rPr>
          <w:rFonts w:ascii="Times New Roman" w:eastAsia="Times New Roman" w:hAnsi="Times New Roman" w:cs="Times New Roman"/>
          <w:sz w:val="24"/>
          <w:szCs w:val="24"/>
        </w:rPr>
        <w:t>crucial in building the layout of the viewer, particularly through its system of “containers</w:t>
      </w:r>
      <w:del w:id="1017" w:author="Eugenio Fazio" w:date="2025-01-31T17:44:00Z">
        <w:r w:rsidR="004F4071" w:rsidRPr="004F4071" w:rsidDel="00DD08D5">
          <w:rPr>
            <w:rFonts w:ascii="Times New Roman" w:eastAsia="Times New Roman" w:hAnsi="Times New Roman" w:cs="Times New Roman"/>
            <w:sz w:val="24"/>
            <w:szCs w:val="24"/>
          </w:rPr>
          <w:delText>.</w:delText>
        </w:r>
      </w:del>
      <w:r w:rsidR="004F4071" w:rsidRPr="004F4071">
        <w:rPr>
          <w:rFonts w:ascii="Times New Roman" w:eastAsia="Times New Roman" w:hAnsi="Times New Roman" w:cs="Times New Roman"/>
          <w:sz w:val="24"/>
          <w:szCs w:val="24"/>
        </w:rPr>
        <w:t>”</w:t>
      </w:r>
      <w:ins w:id="1018" w:author="Eugenio Fazio" w:date="2025-01-31T17:44:00Z">
        <w:r w:rsidR="00DD08D5">
          <w:rPr>
            <w:rFonts w:ascii="Times New Roman" w:eastAsia="Times New Roman" w:hAnsi="Times New Roman" w:cs="Times New Roman"/>
            <w:sz w:val="24"/>
            <w:szCs w:val="24"/>
          </w:rPr>
          <w:t>.</w:t>
        </w:r>
      </w:ins>
    </w:p>
    <w:p w14:paraId="52D8B3AC" w14:textId="40994939" w:rsidR="004F4071" w:rsidRPr="004F4071" w:rsidRDefault="004F4071" w:rsidP="004F4071">
      <w:p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Containers in Bootstrap are fundamental elements that allow the content within a web page to be organized and structured</w:t>
      </w:r>
      <w:r w:rsidR="003B1731">
        <w:rPr>
          <w:rFonts w:ascii="Times New Roman" w:eastAsia="Times New Roman" w:hAnsi="Times New Roman" w:cs="Times New Roman"/>
          <w:sz w:val="24"/>
          <w:szCs w:val="24"/>
        </w:rPr>
        <w:t xml:space="preserve"> </w:t>
      </w:r>
      <w:r w:rsidR="003B1731" w:rsidRPr="004570CE">
        <w:rPr>
          <w:rFonts w:ascii="Times New Roman" w:eastAsia="Times New Roman" w:hAnsi="Times New Roman" w:cs="Times New Roman"/>
          <w:sz w:val="24"/>
          <w:szCs w:val="24"/>
          <w:rPrChange w:id="1019" w:author="Alberto D'Agostino" w:date="2025-02-03T10:33:00Z">
            <w:rPr>
              <w:rFonts w:ascii="Times New Roman" w:eastAsia="Times New Roman" w:hAnsi="Times New Roman" w:cs="Times New Roman"/>
              <w:sz w:val="24"/>
              <w:szCs w:val="24"/>
              <w:highlight w:val="cyan"/>
            </w:rPr>
          </w:rPrChange>
        </w:rPr>
        <w:t>(Elrom, 2016)</w:t>
      </w:r>
      <w:r w:rsidRPr="005A5B6C">
        <w:rPr>
          <w:rFonts w:ascii="Times New Roman" w:eastAsia="Times New Roman" w:hAnsi="Times New Roman" w:cs="Times New Roman"/>
          <w:sz w:val="24"/>
          <w:szCs w:val="24"/>
        </w:rPr>
        <w:t>. They</w:t>
      </w:r>
      <w:r w:rsidRPr="004F4071">
        <w:rPr>
          <w:rFonts w:ascii="Times New Roman" w:eastAsia="Times New Roman" w:hAnsi="Times New Roman" w:cs="Times New Roman"/>
          <w:sz w:val="24"/>
          <w:szCs w:val="24"/>
        </w:rPr>
        <w:t xml:space="preserve"> provide a predefined and responsive area that can automatically adapt to different screen sizes, within which layout elements, such as text, images, tables, and, in our case, </w:t>
      </w:r>
      <w:r w:rsidR="00EB4183">
        <w:rPr>
          <w:rFonts w:ascii="Times New Roman" w:eastAsia="Times New Roman" w:hAnsi="Times New Roman" w:cs="Times New Roman"/>
          <w:sz w:val="24"/>
          <w:szCs w:val="24"/>
        </w:rPr>
        <w:t>multiscale geo</w:t>
      </w:r>
      <w:r w:rsidRPr="004F4071">
        <w:rPr>
          <w:rFonts w:ascii="Times New Roman" w:eastAsia="Times New Roman" w:hAnsi="Times New Roman" w:cs="Times New Roman"/>
          <w:sz w:val="24"/>
          <w:szCs w:val="24"/>
        </w:rPr>
        <w:t>data viewers, can be arranged.</w:t>
      </w:r>
    </w:p>
    <w:p w14:paraId="4BB52558" w14:textId="0D9E3078" w:rsidR="00EB4183" w:rsidRDefault="00EB4183" w:rsidP="00EB4183">
      <w:pPr>
        <w:spacing w:line="480" w:lineRule="auto"/>
        <w:ind w:firstLine="720"/>
        <w:jc w:val="both"/>
        <w:rPr>
          <w:rFonts w:ascii="Times New Roman" w:eastAsia="Times New Roman" w:hAnsi="Times New Roman" w:cs="Times New Roman"/>
          <w:sz w:val="24"/>
          <w:szCs w:val="24"/>
        </w:rPr>
      </w:pPr>
      <w:r w:rsidRPr="00EB4183">
        <w:rPr>
          <w:rFonts w:ascii="Times New Roman" w:eastAsia="Times New Roman" w:hAnsi="Times New Roman" w:cs="Times New Roman"/>
          <w:sz w:val="24"/>
          <w:szCs w:val="24"/>
        </w:rPr>
        <w:t xml:space="preserve">Within </w:t>
      </w:r>
      <w:r w:rsidRPr="009C0A53">
        <w:rPr>
          <w:rFonts w:ascii="Times New Roman" w:eastAsia="Times New Roman" w:hAnsi="Times New Roman" w:cs="Times New Roman"/>
          <w:iCs/>
          <w:sz w:val="24"/>
          <w:szCs w:val="24"/>
          <w:rPrChange w:id="1020" w:author="Eugenio Fazio" w:date="2025-01-31T17:45:00Z">
            <w:rPr>
              <w:rFonts w:ascii="Times New Roman" w:eastAsia="Times New Roman" w:hAnsi="Times New Roman" w:cs="Times New Roman"/>
              <w:i/>
              <w:iCs/>
              <w:sz w:val="24"/>
              <w:szCs w:val="24"/>
            </w:rPr>
          </w:rPrChange>
        </w:rPr>
        <w:t>containers</w:t>
      </w:r>
      <w:r w:rsidRPr="00EB4183">
        <w:rPr>
          <w:rFonts w:ascii="Times New Roman" w:eastAsia="Times New Roman" w:hAnsi="Times New Roman" w:cs="Times New Roman"/>
          <w:sz w:val="24"/>
          <w:szCs w:val="24"/>
        </w:rPr>
        <w:t>, layout elements are organized using Bootstrap's grid system, based on rows (.row) and columns (.col). The columns, in turn, can be nested to create complex and articulated layouts.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our</w:t>
      </w:r>
      <w:r w:rsidRPr="00EB4183">
        <w:rPr>
          <w:rFonts w:ascii="Times New Roman" w:eastAsia="Times New Roman" w:hAnsi="Times New Roman" w:cs="Times New Roman"/>
          <w:sz w:val="24"/>
          <w:szCs w:val="24"/>
        </w:rPr>
        <w:t xml:space="preserve"> specific case, &lt;iframe&gt; tags, which include the individual viewers, are placed within </w:t>
      </w:r>
      <w:r w:rsidRPr="00EB4183">
        <w:rPr>
          <w:rFonts w:ascii="Times New Roman" w:eastAsia="Times New Roman" w:hAnsi="Times New Roman" w:cs="Times New Roman"/>
          <w:sz w:val="24"/>
          <w:szCs w:val="24"/>
        </w:rPr>
        <w:lastRenderedPageBreak/>
        <w:t>these containers and organized via the grid system. This approach provides high flexibility in the arrangement of the viewers and a responsive layout that adapts to different screen sizes.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The integration of the independently developed viewers within a structured layout with Bootstrap allows for a combination of development flexibility and design modularity. In addition, the use of &lt;iframe&gt; tags for data visualization ensures effective functional isolation between components, allowing individual visualizers to be updated without impacting the overall website structure.</w:t>
      </w:r>
    </w:p>
    <w:p w14:paraId="17F13704" w14:textId="0B492E20" w:rsidR="00EB4183" w:rsidRDefault="00EB4183"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a</w:t>
      </w:r>
      <w:r w:rsidR="00B528FF">
        <w:rPr>
          <w:rFonts w:ascii="Times New Roman" w:eastAsia="Times New Roman" w:hAnsi="Times New Roman" w:cs="Times New Roman"/>
          <w:sz w:val="24"/>
          <w:szCs w:val="24"/>
        </w:rPr>
        <w:t>n integration of three static webpage data viewer for a</w:t>
      </w:r>
      <w:r w:rsidR="00CC2D57">
        <w:rPr>
          <w:rFonts w:ascii="Times New Roman" w:eastAsia="Times New Roman" w:hAnsi="Times New Roman" w:cs="Times New Roman"/>
          <w:sz w:val="24"/>
          <w:szCs w:val="24"/>
        </w:rPr>
        <w:t>n</w:t>
      </w:r>
      <w:r w:rsidR="00B528FF">
        <w:rPr>
          <w:rFonts w:ascii="Times New Roman" w:eastAsia="Times New Roman" w:hAnsi="Times New Roman" w:cs="Times New Roman"/>
          <w:sz w:val="24"/>
          <w:szCs w:val="24"/>
        </w:rPr>
        <w:t xml:space="preserve"> MGS website process is represented in </w:t>
      </w:r>
      <w:r w:rsidR="00C644F4" w:rsidRPr="00AC2628">
        <w:rPr>
          <w:rFonts w:ascii="Times New Roman" w:eastAsia="Times New Roman" w:hAnsi="Times New Roman" w:cs="Times New Roman"/>
          <w:sz w:val="24"/>
          <w:szCs w:val="24"/>
        </w:rPr>
        <w:fldChar w:fldCharType="begin"/>
      </w:r>
      <w:r w:rsidR="00C644F4" w:rsidRPr="00CC2D57">
        <w:rPr>
          <w:rFonts w:ascii="Times New Roman" w:eastAsia="Times New Roman" w:hAnsi="Times New Roman" w:cs="Times New Roman"/>
          <w:sz w:val="24"/>
          <w:szCs w:val="24"/>
        </w:rPr>
        <w:instrText xml:space="preserve"> REF _Ref186876278 \h </w:instrText>
      </w:r>
      <w:r w:rsidR="00CC2D57" w:rsidRPr="00CC2D57">
        <w:rPr>
          <w:rFonts w:ascii="Times New Roman" w:eastAsia="Times New Roman" w:hAnsi="Times New Roman" w:cs="Times New Roman"/>
          <w:sz w:val="24"/>
          <w:szCs w:val="24"/>
        </w:rPr>
        <w:instrText xml:space="preserve"> \* MERGEFORMAT </w:instrText>
      </w:r>
      <w:r w:rsidR="00C644F4" w:rsidRPr="00AC2628">
        <w:rPr>
          <w:rFonts w:ascii="Times New Roman" w:eastAsia="Times New Roman" w:hAnsi="Times New Roman" w:cs="Times New Roman"/>
          <w:sz w:val="24"/>
          <w:szCs w:val="24"/>
        </w:rPr>
      </w:r>
      <w:r w:rsidR="00C644F4" w:rsidRPr="00AC2628">
        <w:rPr>
          <w:rFonts w:ascii="Times New Roman" w:eastAsia="Times New Roman" w:hAnsi="Times New Roman" w:cs="Times New Roman"/>
          <w:sz w:val="24"/>
          <w:szCs w:val="24"/>
        </w:rPr>
        <w:fldChar w:fldCharType="separate"/>
      </w:r>
      <w:r w:rsidR="00C644F4" w:rsidRPr="00F6028E">
        <w:rPr>
          <w:rFonts w:ascii="Times New Roman" w:hAnsi="Times New Roman" w:cs="Times New Roman"/>
          <w:sz w:val="24"/>
          <w:szCs w:val="24"/>
        </w:rPr>
        <w:t xml:space="preserve">Figure </w:t>
      </w:r>
      <w:r w:rsidR="00C644F4" w:rsidRPr="00F6028E">
        <w:rPr>
          <w:rFonts w:ascii="Times New Roman" w:hAnsi="Times New Roman" w:cs="Times New Roman"/>
          <w:noProof/>
          <w:sz w:val="24"/>
          <w:szCs w:val="24"/>
        </w:rPr>
        <w:t>12</w:t>
      </w:r>
      <w:r w:rsidR="00C644F4" w:rsidRPr="00AC2628">
        <w:rPr>
          <w:rFonts w:ascii="Times New Roman" w:eastAsia="Times New Roman" w:hAnsi="Times New Roman" w:cs="Times New Roman"/>
          <w:sz w:val="24"/>
          <w:szCs w:val="24"/>
        </w:rPr>
        <w:fldChar w:fldCharType="end"/>
      </w:r>
      <w:r w:rsidR="00C644F4" w:rsidRPr="00AC2628">
        <w:rPr>
          <w:rFonts w:ascii="Times New Roman" w:eastAsia="Times New Roman" w:hAnsi="Times New Roman" w:cs="Times New Roman"/>
          <w:sz w:val="24"/>
          <w:szCs w:val="24"/>
        </w:rPr>
        <w:t>.</w:t>
      </w:r>
    </w:p>
    <w:p w14:paraId="5E6ED300" w14:textId="77777777" w:rsidR="0068179E" w:rsidRDefault="00225068" w:rsidP="0068179E">
      <w:pPr>
        <w:keepNext/>
        <w:spacing w:line="480" w:lineRule="auto"/>
        <w:jc w:val="center"/>
      </w:pPr>
      <w:commentRangeStart w:id="1021"/>
      <w:r>
        <w:rPr>
          <w:rFonts w:ascii="Times New Roman" w:eastAsia="Times New Roman" w:hAnsi="Times New Roman" w:cs="Times New Roman"/>
          <w:noProof/>
          <w:sz w:val="24"/>
          <w:szCs w:val="24"/>
        </w:rPr>
        <w:drawing>
          <wp:inline distT="0" distB="0" distL="0" distR="0" wp14:anchorId="38837033" wp14:editId="46ECEF18">
            <wp:extent cx="6134735" cy="4641163"/>
            <wp:effectExtent l="0" t="0" r="0" b="0"/>
            <wp:docPr id="5561854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5421" name="Immagine 556185421"/>
                    <pic:cNvPicPr/>
                  </pic:nvPicPr>
                  <pic:blipFill rotWithShape="1">
                    <a:blip r:embed="rId27" cstate="print">
                      <a:extLst>
                        <a:ext uri="{28A0092B-C50C-407E-A947-70E740481C1C}">
                          <a14:useLocalDpi xmlns:a14="http://schemas.microsoft.com/office/drawing/2010/main" val="0"/>
                        </a:ext>
                      </a:extLst>
                    </a:blip>
                    <a:srcRect t="9635"/>
                    <a:stretch/>
                  </pic:blipFill>
                  <pic:spPr bwMode="auto">
                    <a:xfrm>
                      <a:off x="0" y="0"/>
                      <a:ext cx="6154368" cy="4656016"/>
                    </a:xfrm>
                    <a:prstGeom prst="rect">
                      <a:avLst/>
                    </a:prstGeom>
                    <a:ln>
                      <a:noFill/>
                    </a:ln>
                    <a:extLst>
                      <a:ext uri="{53640926-AAD7-44D8-BBD7-CCE9431645EC}">
                        <a14:shadowObscured xmlns:a14="http://schemas.microsoft.com/office/drawing/2010/main"/>
                      </a:ext>
                    </a:extLst>
                  </pic:spPr>
                </pic:pic>
              </a:graphicData>
            </a:graphic>
          </wp:inline>
        </w:drawing>
      </w:r>
      <w:commentRangeEnd w:id="1021"/>
      <w:r w:rsidR="0064231C">
        <w:rPr>
          <w:rStyle w:val="Rimandocommento"/>
        </w:rPr>
        <w:commentReference w:id="1021"/>
      </w:r>
    </w:p>
    <w:p w14:paraId="0521C0D0" w14:textId="0C04B229" w:rsidR="00B528FF" w:rsidRDefault="0068179E" w:rsidP="0068179E">
      <w:pPr>
        <w:pStyle w:val="Didascalia"/>
        <w:rPr>
          <w:rFonts w:ascii="Times New Roman" w:eastAsia="Times New Roman" w:hAnsi="Times New Roman" w:cs="Times New Roman"/>
          <w:sz w:val="24"/>
          <w:szCs w:val="24"/>
        </w:rPr>
      </w:pPr>
      <w:bookmarkStart w:id="1022" w:name="_Ref186876278"/>
      <w:r>
        <w:t xml:space="preserve">Figure </w:t>
      </w:r>
      <w:fldSimple w:instr=" SEQ Figure \* ARABIC ">
        <w:r w:rsidR="00151579">
          <w:rPr>
            <w:noProof/>
          </w:rPr>
          <w:t>12</w:t>
        </w:r>
      </w:fldSimple>
      <w:bookmarkEnd w:id="1022"/>
      <w:r>
        <w:t xml:space="preserve"> Global diagram for packaging a Multiscale Geo-structural information System (MGS) web viewer</w:t>
      </w:r>
      <w:r w:rsidR="008E7BB2">
        <w:t xml:space="preserve"> features and making process</w:t>
      </w:r>
    </w:p>
    <w:p w14:paraId="50E80119" w14:textId="48515DE1" w:rsidR="00354E7B" w:rsidRPr="00354E7B" w:rsidRDefault="00AC2628"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00EB4183" w:rsidRPr="00EB4183">
        <w:rPr>
          <w:rFonts w:ascii="Times New Roman" w:eastAsia="Times New Roman" w:hAnsi="Times New Roman" w:cs="Times New Roman"/>
          <w:sz w:val="24"/>
          <w:szCs w:val="24"/>
        </w:rPr>
        <w:t xml:space="preserve"> methodology, if properly validated through cross-browser and cross-device compatibility testing, profiles as an efficient and scalable solution for creating modular web platforms for geoscientific data visualization and analysis.</w:t>
      </w:r>
    </w:p>
    <w:p w14:paraId="0000012C" w14:textId="748B5195" w:rsidR="00696B80" w:rsidRDefault="00734CE6">
      <w:pPr>
        <w:pStyle w:val="Titolo1"/>
        <w:spacing w:line="480" w:lineRule="auto"/>
        <w:ind w:left="1" w:hanging="3"/>
      </w:pPr>
      <w:bookmarkStart w:id="1023" w:name="_heading=h.kr5k6r1x9kbk" w:colFirst="0" w:colLast="0"/>
      <w:bookmarkEnd w:id="1023"/>
      <w:r>
        <w:lastRenderedPageBreak/>
        <w:t>Case Study</w:t>
      </w:r>
    </w:p>
    <w:p w14:paraId="270207E6" w14:textId="47FEE907" w:rsidR="00FA6F6E"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7D3BA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7D3BA3">
        <w:rPr>
          <w:rFonts w:ascii="Times New Roman" w:eastAsia="Times New Roman" w:hAnsi="Times New Roman" w:cs="Times New Roman"/>
          <w:sz w:val="24"/>
          <w:szCs w:val="24"/>
        </w:rPr>
        <w:t xml:space="preserve">Palmi Shear Zone </w:t>
      </w:r>
      <w:r>
        <w:rPr>
          <w:rFonts w:ascii="Times New Roman" w:eastAsia="Times New Roman" w:hAnsi="Times New Roman" w:cs="Times New Roman"/>
          <w:sz w:val="24"/>
          <w:szCs w:val="24"/>
        </w:rPr>
        <w:t>is located on the Tyrrhenian side of the southern offshoot of the Calabrian coast (</w:t>
      </w:r>
      <w:r w:rsidRPr="00F6028E">
        <w:rPr>
          <w:rFonts w:ascii="Times New Roman" w:eastAsia="Times New Roman" w:hAnsi="Times New Roman" w:cs="Times New Roman"/>
          <w:sz w:val="24"/>
          <w:szCs w:val="24"/>
        </w:rPr>
        <w:t xml:space="preserve">Fig. </w:t>
      </w:r>
      <w:r w:rsidR="00AC2628" w:rsidRPr="00F6028E">
        <w:rPr>
          <w:rFonts w:ascii="Times New Roman" w:eastAsia="Times New Roman" w:hAnsi="Times New Roman" w:cs="Times New Roman"/>
          <w:sz w:val="24"/>
          <w:szCs w:val="24"/>
        </w:rPr>
        <w:t>13a</w:t>
      </w:r>
      <w:r>
        <w:rPr>
          <w:rFonts w:ascii="Times New Roman" w:eastAsia="Times New Roman" w:hAnsi="Times New Roman" w:cs="Times New Roman"/>
          <w:sz w:val="24"/>
          <w:szCs w:val="24"/>
        </w:rPr>
        <w:t xml:space="preserve">). </w:t>
      </w:r>
      <w:r w:rsidR="00FA6F6E">
        <w:rPr>
          <w:rFonts w:ascii="Times New Roman" w:eastAsia="Times New Roman" w:hAnsi="Times New Roman" w:cs="Times New Roman"/>
          <w:sz w:val="24"/>
          <w:szCs w:val="24"/>
        </w:rPr>
        <w:t xml:space="preserve">From a lithological point of view, the backbone of the study area is characterized by crystalline basement rocks, mostly formed during the Hercynian orogenetic processes in a period ranging from the upper Paleozoic up to the Permian-Triassic transition (between about 325 and 290 Ma - Cirrincione </w:t>
      </w:r>
      <w:del w:id="1024" w:author="Alberto D'Agostino" w:date="2025-02-03T09:55:00Z">
        <w:r w:rsidR="00FA6F6E" w:rsidDel="00494CC8">
          <w:rPr>
            <w:rFonts w:ascii="Times New Roman" w:eastAsia="Times New Roman" w:hAnsi="Times New Roman" w:cs="Times New Roman"/>
            <w:sz w:val="24"/>
            <w:szCs w:val="24"/>
          </w:rPr>
          <w:delText>et al.</w:delText>
        </w:r>
      </w:del>
      <w:ins w:id="1025" w:author="Alberto D'Agostino" w:date="2025-02-03T09:55:00Z">
        <w:r w:rsidR="00494CC8" w:rsidRPr="00494CC8">
          <w:rPr>
            <w:rFonts w:ascii="Times New Roman" w:eastAsia="Times New Roman" w:hAnsi="Times New Roman" w:cs="Times New Roman"/>
            <w:i/>
            <w:sz w:val="24"/>
            <w:szCs w:val="24"/>
          </w:rPr>
          <w:t>et al.</w:t>
        </w:r>
      </w:ins>
      <w:r w:rsidR="00FA6F6E">
        <w:rPr>
          <w:rFonts w:ascii="Times New Roman" w:eastAsia="Times New Roman" w:hAnsi="Times New Roman" w:cs="Times New Roman"/>
          <w:sz w:val="24"/>
          <w:szCs w:val="24"/>
        </w:rPr>
        <w:t xml:space="preserve">, 2015; Ortolano </w:t>
      </w:r>
      <w:del w:id="1026" w:author="Alberto D'Agostino" w:date="2025-02-03T09:55:00Z">
        <w:r w:rsidR="00FA6F6E" w:rsidDel="00494CC8">
          <w:rPr>
            <w:rFonts w:ascii="Times New Roman" w:eastAsia="Times New Roman" w:hAnsi="Times New Roman" w:cs="Times New Roman"/>
            <w:sz w:val="24"/>
            <w:szCs w:val="24"/>
          </w:rPr>
          <w:delText>et al.</w:delText>
        </w:r>
      </w:del>
      <w:ins w:id="1027" w:author="Alberto D'Agostino" w:date="2025-02-03T09:55:00Z">
        <w:r w:rsidR="00494CC8" w:rsidRPr="00494CC8">
          <w:rPr>
            <w:rFonts w:ascii="Times New Roman" w:eastAsia="Times New Roman" w:hAnsi="Times New Roman" w:cs="Times New Roman"/>
            <w:i/>
            <w:sz w:val="24"/>
            <w:szCs w:val="24"/>
          </w:rPr>
          <w:t>et al.</w:t>
        </w:r>
      </w:ins>
      <w:r w:rsidR="00FA6F6E">
        <w:rPr>
          <w:rFonts w:ascii="Times New Roman" w:eastAsia="Times New Roman" w:hAnsi="Times New Roman" w:cs="Times New Roman"/>
          <w:sz w:val="24"/>
          <w:szCs w:val="24"/>
        </w:rPr>
        <w:t xml:space="preserve">, 2020; </w:t>
      </w:r>
      <w:r w:rsidR="00FA6F6E" w:rsidRPr="009D5A73">
        <w:rPr>
          <w:rFonts w:ascii="Times New Roman" w:eastAsia="Times New Roman" w:hAnsi="Times New Roman" w:cs="Times New Roman"/>
          <w:sz w:val="24"/>
          <w:szCs w:val="24"/>
        </w:rPr>
        <w:t xml:space="preserve">Fazio </w:t>
      </w:r>
      <w:del w:id="1028" w:author="Alberto D'Agostino" w:date="2025-02-03T09:55:00Z">
        <w:r w:rsidR="00FA6F6E" w:rsidRPr="00512436" w:rsidDel="00494CC8">
          <w:rPr>
            <w:rFonts w:ascii="Times New Roman" w:eastAsia="Times New Roman" w:hAnsi="Times New Roman" w:cs="Times New Roman"/>
            <w:sz w:val="24"/>
            <w:szCs w:val="24"/>
          </w:rPr>
          <w:delText>et al.</w:delText>
        </w:r>
      </w:del>
      <w:ins w:id="1029" w:author="Alberto D'Agostino" w:date="2025-02-03T09:55:00Z">
        <w:r w:rsidR="00494CC8" w:rsidRPr="00512436">
          <w:rPr>
            <w:rFonts w:ascii="Times New Roman" w:eastAsia="Times New Roman" w:hAnsi="Times New Roman" w:cs="Times New Roman"/>
            <w:i/>
            <w:sz w:val="24"/>
            <w:szCs w:val="24"/>
          </w:rPr>
          <w:t>et al.</w:t>
        </w:r>
      </w:ins>
      <w:r w:rsidR="00FA6F6E" w:rsidRPr="00512436">
        <w:rPr>
          <w:rFonts w:ascii="Times New Roman" w:eastAsia="Times New Roman" w:hAnsi="Times New Roman" w:cs="Times New Roman"/>
          <w:sz w:val="24"/>
          <w:szCs w:val="24"/>
        </w:rPr>
        <w:t>, 2024</w:t>
      </w:r>
      <w:ins w:id="1030" w:author="Alberto D'Agostino" w:date="2025-02-03T11:03:00Z">
        <w:r w:rsidR="00512436" w:rsidRPr="00512436">
          <w:rPr>
            <w:rFonts w:ascii="Times New Roman" w:eastAsia="Times New Roman" w:hAnsi="Times New Roman" w:cs="Times New Roman"/>
            <w:sz w:val="24"/>
            <w:szCs w:val="24"/>
          </w:rPr>
          <w:t>a</w:t>
        </w:r>
      </w:ins>
      <w:r w:rsidR="00FA6F6E">
        <w:rPr>
          <w:rFonts w:ascii="Times New Roman" w:eastAsia="Times New Roman" w:hAnsi="Times New Roman" w:cs="Times New Roman"/>
          <w:sz w:val="24"/>
          <w:szCs w:val="24"/>
        </w:rPr>
        <w:t>), partially covered in basal discordance by a sedimentary sequence aging from the Tortonian up to Holocene (</w:t>
      </w:r>
      <w:r w:rsidR="00FA6F6E" w:rsidRPr="00F6028E">
        <w:rPr>
          <w:rFonts w:ascii="Times New Roman" w:eastAsia="Times New Roman" w:hAnsi="Times New Roman" w:cs="Times New Roman"/>
          <w:sz w:val="24"/>
          <w:szCs w:val="24"/>
        </w:rPr>
        <w:t>Fig. 13b</w:t>
      </w:r>
      <w:r w:rsidR="00FA6F6E">
        <w:rPr>
          <w:rFonts w:ascii="Times New Roman" w:eastAsia="Times New Roman" w:hAnsi="Times New Roman" w:cs="Times New Roman"/>
          <w:sz w:val="24"/>
          <w:szCs w:val="24"/>
        </w:rPr>
        <w:t xml:space="preserve">). </w:t>
      </w:r>
    </w:p>
    <w:p w14:paraId="00000131" w14:textId="5DD54473" w:rsidR="00696B80" w:rsidRDefault="00AC2628"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18CBCA" wp14:editId="3291EBAA">
            <wp:extent cx="5432029" cy="380689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0507" cy="3812841"/>
                    </a:xfrm>
                    <a:prstGeom prst="rect">
                      <a:avLst/>
                    </a:prstGeom>
                    <a:noFill/>
                    <a:ln>
                      <a:noFill/>
                    </a:ln>
                  </pic:spPr>
                </pic:pic>
              </a:graphicData>
            </a:graphic>
          </wp:inline>
        </w:drawing>
      </w:r>
      <w:r w:rsidR="00FA6F6E">
        <w:rPr>
          <w:noProof/>
        </w:rPr>
        <mc:AlternateContent>
          <mc:Choice Requires="wps">
            <w:drawing>
              <wp:inline distT="0" distB="0" distL="0" distR="0" wp14:anchorId="2003B0DC" wp14:editId="48A4ADFB">
                <wp:extent cx="6113780" cy="652780"/>
                <wp:effectExtent l="0" t="0" r="1270" b="0"/>
                <wp:docPr id="13" name="Casella di testo 13"/>
                <wp:cNvGraphicFramePr/>
                <a:graphic xmlns:a="http://schemas.openxmlformats.org/drawingml/2006/main">
                  <a:graphicData uri="http://schemas.microsoft.com/office/word/2010/wordprocessingShape">
                    <wps:wsp>
                      <wps:cNvSpPr txBox="1"/>
                      <wps:spPr>
                        <a:xfrm>
                          <a:off x="0" y="0"/>
                          <a:ext cx="6113780" cy="652780"/>
                        </a:xfrm>
                        <a:prstGeom prst="rect">
                          <a:avLst/>
                        </a:prstGeom>
                        <a:solidFill>
                          <a:prstClr val="white"/>
                        </a:solidFill>
                        <a:ln>
                          <a:noFill/>
                        </a:ln>
                      </wps:spPr>
                      <wps:txbx>
                        <w:txbxContent>
                          <w:p w14:paraId="4246BC0D" w14:textId="775D0204" w:rsidR="00FC2175" w:rsidRPr="002361EC" w:rsidRDefault="00FC2175" w:rsidP="00F6028E">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13</w:t>
                              </w:r>
                            </w:fldSimple>
                            <w:r>
                              <w:t xml:space="preserve"> 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003B0DC" id="Casella di testo 13" o:spid="_x0000_s1028" type="#_x0000_t202" style="width:481.4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" stroked="f">
                <v:textbox style="mso-fit-shape-to-text:t" inset="0,0,0,0">
                  <w:txbxContent>
                    <w:p w14:paraId="4246BC0D" w14:textId="775D0204" w:rsidR="00FC2175" w:rsidRPr="002361EC" w:rsidRDefault="00FC2175" w:rsidP="00F6028E">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13</w:t>
                      </w:r>
                      <w:r w:rsidR="0067076A">
                        <w:rPr>
                          <w:noProof/>
                        </w:rPr>
                        <w:fldChar w:fldCharType="end"/>
                      </w:r>
                      <w:r>
                        <w:t xml:space="preserve"> 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 </w:t>
                      </w:r>
                    </w:p>
                  </w:txbxContent>
                </v:textbox>
                <w10:anchorlock/>
              </v:shape>
            </w:pict>
          </mc:Fallback>
        </mc:AlternateContent>
      </w:r>
    </w:p>
    <w:p w14:paraId="69D1C784" w14:textId="11253EAC" w:rsidR="002614F0" w:rsidRDefault="002614F0" w:rsidP="002614F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Basement rocks consist mostly of tonalites, </w:t>
      </w:r>
      <w:r w:rsidRPr="004B217C">
        <w:rPr>
          <w:rFonts w:ascii="Times New Roman" w:eastAsia="Times New Roman" w:hAnsi="Times New Roman" w:cs="Times New Roman"/>
          <w:sz w:val="24"/>
          <w:szCs w:val="24"/>
        </w:rPr>
        <w:t xml:space="preserve">represented by the Monte </w:t>
      </w:r>
      <w:del w:id="1031" w:author="Eugenio Fazio" w:date="2025-01-31T17:50:00Z">
        <w:r w:rsidRPr="004B217C" w:rsidDel="008F6326">
          <w:rPr>
            <w:rFonts w:ascii="Times New Roman" w:eastAsia="Times New Roman" w:hAnsi="Times New Roman" w:cs="Times New Roman"/>
            <w:sz w:val="24"/>
            <w:szCs w:val="24"/>
          </w:rPr>
          <w:delText xml:space="preserve">Sant'Elia </w:delText>
        </w:r>
      </w:del>
      <w:ins w:id="1032" w:author="Eugenio Fazio" w:date="2025-01-31T17:50:00Z">
        <w:r w:rsidR="008F6326" w:rsidRPr="004B217C">
          <w:rPr>
            <w:rFonts w:ascii="Times New Roman" w:eastAsia="Times New Roman" w:hAnsi="Times New Roman" w:cs="Times New Roman"/>
            <w:sz w:val="24"/>
            <w:szCs w:val="24"/>
          </w:rPr>
          <w:t>Sant</w:t>
        </w:r>
        <w:r w:rsidR="008F6326">
          <w:rPr>
            <w:rFonts w:ascii="Times New Roman" w:eastAsia="Times New Roman" w:hAnsi="Times New Roman" w:cs="Times New Roman"/>
            <w:sz w:val="24"/>
            <w:szCs w:val="24"/>
          </w:rPr>
          <w:t>’</w:t>
        </w:r>
        <w:r w:rsidR="008F6326" w:rsidRPr="004B217C">
          <w:rPr>
            <w:rFonts w:ascii="Times New Roman" w:eastAsia="Times New Roman" w:hAnsi="Times New Roman" w:cs="Times New Roman"/>
            <w:sz w:val="24"/>
            <w:szCs w:val="24"/>
          </w:rPr>
          <w:t xml:space="preserve">Elia </w:t>
        </w:r>
      </w:ins>
      <w:r w:rsidRPr="004B217C">
        <w:rPr>
          <w:rFonts w:ascii="Times New Roman" w:eastAsia="Times New Roman" w:hAnsi="Times New Roman" w:cs="Times New Roman"/>
          <w:sz w:val="24"/>
          <w:szCs w:val="24"/>
        </w:rPr>
        <w:t>Massif, and migmatitic paragneiss, outcropping in the inner part of the Taureana waterfront, at the foot of the archaeological site of the “Taureani” (Fig. 13b).</w:t>
      </w:r>
      <w:r>
        <w:rPr>
          <w:rFonts w:ascii="Times New Roman" w:eastAsia="Times New Roman" w:hAnsi="Times New Roman" w:cs="Times New Roman"/>
          <w:sz w:val="24"/>
          <w:szCs w:val="24"/>
        </w:rPr>
        <w:t xml:space="preserve"> Subordinately, it is possible also to observe </w:t>
      </w:r>
      <w:r>
        <w:rPr>
          <w:rFonts w:ascii="Times New Roman" w:eastAsia="Times New Roman" w:hAnsi="Times New Roman" w:cs="Times New Roman"/>
          <w:sz w:val="24"/>
          <w:szCs w:val="24"/>
        </w:rPr>
        <w:lastRenderedPageBreak/>
        <w:t xml:space="preserve">metacarbonate layers, locally metasomatized, </w:t>
      </w:r>
      <w:del w:id="1033" w:author="Eugenio Fazio" w:date="2025-01-31T18:03:00Z">
        <w:r w:rsidDel="001523B9">
          <w:rPr>
            <w:rFonts w:ascii="Times New Roman" w:eastAsia="Times New Roman" w:hAnsi="Times New Roman" w:cs="Times New Roman"/>
            <w:sz w:val="24"/>
            <w:szCs w:val="24"/>
          </w:rPr>
          <w:delText xml:space="preserve">and </w:delText>
        </w:r>
      </w:del>
      <w:del w:id="1034" w:author="Eugenio Fazio" w:date="2025-01-31T17:51:00Z">
        <w:r w:rsidDel="008F6326">
          <w:rPr>
            <w:rFonts w:ascii="Times New Roman" w:eastAsia="Times New Roman" w:hAnsi="Times New Roman" w:cs="Times New Roman"/>
            <w:sz w:val="24"/>
            <w:szCs w:val="24"/>
          </w:rPr>
          <w:delText xml:space="preserve">pegmatite </w:delText>
        </w:r>
      </w:del>
      <w:ins w:id="1035" w:author="Eugenio Fazio" w:date="2025-01-31T17:51:00Z">
        <w:r w:rsidR="008F6326">
          <w:rPr>
            <w:rFonts w:ascii="Times New Roman" w:eastAsia="Times New Roman" w:hAnsi="Times New Roman" w:cs="Times New Roman"/>
            <w:sz w:val="24"/>
            <w:szCs w:val="24"/>
          </w:rPr>
          <w:t xml:space="preserve">pegmatitic </w:t>
        </w:r>
      </w:ins>
      <w:r>
        <w:rPr>
          <w:rFonts w:ascii="Times New Roman" w:eastAsia="Times New Roman" w:hAnsi="Times New Roman" w:cs="Times New Roman"/>
          <w:sz w:val="24"/>
          <w:szCs w:val="24"/>
        </w:rPr>
        <w:t>dykes that crosscut tonalites</w:t>
      </w:r>
      <w:ins w:id="1036" w:author="Eugenio Fazio" w:date="2025-01-31T18:03:00Z">
        <w:r w:rsidR="001523B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and migmatitic paragneisses.</w:t>
      </w:r>
    </w:p>
    <w:p w14:paraId="03555264" w14:textId="638147C1" w:rsidR="00D57AAB" w:rsidRDefault="00734CE6">
      <w:pPr>
        <w:spacing w:line="480" w:lineRule="auto"/>
        <w:ind w:firstLine="720"/>
        <w:jc w:val="both"/>
        <w:rPr>
          <w:rFonts w:ascii="Times New Roman" w:eastAsia="Times New Roman" w:hAnsi="Times New Roman" w:cs="Times New Roman"/>
          <w:sz w:val="24"/>
          <w:szCs w:val="24"/>
        </w:rPr>
        <w:pPrChange w:id="1037" w:author="Gianfranco Di Pietro" w:date="2025-02-05T10:31:00Z" w16du:dateUtc="2025-02-05T09:31:00Z">
          <w:pPr>
            <w:spacing w:line="480" w:lineRule="auto"/>
            <w:jc w:val="both"/>
          </w:pPr>
        </w:pPrChange>
      </w:pPr>
      <w:r>
        <w:rPr>
          <w:rFonts w:ascii="Times New Roman" w:eastAsia="Times New Roman" w:hAnsi="Times New Roman" w:cs="Times New Roman"/>
          <w:sz w:val="24"/>
          <w:szCs w:val="24"/>
        </w:rPr>
        <w:t xml:space="preserve">From a geological-structural point of view, most of the basement rocks are characterized by a strong tectonic-related fabric (i.e., penetrative and pervasive tectonic-related structures linked with the geodynamic activity). The migmatitic paragneiss is characterized by a </w:t>
      </w:r>
      <w:r w:rsidR="004308FA">
        <w:rPr>
          <w:rFonts w:ascii="Times New Roman" w:eastAsia="Times New Roman" w:hAnsi="Times New Roman" w:cs="Times New Roman"/>
          <w:sz w:val="24"/>
          <w:szCs w:val="24"/>
        </w:rPr>
        <w:t xml:space="preserve">main </w:t>
      </w:r>
      <w:r>
        <w:rPr>
          <w:rFonts w:ascii="Times New Roman" w:eastAsia="Times New Roman" w:hAnsi="Times New Roman" w:cs="Times New Roman"/>
          <w:sz w:val="24"/>
          <w:szCs w:val="24"/>
        </w:rPr>
        <w:t xml:space="preserve">schistosity (e.g. planar penetrative and pervasive structure of tectonic origin along which clear recrystallization is observed - </w:t>
      </w:r>
      <w:r w:rsidRPr="005A5B6C">
        <w:rPr>
          <w:rFonts w:ascii="Times New Roman" w:eastAsia="Times New Roman" w:hAnsi="Times New Roman" w:cs="Times New Roman"/>
          <w:sz w:val="24"/>
          <w:szCs w:val="24"/>
          <w:rPrChange w:id="1038" w:author="Alberto D'Agostino" w:date="2025-02-03T10:42:00Z">
            <w:rPr>
              <w:rFonts w:ascii="Times New Roman" w:eastAsia="Times New Roman" w:hAnsi="Times New Roman" w:cs="Times New Roman"/>
              <w:sz w:val="24"/>
              <w:szCs w:val="24"/>
              <w:highlight w:val="yellow"/>
            </w:rPr>
          </w:rPrChange>
        </w:rPr>
        <w:t xml:space="preserve">Passchier </w:t>
      </w:r>
      <w:del w:id="1039" w:author="Alberto D'Agostino" w:date="2025-02-03T10:42:00Z">
        <w:r w:rsidRPr="005A5B6C" w:rsidDel="005A5B6C">
          <w:rPr>
            <w:rFonts w:ascii="Times New Roman" w:eastAsia="Times New Roman" w:hAnsi="Times New Roman" w:cs="Times New Roman"/>
            <w:sz w:val="24"/>
            <w:szCs w:val="24"/>
            <w:rPrChange w:id="1040" w:author="Alberto D'Agostino" w:date="2025-02-03T10:42:00Z">
              <w:rPr>
                <w:rFonts w:ascii="Times New Roman" w:eastAsia="Times New Roman" w:hAnsi="Times New Roman" w:cs="Times New Roman"/>
                <w:sz w:val="24"/>
                <w:szCs w:val="24"/>
                <w:highlight w:val="yellow"/>
              </w:rPr>
            </w:rPrChange>
          </w:rPr>
          <w:delText xml:space="preserve">and </w:delText>
        </w:r>
      </w:del>
      <w:ins w:id="1041" w:author="Alberto D'Agostino" w:date="2025-02-03T10:42:00Z">
        <w:r w:rsidR="005A5B6C" w:rsidRPr="005A5B6C">
          <w:rPr>
            <w:rFonts w:ascii="Times New Roman" w:eastAsia="Times New Roman" w:hAnsi="Times New Roman" w:cs="Times New Roman"/>
            <w:sz w:val="24"/>
            <w:szCs w:val="24"/>
            <w:rPrChange w:id="1042" w:author="Alberto D'Agostino" w:date="2025-02-03T10:42:00Z">
              <w:rPr>
                <w:rFonts w:ascii="Times New Roman" w:eastAsia="Times New Roman" w:hAnsi="Times New Roman" w:cs="Times New Roman"/>
                <w:sz w:val="24"/>
                <w:szCs w:val="24"/>
                <w:highlight w:val="cyan"/>
              </w:rPr>
            </w:rPrChange>
          </w:rPr>
          <w:t>&amp;</w:t>
        </w:r>
        <w:r w:rsidR="005A5B6C" w:rsidRPr="005A5B6C">
          <w:rPr>
            <w:rFonts w:ascii="Times New Roman" w:eastAsia="Times New Roman" w:hAnsi="Times New Roman" w:cs="Times New Roman"/>
            <w:sz w:val="24"/>
            <w:szCs w:val="24"/>
            <w:rPrChange w:id="1043" w:author="Alberto D'Agostino" w:date="2025-02-03T10:42:00Z">
              <w:rPr>
                <w:rFonts w:ascii="Times New Roman" w:eastAsia="Times New Roman" w:hAnsi="Times New Roman" w:cs="Times New Roman"/>
                <w:sz w:val="24"/>
                <w:szCs w:val="24"/>
                <w:highlight w:val="yellow"/>
              </w:rPr>
            </w:rPrChange>
          </w:rPr>
          <w:t xml:space="preserve"> </w:t>
        </w:r>
      </w:ins>
      <w:r w:rsidRPr="005A5B6C">
        <w:rPr>
          <w:rFonts w:ascii="Times New Roman" w:eastAsia="Times New Roman" w:hAnsi="Times New Roman" w:cs="Times New Roman"/>
          <w:sz w:val="24"/>
          <w:szCs w:val="24"/>
          <w:rPrChange w:id="1044" w:author="Alberto D'Agostino" w:date="2025-02-03T10:42:00Z">
            <w:rPr>
              <w:rFonts w:ascii="Times New Roman" w:eastAsia="Times New Roman" w:hAnsi="Times New Roman" w:cs="Times New Roman"/>
              <w:sz w:val="24"/>
              <w:szCs w:val="24"/>
              <w:highlight w:val="yellow"/>
            </w:rPr>
          </w:rPrChange>
        </w:rPr>
        <w:t>Tro</w:t>
      </w:r>
      <w:ins w:id="1045" w:author="Eugenio Fazio" w:date="2025-01-31T18:04:00Z">
        <w:r w:rsidR="001523B9" w:rsidRPr="005A5B6C">
          <w:rPr>
            <w:rFonts w:ascii="Times New Roman" w:eastAsia="Times New Roman" w:hAnsi="Times New Roman" w:cs="Times New Roman"/>
            <w:sz w:val="24"/>
            <w:szCs w:val="24"/>
            <w:rPrChange w:id="1046" w:author="Alberto D'Agostino" w:date="2025-02-03T10:42:00Z">
              <w:rPr>
                <w:rFonts w:ascii="Times New Roman" w:eastAsia="Times New Roman" w:hAnsi="Times New Roman" w:cs="Times New Roman"/>
                <w:sz w:val="24"/>
                <w:szCs w:val="24"/>
                <w:highlight w:val="yellow"/>
              </w:rPr>
            </w:rPrChange>
          </w:rPr>
          <w:t>u</w:t>
        </w:r>
      </w:ins>
      <w:r w:rsidRPr="005A5B6C">
        <w:rPr>
          <w:rFonts w:ascii="Times New Roman" w:eastAsia="Times New Roman" w:hAnsi="Times New Roman" w:cs="Times New Roman"/>
          <w:sz w:val="24"/>
          <w:szCs w:val="24"/>
          <w:rPrChange w:id="1047" w:author="Alberto D'Agostino" w:date="2025-02-03T10:42:00Z">
            <w:rPr>
              <w:rFonts w:ascii="Times New Roman" w:eastAsia="Times New Roman" w:hAnsi="Times New Roman" w:cs="Times New Roman"/>
              <w:sz w:val="24"/>
              <w:szCs w:val="24"/>
              <w:highlight w:val="yellow"/>
            </w:rPr>
          </w:rPrChange>
        </w:rPr>
        <w:t xml:space="preserve">w, </w:t>
      </w:r>
      <w:del w:id="1048" w:author="Alberto D'Agostino" w:date="2025-02-03T10:42:00Z">
        <w:r w:rsidRPr="005A5B6C" w:rsidDel="005A5B6C">
          <w:rPr>
            <w:rFonts w:ascii="Times New Roman" w:eastAsia="Times New Roman" w:hAnsi="Times New Roman" w:cs="Times New Roman"/>
            <w:sz w:val="24"/>
            <w:szCs w:val="24"/>
            <w:rPrChange w:id="1049" w:author="Alberto D'Agostino" w:date="2025-02-03T10:42:00Z">
              <w:rPr>
                <w:rFonts w:ascii="Times New Roman" w:eastAsia="Times New Roman" w:hAnsi="Times New Roman" w:cs="Times New Roman"/>
                <w:sz w:val="24"/>
                <w:szCs w:val="24"/>
                <w:highlight w:val="yellow"/>
              </w:rPr>
            </w:rPrChange>
          </w:rPr>
          <w:delText>1996</w:delText>
        </w:r>
      </w:del>
      <w:ins w:id="1050" w:author="Alberto D'Agostino" w:date="2025-02-03T10:42:00Z">
        <w:r w:rsidR="005A5B6C" w:rsidRPr="005A5B6C">
          <w:rPr>
            <w:rFonts w:ascii="Times New Roman" w:eastAsia="Times New Roman" w:hAnsi="Times New Roman" w:cs="Times New Roman"/>
            <w:sz w:val="24"/>
            <w:szCs w:val="24"/>
          </w:rPr>
          <w:t>2</w:t>
        </w:r>
        <w:r w:rsidR="005A5B6C" w:rsidRPr="00193F9C">
          <w:rPr>
            <w:rFonts w:ascii="Times New Roman" w:eastAsia="Times New Roman" w:hAnsi="Times New Roman" w:cs="Times New Roman"/>
            <w:sz w:val="24"/>
            <w:szCs w:val="24"/>
          </w:rPr>
          <w:t>0</w:t>
        </w:r>
        <w:r w:rsidR="005A5B6C" w:rsidRPr="009D5A73">
          <w:rPr>
            <w:rFonts w:ascii="Times New Roman" w:eastAsia="Times New Roman" w:hAnsi="Times New Roman" w:cs="Times New Roman"/>
            <w:sz w:val="24"/>
            <w:szCs w:val="24"/>
          </w:rPr>
          <w:t>05</w:t>
        </w:r>
      </w:ins>
      <w:r w:rsidRPr="007A27C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connected to an isoclinal folding </w:t>
      </w:r>
      <w:r w:rsidR="000E5278">
        <w:rPr>
          <w:rFonts w:ascii="Times New Roman" w:eastAsia="Times New Roman" w:hAnsi="Times New Roman" w:cs="Times New Roman"/>
          <w:sz w:val="24"/>
          <w:szCs w:val="24"/>
        </w:rPr>
        <w:t xml:space="preserve">stage </w:t>
      </w:r>
      <w:r>
        <w:rPr>
          <w:rFonts w:ascii="Times New Roman" w:eastAsia="Times New Roman" w:hAnsi="Times New Roman" w:cs="Times New Roman"/>
          <w:sz w:val="24"/>
          <w:szCs w:val="24"/>
        </w:rPr>
        <w:t xml:space="preserve">(e.g., folds giving rise to narrow folds with parallel sides </w:t>
      </w:r>
      <w:r w:rsidRPr="005A5B6C">
        <w:rPr>
          <w:rFonts w:ascii="Times New Roman" w:eastAsia="Times New Roman" w:hAnsi="Times New Roman" w:cs="Times New Roman"/>
          <w:sz w:val="24"/>
          <w:szCs w:val="24"/>
        </w:rPr>
        <w:t xml:space="preserve">- </w:t>
      </w:r>
      <w:r w:rsidRPr="005A5B6C">
        <w:rPr>
          <w:rFonts w:ascii="Times New Roman" w:eastAsia="Times New Roman" w:hAnsi="Times New Roman" w:cs="Times New Roman"/>
          <w:sz w:val="24"/>
          <w:szCs w:val="24"/>
          <w:rPrChange w:id="1051" w:author="Alberto D'Agostino" w:date="2025-02-03T10:42:00Z">
            <w:rPr>
              <w:rFonts w:ascii="Times New Roman" w:eastAsia="Times New Roman" w:hAnsi="Times New Roman" w:cs="Times New Roman"/>
              <w:sz w:val="24"/>
              <w:szCs w:val="24"/>
              <w:highlight w:val="yellow"/>
            </w:rPr>
          </w:rPrChange>
        </w:rPr>
        <w:t xml:space="preserve">Passchier </w:t>
      </w:r>
      <w:del w:id="1052" w:author="Alberto D'Agostino" w:date="2025-02-03T10:42:00Z">
        <w:r w:rsidRPr="005A5B6C" w:rsidDel="005A5B6C">
          <w:rPr>
            <w:rFonts w:ascii="Times New Roman" w:eastAsia="Times New Roman" w:hAnsi="Times New Roman" w:cs="Times New Roman"/>
            <w:sz w:val="24"/>
            <w:szCs w:val="24"/>
            <w:rPrChange w:id="1053" w:author="Alberto D'Agostino" w:date="2025-02-03T10:42:00Z">
              <w:rPr>
                <w:rFonts w:ascii="Times New Roman" w:eastAsia="Times New Roman" w:hAnsi="Times New Roman" w:cs="Times New Roman"/>
                <w:sz w:val="24"/>
                <w:szCs w:val="24"/>
                <w:highlight w:val="yellow"/>
              </w:rPr>
            </w:rPrChange>
          </w:rPr>
          <w:delText xml:space="preserve">and </w:delText>
        </w:r>
      </w:del>
      <w:ins w:id="1054" w:author="Alberto D'Agostino" w:date="2025-02-03T10:42:00Z">
        <w:r w:rsidR="005A5B6C" w:rsidRPr="005A5B6C">
          <w:rPr>
            <w:rFonts w:ascii="Times New Roman" w:eastAsia="Times New Roman" w:hAnsi="Times New Roman" w:cs="Times New Roman"/>
            <w:sz w:val="24"/>
            <w:szCs w:val="24"/>
            <w:rPrChange w:id="1055" w:author="Alberto D'Agostino" w:date="2025-02-03T10:42:00Z">
              <w:rPr>
                <w:rFonts w:ascii="Times New Roman" w:eastAsia="Times New Roman" w:hAnsi="Times New Roman" w:cs="Times New Roman"/>
                <w:sz w:val="24"/>
                <w:szCs w:val="24"/>
                <w:highlight w:val="cyan"/>
              </w:rPr>
            </w:rPrChange>
          </w:rPr>
          <w:t>&amp;</w:t>
        </w:r>
        <w:r w:rsidR="005A5B6C" w:rsidRPr="005A5B6C">
          <w:rPr>
            <w:rFonts w:ascii="Times New Roman" w:eastAsia="Times New Roman" w:hAnsi="Times New Roman" w:cs="Times New Roman"/>
            <w:sz w:val="24"/>
            <w:szCs w:val="24"/>
            <w:rPrChange w:id="1056" w:author="Alberto D'Agostino" w:date="2025-02-03T10:42:00Z">
              <w:rPr>
                <w:rFonts w:ascii="Times New Roman" w:eastAsia="Times New Roman" w:hAnsi="Times New Roman" w:cs="Times New Roman"/>
                <w:sz w:val="24"/>
                <w:szCs w:val="24"/>
                <w:highlight w:val="yellow"/>
              </w:rPr>
            </w:rPrChange>
          </w:rPr>
          <w:t xml:space="preserve"> </w:t>
        </w:r>
      </w:ins>
      <w:r w:rsidRPr="005A5B6C">
        <w:rPr>
          <w:rFonts w:ascii="Times New Roman" w:eastAsia="Times New Roman" w:hAnsi="Times New Roman" w:cs="Times New Roman"/>
          <w:sz w:val="24"/>
          <w:szCs w:val="24"/>
          <w:rPrChange w:id="1057" w:author="Alberto D'Agostino" w:date="2025-02-03T10:42:00Z">
            <w:rPr>
              <w:rFonts w:ascii="Times New Roman" w:eastAsia="Times New Roman" w:hAnsi="Times New Roman" w:cs="Times New Roman"/>
              <w:sz w:val="24"/>
              <w:szCs w:val="24"/>
              <w:highlight w:val="yellow"/>
            </w:rPr>
          </w:rPrChange>
        </w:rPr>
        <w:t>Tro</w:t>
      </w:r>
      <w:ins w:id="1058" w:author="Eugenio Fazio" w:date="2025-01-31T18:04:00Z">
        <w:r w:rsidR="001523B9" w:rsidRPr="005A5B6C">
          <w:rPr>
            <w:rFonts w:ascii="Times New Roman" w:eastAsia="Times New Roman" w:hAnsi="Times New Roman" w:cs="Times New Roman"/>
            <w:sz w:val="24"/>
            <w:szCs w:val="24"/>
            <w:rPrChange w:id="1059" w:author="Alberto D'Agostino" w:date="2025-02-03T10:42:00Z">
              <w:rPr>
                <w:rFonts w:ascii="Times New Roman" w:eastAsia="Times New Roman" w:hAnsi="Times New Roman" w:cs="Times New Roman"/>
                <w:sz w:val="24"/>
                <w:szCs w:val="24"/>
                <w:highlight w:val="yellow"/>
              </w:rPr>
            </w:rPrChange>
          </w:rPr>
          <w:t>u</w:t>
        </w:r>
      </w:ins>
      <w:r w:rsidRPr="005A5B6C">
        <w:rPr>
          <w:rFonts w:ascii="Times New Roman" w:eastAsia="Times New Roman" w:hAnsi="Times New Roman" w:cs="Times New Roman"/>
          <w:sz w:val="24"/>
          <w:szCs w:val="24"/>
          <w:rPrChange w:id="1060" w:author="Alberto D'Agostino" w:date="2025-02-03T10:42:00Z">
            <w:rPr>
              <w:rFonts w:ascii="Times New Roman" w:eastAsia="Times New Roman" w:hAnsi="Times New Roman" w:cs="Times New Roman"/>
              <w:sz w:val="24"/>
              <w:szCs w:val="24"/>
              <w:highlight w:val="yellow"/>
            </w:rPr>
          </w:rPrChange>
        </w:rPr>
        <w:t xml:space="preserve">w </w:t>
      </w:r>
      <w:del w:id="1061" w:author="Alberto D'Agostino" w:date="2025-02-03T10:42:00Z">
        <w:r w:rsidRPr="005A5B6C" w:rsidDel="005A5B6C">
          <w:rPr>
            <w:rFonts w:ascii="Times New Roman" w:eastAsia="Times New Roman" w:hAnsi="Times New Roman" w:cs="Times New Roman"/>
            <w:sz w:val="24"/>
            <w:szCs w:val="24"/>
            <w:rPrChange w:id="1062" w:author="Alberto D'Agostino" w:date="2025-02-03T10:42:00Z">
              <w:rPr>
                <w:rFonts w:ascii="Times New Roman" w:eastAsia="Times New Roman" w:hAnsi="Times New Roman" w:cs="Times New Roman"/>
                <w:sz w:val="24"/>
                <w:szCs w:val="24"/>
                <w:highlight w:val="yellow"/>
              </w:rPr>
            </w:rPrChange>
          </w:rPr>
          <w:delText>1996</w:delText>
        </w:r>
      </w:del>
      <w:ins w:id="1063" w:author="Alberto D'Agostino" w:date="2025-02-03T10:42:00Z">
        <w:r w:rsidR="005A5B6C" w:rsidRPr="005A5B6C">
          <w:rPr>
            <w:rFonts w:ascii="Times New Roman" w:eastAsia="Times New Roman" w:hAnsi="Times New Roman" w:cs="Times New Roman"/>
            <w:sz w:val="24"/>
            <w:szCs w:val="24"/>
          </w:rPr>
          <w:t>2</w:t>
        </w:r>
        <w:r w:rsidR="005A5B6C" w:rsidRPr="00193F9C">
          <w:rPr>
            <w:rFonts w:ascii="Times New Roman" w:eastAsia="Times New Roman" w:hAnsi="Times New Roman" w:cs="Times New Roman"/>
            <w:sz w:val="24"/>
            <w:szCs w:val="24"/>
          </w:rPr>
          <w:t>0</w:t>
        </w:r>
        <w:r w:rsidR="005A5B6C" w:rsidRPr="009D5A73">
          <w:rPr>
            <w:rFonts w:ascii="Times New Roman" w:eastAsia="Times New Roman" w:hAnsi="Times New Roman" w:cs="Times New Roman"/>
            <w:sz w:val="24"/>
            <w:szCs w:val="24"/>
          </w:rPr>
          <w:t>05</w:t>
        </w:r>
      </w:ins>
      <w:r w:rsidRPr="007A27C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tonalites are characterized by a magmatic layering, probably linked to the tectonic control of the late-Hercynian emplace</w:t>
      </w:r>
      <w:del w:id="1064" w:author="Eugenio Fazio" w:date="2025-01-31T18:04:00Z">
        <w:r w:rsidDel="001523B9">
          <w:rPr>
            <w:rFonts w:ascii="Times New Roman" w:eastAsia="Times New Roman" w:hAnsi="Times New Roman" w:cs="Times New Roman"/>
            <w:sz w:val="24"/>
            <w:szCs w:val="24"/>
          </w:rPr>
          <w:delText>d</w:delText>
        </w:r>
      </w:del>
      <w:ins w:id="1065" w:author="Eugenio Fazio" w:date="2025-01-31T18:04:00Z">
        <w:r w:rsidR="001523B9">
          <w:rPr>
            <w:rFonts w:ascii="Times New Roman" w:eastAsia="Times New Roman" w:hAnsi="Times New Roman" w:cs="Times New Roman"/>
            <w:sz w:val="24"/>
            <w:szCs w:val="24"/>
          </w:rPr>
          <w:t>ment</w:t>
        </w:r>
      </w:ins>
      <w:r>
        <w:rPr>
          <w:rFonts w:ascii="Times New Roman" w:eastAsia="Times New Roman" w:hAnsi="Times New Roman" w:cs="Times New Roman"/>
          <w:sz w:val="24"/>
          <w:szCs w:val="24"/>
        </w:rPr>
        <w:t xml:space="preserve"> mechanisms (</w:t>
      </w:r>
      <w:commentRangeStart w:id="1066"/>
      <w:del w:id="1067" w:author="Gianfranco Di Pietro" w:date="2025-02-05T09:11:00Z" w16du:dateUtc="2025-02-05T08:11:00Z">
        <w:r w:rsidR="00A00A09" w:rsidRPr="00A61E2C" w:rsidDel="00A61E2C">
          <w:rPr>
            <w:rFonts w:ascii="Times New Roman" w:eastAsia="Times New Roman" w:hAnsi="Times New Roman" w:cs="Times New Roman"/>
            <w:sz w:val="24"/>
            <w:szCs w:val="24"/>
            <w:rPrChange w:id="1068" w:author="Gianfranco Di Pietro" w:date="2025-02-05T09:13:00Z" w16du:dateUtc="2025-02-05T08:13:00Z">
              <w:rPr>
                <w:rFonts w:ascii="Times New Roman" w:eastAsia="Times New Roman" w:hAnsi="Times New Roman" w:cs="Times New Roman"/>
                <w:sz w:val="24"/>
                <w:szCs w:val="24"/>
                <w:highlight w:val="yellow"/>
              </w:rPr>
            </w:rPrChange>
          </w:rPr>
          <w:delText>Fiannacca</w:delText>
        </w:r>
      </w:del>
      <w:ins w:id="1069" w:author="Gianfranco Di Pietro" w:date="2025-02-05T09:11:00Z" w16du:dateUtc="2025-02-05T08:11:00Z">
        <w:r w:rsidR="00A61E2C" w:rsidRPr="00A61E2C">
          <w:rPr>
            <w:rFonts w:ascii="Times New Roman" w:eastAsia="Times New Roman" w:hAnsi="Times New Roman" w:cs="Times New Roman"/>
            <w:sz w:val="24"/>
            <w:szCs w:val="24"/>
            <w:rPrChange w:id="1070" w:author="Gianfranco Di Pietro" w:date="2025-02-05T09:13:00Z" w16du:dateUtc="2025-02-05T08:13:00Z">
              <w:rPr>
                <w:rFonts w:ascii="Times New Roman" w:eastAsia="Times New Roman" w:hAnsi="Times New Roman" w:cs="Times New Roman"/>
                <w:sz w:val="24"/>
                <w:szCs w:val="24"/>
                <w:highlight w:val="cyan"/>
              </w:rPr>
            </w:rPrChange>
          </w:rPr>
          <w:t>Russo</w:t>
        </w:r>
      </w:ins>
      <w:del w:id="1071" w:author="Eugenio Fazio" w:date="2025-01-31T18:04:00Z">
        <w:r w:rsidR="00F6028E" w:rsidRPr="00A61E2C" w:rsidDel="001523B9">
          <w:rPr>
            <w:rFonts w:ascii="Times New Roman" w:eastAsia="Times New Roman" w:hAnsi="Times New Roman" w:cs="Times New Roman"/>
            <w:sz w:val="24"/>
            <w:szCs w:val="24"/>
            <w:rPrChange w:id="1072" w:author="Gianfranco Di Pietro" w:date="2025-02-05T09:13:00Z" w16du:dateUtc="2025-02-05T08:13:00Z">
              <w:rPr>
                <w:rFonts w:ascii="Times New Roman" w:eastAsia="Times New Roman" w:hAnsi="Times New Roman" w:cs="Times New Roman"/>
                <w:sz w:val="24"/>
                <w:szCs w:val="24"/>
                <w:highlight w:val="yellow"/>
              </w:rPr>
            </w:rPrChange>
          </w:rPr>
          <w:delText xml:space="preserve">. </w:delText>
        </w:r>
      </w:del>
      <w:ins w:id="1073" w:author="Eugenio Fazio" w:date="2025-01-31T18:05:00Z">
        <w:r w:rsidR="001523B9" w:rsidRPr="00A61E2C">
          <w:rPr>
            <w:rFonts w:ascii="Times New Roman" w:eastAsia="Times New Roman" w:hAnsi="Times New Roman" w:cs="Times New Roman"/>
            <w:sz w:val="24"/>
            <w:szCs w:val="24"/>
            <w:rPrChange w:id="1074" w:author="Gianfranco Di Pietro" w:date="2025-02-05T09:13:00Z" w16du:dateUtc="2025-02-05T08:13:00Z">
              <w:rPr>
                <w:rFonts w:ascii="Times New Roman" w:eastAsia="Times New Roman" w:hAnsi="Times New Roman" w:cs="Times New Roman"/>
                <w:sz w:val="24"/>
                <w:szCs w:val="24"/>
                <w:highlight w:val="yellow"/>
              </w:rPr>
            </w:rPrChange>
          </w:rPr>
          <w:t xml:space="preserve"> </w:t>
        </w:r>
        <w:del w:id="1075" w:author="Alberto D'Agostino" w:date="2025-02-03T09:55:00Z">
          <w:r w:rsidR="001523B9" w:rsidRPr="00A61E2C" w:rsidDel="00494CC8">
            <w:rPr>
              <w:rFonts w:ascii="Times New Roman" w:eastAsia="Times New Roman" w:hAnsi="Times New Roman" w:cs="Times New Roman"/>
              <w:sz w:val="24"/>
              <w:szCs w:val="24"/>
              <w:rPrChange w:id="1076" w:author="Gianfranco Di Pietro" w:date="2025-02-05T09:13:00Z" w16du:dateUtc="2025-02-05T08:13:00Z">
                <w:rPr>
                  <w:rFonts w:ascii="Times New Roman" w:eastAsia="Times New Roman" w:hAnsi="Times New Roman" w:cs="Times New Roman"/>
                  <w:sz w:val="24"/>
                  <w:szCs w:val="24"/>
                  <w:highlight w:val="yellow"/>
                </w:rPr>
              </w:rPrChange>
            </w:rPr>
            <w:delText>e</w:delText>
          </w:r>
        </w:del>
      </w:ins>
      <w:ins w:id="1077" w:author="Eugenio Fazio" w:date="2025-01-31T18:04:00Z">
        <w:del w:id="1078" w:author="Alberto D'Agostino" w:date="2025-02-03T09:55:00Z">
          <w:r w:rsidR="001523B9" w:rsidRPr="00A61E2C" w:rsidDel="00494CC8">
            <w:rPr>
              <w:rFonts w:ascii="Times New Roman" w:eastAsia="Times New Roman" w:hAnsi="Times New Roman" w:cs="Times New Roman"/>
              <w:sz w:val="24"/>
              <w:szCs w:val="24"/>
              <w:rPrChange w:id="1079" w:author="Gianfranco Di Pietro" w:date="2025-02-05T09:13:00Z" w16du:dateUtc="2025-02-05T08:13:00Z">
                <w:rPr>
                  <w:rFonts w:ascii="Times New Roman" w:eastAsia="Times New Roman" w:hAnsi="Times New Roman" w:cs="Times New Roman"/>
                  <w:sz w:val="24"/>
                  <w:szCs w:val="24"/>
                  <w:highlight w:val="yellow"/>
                </w:rPr>
              </w:rPrChange>
            </w:rPr>
            <w:delText>t al.</w:delText>
          </w:r>
        </w:del>
      </w:ins>
      <w:ins w:id="1080" w:author="Alberto D'Agostino" w:date="2025-02-03T09:55:00Z">
        <w:r w:rsidR="00494CC8" w:rsidRPr="00A61E2C">
          <w:rPr>
            <w:rFonts w:ascii="Times New Roman" w:eastAsia="Times New Roman" w:hAnsi="Times New Roman" w:cs="Times New Roman"/>
            <w:i/>
            <w:sz w:val="24"/>
            <w:szCs w:val="24"/>
          </w:rPr>
          <w:t>et al.</w:t>
        </w:r>
      </w:ins>
      <w:ins w:id="1081" w:author="Eugenio Fazio" w:date="2025-01-31T18:04:00Z">
        <w:r w:rsidR="001523B9" w:rsidRPr="00A61E2C">
          <w:rPr>
            <w:rFonts w:ascii="Times New Roman" w:eastAsia="Times New Roman" w:hAnsi="Times New Roman" w:cs="Times New Roman"/>
            <w:sz w:val="24"/>
            <w:szCs w:val="24"/>
            <w:rPrChange w:id="1082" w:author="Gianfranco Di Pietro" w:date="2025-02-05T09:13:00Z" w16du:dateUtc="2025-02-05T08:13:00Z">
              <w:rPr>
                <w:rFonts w:ascii="Times New Roman" w:eastAsia="Times New Roman" w:hAnsi="Times New Roman" w:cs="Times New Roman"/>
                <w:sz w:val="24"/>
                <w:szCs w:val="24"/>
                <w:highlight w:val="yellow"/>
              </w:rPr>
            </w:rPrChange>
          </w:rPr>
          <w:t xml:space="preserve">, </w:t>
        </w:r>
      </w:ins>
      <w:commentRangeStart w:id="1083"/>
      <w:del w:id="1084" w:author="Eugenio Fazio" w:date="2025-01-31T18:05:00Z">
        <w:r w:rsidRPr="00A61E2C" w:rsidDel="00BB0597">
          <w:rPr>
            <w:rFonts w:ascii="Times New Roman" w:eastAsia="Times New Roman" w:hAnsi="Times New Roman" w:cs="Times New Roman"/>
            <w:sz w:val="24"/>
            <w:szCs w:val="24"/>
            <w:rPrChange w:id="1085" w:author="Gianfranco Di Pietro" w:date="2025-02-05T09:13:00Z" w16du:dateUtc="2025-02-05T08:13:00Z">
              <w:rPr>
                <w:rFonts w:ascii="Times New Roman" w:eastAsia="Times New Roman" w:hAnsi="Times New Roman" w:cs="Times New Roman"/>
                <w:sz w:val="24"/>
                <w:szCs w:val="24"/>
                <w:highlight w:val="yellow"/>
              </w:rPr>
            </w:rPrChange>
          </w:rPr>
          <w:delText>X</w:delText>
        </w:r>
        <w:commentRangeEnd w:id="1083"/>
        <w:r w:rsidR="001523B9" w:rsidRPr="00A61E2C" w:rsidDel="00BB0597">
          <w:rPr>
            <w:rStyle w:val="Rimandocommento"/>
          </w:rPr>
          <w:commentReference w:id="1083"/>
        </w:r>
      </w:del>
      <w:ins w:id="1086" w:author="Eugenio Fazio" w:date="2025-01-31T18:05:00Z">
        <w:r w:rsidR="00BB0597" w:rsidRPr="00A61E2C">
          <w:rPr>
            <w:rFonts w:ascii="Times New Roman" w:eastAsia="Times New Roman" w:hAnsi="Times New Roman" w:cs="Times New Roman"/>
            <w:sz w:val="24"/>
            <w:szCs w:val="24"/>
            <w:rPrChange w:id="1087" w:author="Gianfranco Di Pietro" w:date="2025-02-05T09:13:00Z" w16du:dateUtc="2025-02-05T08:13:00Z">
              <w:rPr>
                <w:rFonts w:ascii="Times New Roman" w:eastAsia="Times New Roman" w:hAnsi="Times New Roman" w:cs="Times New Roman"/>
                <w:sz w:val="24"/>
                <w:szCs w:val="24"/>
                <w:highlight w:val="yellow"/>
              </w:rPr>
            </w:rPrChange>
          </w:rPr>
          <w:t>202</w:t>
        </w:r>
      </w:ins>
      <w:ins w:id="1088" w:author="Gianfranco Di Pietro" w:date="2025-02-05T09:13:00Z" w16du:dateUtc="2025-02-05T08:13:00Z">
        <w:r w:rsidR="00A61E2C" w:rsidRPr="00A61E2C">
          <w:rPr>
            <w:rFonts w:ascii="Times New Roman" w:eastAsia="Times New Roman" w:hAnsi="Times New Roman" w:cs="Times New Roman"/>
            <w:sz w:val="24"/>
            <w:szCs w:val="24"/>
            <w:rPrChange w:id="1089" w:author="Gianfranco Di Pietro" w:date="2025-02-05T09:13:00Z" w16du:dateUtc="2025-02-05T08:13:00Z">
              <w:rPr>
                <w:rFonts w:ascii="Times New Roman" w:eastAsia="Times New Roman" w:hAnsi="Times New Roman" w:cs="Times New Roman"/>
                <w:sz w:val="24"/>
                <w:szCs w:val="24"/>
                <w:highlight w:val="cyan"/>
              </w:rPr>
            </w:rPrChange>
          </w:rPr>
          <w:t>3</w:t>
        </w:r>
      </w:ins>
      <w:ins w:id="1090" w:author="Eugenio Fazio" w:date="2025-01-31T18:05:00Z">
        <w:del w:id="1091" w:author="Gianfranco Di Pietro" w:date="2025-02-05T09:13:00Z" w16du:dateUtc="2025-02-05T08:13:00Z">
          <w:r w:rsidR="00BB0597" w:rsidRPr="005A5B6C" w:rsidDel="00A61E2C">
            <w:rPr>
              <w:rFonts w:ascii="Times New Roman" w:eastAsia="Times New Roman" w:hAnsi="Times New Roman" w:cs="Times New Roman"/>
              <w:sz w:val="24"/>
              <w:szCs w:val="24"/>
              <w:highlight w:val="cyan"/>
              <w:rPrChange w:id="1092" w:author="Alberto D'Agostino" w:date="2025-02-03T10:38:00Z">
                <w:rPr>
                  <w:rFonts w:ascii="Times New Roman" w:eastAsia="Times New Roman" w:hAnsi="Times New Roman" w:cs="Times New Roman"/>
                  <w:sz w:val="24"/>
                  <w:szCs w:val="24"/>
                  <w:highlight w:val="yellow"/>
                </w:rPr>
              </w:rPrChange>
            </w:rPr>
            <w:delText>4</w:delText>
          </w:r>
        </w:del>
      </w:ins>
      <w:commentRangeEnd w:id="1066"/>
      <w:r w:rsidR="007A27C0">
        <w:rPr>
          <w:rStyle w:val="Rimandocommento"/>
        </w:rPr>
        <w:commentReference w:id="1066"/>
      </w:r>
      <w:r>
        <w:rPr>
          <w:rFonts w:ascii="Times New Roman" w:eastAsia="Times New Roman" w:hAnsi="Times New Roman" w:cs="Times New Roman"/>
          <w:sz w:val="24"/>
          <w:szCs w:val="24"/>
        </w:rPr>
        <w:t>).</w:t>
      </w:r>
      <w:del w:id="1093" w:author="Gianfranco Di Pietro" w:date="2025-02-04T11:58:00Z" w16du:dateUtc="2025-02-04T10:58:00Z">
        <w:r w:rsidDel="002E22CA">
          <w:rPr>
            <w:rFonts w:ascii="Times New Roman" w:eastAsia="Times New Roman" w:hAnsi="Times New Roman" w:cs="Times New Roman"/>
            <w:sz w:val="24"/>
            <w:szCs w:val="24"/>
          </w:rPr>
          <w:delText xml:space="preserve"> </w:delText>
        </w:r>
      </w:del>
    </w:p>
    <w:p w14:paraId="00000132" w14:textId="1D46FAF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correspondence with the Ulivarella stacks, the Hercynian-age-related fabric is abruptly interrupted by a sub-vertical mylonitic-related </w:t>
      </w:r>
      <w:r w:rsidRPr="00325F0A">
        <w:rPr>
          <w:rFonts w:ascii="Times New Roman" w:eastAsia="Times New Roman" w:hAnsi="Times New Roman" w:cs="Times New Roman"/>
          <w:sz w:val="24"/>
          <w:szCs w:val="24"/>
        </w:rPr>
        <w:t>foliation</w:t>
      </w:r>
      <w:r w:rsidR="004308FA" w:rsidRPr="00325F0A">
        <w:rPr>
          <w:rFonts w:ascii="Times New Roman" w:eastAsia="Times New Roman" w:hAnsi="Times New Roman" w:cs="Times New Roman"/>
          <w:sz w:val="24"/>
          <w:szCs w:val="24"/>
        </w:rPr>
        <w:t>,</w:t>
      </w:r>
      <w:r w:rsidR="004308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where an intense plastic-type deformational activity is observed (</w:t>
      </w:r>
      <w:r w:rsidRPr="00F6028E">
        <w:rPr>
          <w:rFonts w:ascii="Times New Roman" w:eastAsia="Times New Roman" w:hAnsi="Times New Roman" w:cs="Times New Roman"/>
          <w:sz w:val="24"/>
          <w:szCs w:val="24"/>
        </w:rPr>
        <w:t xml:space="preserve">Fig. </w:t>
      </w:r>
      <w:r w:rsidR="00411C4D" w:rsidRPr="00F6028E">
        <w:rPr>
          <w:rFonts w:ascii="Times New Roman" w:eastAsia="Times New Roman" w:hAnsi="Times New Roman" w:cs="Times New Roman"/>
          <w:sz w:val="24"/>
          <w:szCs w:val="24"/>
        </w:rPr>
        <w:t>1</w:t>
      </w:r>
      <w:r w:rsidR="00F6028E" w:rsidRPr="00F6028E">
        <w:rPr>
          <w:rFonts w:ascii="Times New Roman" w:eastAsia="Times New Roman" w:hAnsi="Times New Roman" w:cs="Times New Roman"/>
          <w:sz w:val="24"/>
          <w:szCs w:val="24"/>
        </w:rPr>
        <w:t>3b</w:t>
      </w:r>
      <w:r>
        <w:rPr>
          <w:rFonts w:ascii="Times New Roman" w:eastAsia="Times New Roman" w:hAnsi="Times New Roman" w:cs="Times New Roman"/>
          <w:sz w:val="24"/>
          <w:szCs w:val="24"/>
        </w:rPr>
        <w:t xml:space="preserve">). The sub-vertical foliation is the result of a tectonic process known in the geological literature as </w:t>
      </w:r>
      <w:r w:rsidR="007904CB">
        <w:rPr>
          <w:rFonts w:ascii="Times New Roman" w:eastAsia="Times New Roman" w:hAnsi="Times New Roman" w:cs="Times New Roman"/>
          <w:sz w:val="24"/>
          <w:szCs w:val="24"/>
        </w:rPr>
        <w:t>“</w:t>
      </w:r>
      <w:r w:rsidRPr="00E279B8">
        <w:rPr>
          <w:rFonts w:ascii="Times New Roman" w:eastAsia="Times New Roman" w:hAnsi="Times New Roman" w:cs="Times New Roman"/>
          <w:i/>
          <w:iCs/>
          <w:sz w:val="24"/>
          <w:szCs w:val="24"/>
          <w:rPrChange w:id="1094" w:author="Gianfranco Di Pietro" w:date="2025-02-05T11:27:00Z" w16du:dateUtc="2025-02-05T10:27:00Z">
            <w:rPr>
              <w:rFonts w:ascii="Times New Roman" w:eastAsia="Times New Roman" w:hAnsi="Times New Roman" w:cs="Times New Roman"/>
              <w:sz w:val="24"/>
              <w:szCs w:val="24"/>
            </w:rPr>
          </w:rPrChange>
        </w:rPr>
        <w:t>milonysis</w:t>
      </w:r>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geological process where the rate of strain and the rate of recovery counterbalance each other without one taking over from the other </w:t>
      </w:r>
      <w:r w:rsidRPr="005A5B6C">
        <w:rPr>
          <w:rFonts w:ascii="Times New Roman" w:eastAsia="Times New Roman" w:hAnsi="Times New Roman" w:cs="Times New Roman"/>
          <w:sz w:val="24"/>
          <w:szCs w:val="24"/>
        </w:rPr>
        <w:t>(</w:t>
      </w:r>
      <w:r w:rsidRPr="00193F9C">
        <w:rPr>
          <w:rFonts w:ascii="Times New Roman" w:eastAsia="Times New Roman" w:hAnsi="Times New Roman" w:cs="Times New Roman"/>
          <w:sz w:val="24"/>
          <w:szCs w:val="24"/>
        </w:rPr>
        <w:t>Wi</w:t>
      </w:r>
      <w:r w:rsidRPr="009D5A73">
        <w:rPr>
          <w:rFonts w:ascii="Times New Roman" w:eastAsia="Times New Roman" w:hAnsi="Times New Roman" w:cs="Times New Roman"/>
          <w:sz w:val="24"/>
          <w:szCs w:val="24"/>
        </w:rPr>
        <w:t xml:space="preserve">se </w:t>
      </w:r>
      <w:del w:id="1095" w:author="Alberto D'Agostino" w:date="2025-02-03T09:55:00Z">
        <w:r w:rsidRPr="005A5B6C" w:rsidDel="00494CC8">
          <w:rPr>
            <w:rFonts w:ascii="Times New Roman" w:eastAsia="Times New Roman" w:hAnsi="Times New Roman" w:cs="Times New Roman"/>
            <w:sz w:val="24"/>
            <w:szCs w:val="24"/>
          </w:rPr>
          <w:delText>et al.</w:delText>
        </w:r>
      </w:del>
      <w:ins w:id="1096" w:author="Alberto D'Agostino" w:date="2025-02-03T09:55:00Z">
        <w:r w:rsidR="00494CC8" w:rsidRPr="005A5B6C">
          <w:rPr>
            <w:rFonts w:ascii="Times New Roman" w:eastAsia="Times New Roman" w:hAnsi="Times New Roman" w:cs="Times New Roman"/>
            <w:i/>
            <w:sz w:val="24"/>
            <w:szCs w:val="24"/>
          </w:rPr>
          <w:t>et al.</w:t>
        </w:r>
      </w:ins>
      <w:r w:rsidRPr="005A5B6C">
        <w:rPr>
          <w:rFonts w:ascii="Times New Roman" w:eastAsia="Times New Roman" w:hAnsi="Times New Roman" w:cs="Times New Roman"/>
          <w:sz w:val="24"/>
          <w:szCs w:val="24"/>
        </w:rPr>
        <w:t>, 1984).</w:t>
      </w:r>
    </w:p>
    <w:p w14:paraId="00000136" w14:textId="2DF6DCED"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conditions</w:t>
      </w:r>
      <w:r w:rsidR="002614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often form good kinematic indicators known as porphyroclasts (i.e., rigid objects that rotate within a plastically deforming medium). The study of these rocks can then provide precious information about the kinematic mechanism that gave rise to the deformation itself (e.g., </w:t>
      </w:r>
      <w:r w:rsidRPr="00AE3D52">
        <w:rPr>
          <w:rFonts w:ascii="Times New Roman" w:eastAsia="Times New Roman" w:hAnsi="Times New Roman" w:cs="Times New Roman"/>
          <w:sz w:val="24"/>
          <w:szCs w:val="24"/>
          <w:rPrChange w:id="1097" w:author="Alberto D'Agostino" w:date="2025-02-03T10:54:00Z">
            <w:rPr>
              <w:rFonts w:ascii="Times New Roman" w:eastAsia="Times New Roman" w:hAnsi="Times New Roman" w:cs="Times New Roman"/>
              <w:sz w:val="24"/>
              <w:szCs w:val="24"/>
              <w:highlight w:val="yellow"/>
            </w:rPr>
          </w:rPrChange>
        </w:rPr>
        <w:t xml:space="preserve">Xypolias </w:t>
      </w:r>
      <w:del w:id="1098" w:author="Alberto D'Agostino" w:date="2025-02-03T09:55:00Z">
        <w:r w:rsidRPr="00AE3D52" w:rsidDel="00494CC8">
          <w:rPr>
            <w:rFonts w:ascii="Times New Roman" w:eastAsia="Times New Roman" w:hAnsi="Times New Roman" w:cs="Times New Roman"/>
            <w:sz w:val="24"/>
            <w:szCs w:val="24"/>
            <w:rPrChange w:id="1099" w:author="Alberto D'Agostino" w:date="2025-02-03T10:54:00Z">
              <w:rPr>
                <w:rFonts w:ascii="Times New Roman" w:eastAsia="Times New Roman" w:hAnsi="Times New Roman" w:cs="Times New Roman"/>
                <w:sz w:val="24"/>
                <w:szCs w:val="24"/>
                <w:highlight w:val="yellow"/>
              </w:rPr>
            </w:rPrChange>
          </w:rPr>
          <w:delText>et al.</w:delText>
        </w:r>
      </w:del>
      <w:ins w:id="1100" w:author="Alberto D'Agostino" w:date="2025-02-03T09:55:00Z">
        <w:r w:rsidR="00494CC8" w:rsidRPr="009D5A73">
          <w:rPr>
            <w:rFonts w:ascii="Times New Roman" w:eastAsia="Times New Roman" w:hAnsi="Times New Roman" w:cs="Times New Roman"/>
            <w:i/>
            <w:sz w:val="24"/>
            <w:szCs w:val="24"/>
          </w:rPr>
          <w:t>et al.</w:t>
        </w:r>
      </w:ins>
      <w:r w:rsidRPr="00AE3D52">
        <w:rPr>
          <w:rFonts w:ascii="Times New Roman" w:eastAsia="Times New Roman" w:hAnsi="Times New Roman" w:cs="Times New Roman"/>
          <w:sz w:val="24"/>
          <w:szCs w:val="24"/>
          <w:rPrChange w:id="1101" w:author="Alberto D'Agostino" w:date="2025-02-03T10:54:00Z">
            <w:rPr>
              <w:rFonts w:ascii="Times New Roman" w:eastAsia="Times New Roman" w:hAnsi="Times New Roman" w:cs="Times New Roman"/>
              <w:sz w:val="24"/>
              <w:szCs w:val="24"/>
              <w:highlight w:val="yellow"/>
            </w:rPr>
          </w:rPrChange>
        </w:rPr>
        <w:t>, 2010</w:t>
      </w:r>
      <w:r w:rsidRPr="009D5A73">
        <w:rPr>
          <w:rFonts w:ascii="Times New Roman" w:eastAsia="Times New Roman" w:hAnsi="Times New Roman" w:cs="Times New Roman"/>
          <w:sz w:val="24"/>
          <w:szCs w:val="24"/>
        </w:rPr>
        <w:t>)</w:t>
      </w:r>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904CB">
        <w:rPr>
          <w:rFonts w:ascii="Times New Roman" w:eastAsia="Times New Roman" w:hAnsi="Times New Roman" w:cs="Times New Roman"/>
          <w:sz w:val="24"/>
          <w:szCs w:val="24"/>
        </w:rPr>
        <w:t xml:space="preserve">allowing </w:t>
      </w:r>
      <w:r>
        <w:rPr>
          <w:rFonts w:ascii="Times New Roman" w:eastAsia="Times New Roman" w:hAnsi="Times New Roman" w:cs="Times New Roman"/>
          <w:sz w:val="24"/>
          <w:szCs w:val="24"/>
        </w:rPr>
        <w:t>the reconstruction of past geological kinematics</w:t>
      </w:r>
      <w:r w:rsidR="007904CB">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contributing significantly to the geodynamic reconstruction of the past tectonic realms (e.g., Ortolano </w:t>
      </w:r>
      <w:del w:id="1102" w:author="Alberto D'Agostino" w:date="2025-02-03T09:55:00Z">
        <w:r w:rsidDel="00494CC8">
          <w:rPr>
            <w:rFonts w:ascii="Times New Roman" w:eastAsia="Times New Roman" w:hAnsi="Times New Roman" w:cs="Times New Roman"/>
            <w:sz w:val="24"/>
            <w:szCs w:val="24"/>
          </w:rPr>
          <w:delText>et al.</w:delText>
        </w:r>
      </w:del>
      <w:ins w:id="1103"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2020</w:t>
      </w:r>
      <w:ins w:id="1104" w:author="Eugenio Fazio" w:date="2025-01-31T18:06:00Z">
        <w:r w:rsidR="00BB0597">
          <w:rPr>
            <w:rFonts w:ascii="Times New Roman" w:eastAsia="Times New Roman" w:hAnsi="Times New Roman" w:cs="Times New Roman"/>
            <w:sz w:val="24"/>
            <w:szCs w:val="24"/>
          </w:rPr>
          <w:t xml:space="preserve">; </w:t>
        </w:r>
        <w:r w:rsidR="00BB0597" w:rsidRPr="009D5A73">
          <w:rPr>
            <w:rFonts w:ascii="Times New Roman" w:eastAsia="Times New Roman" w:hAnsi="Times New Roman" w:cs="Times New Roman"/>
            <w:sz w:val="24"/>
            <w:szCs w:val="24"/>
          </w:rPr>
          <w:t xml:space="preserve">Fazio </w:t>
        </w:r>
        <w:del w:id="1105" w:author="Alberto D'Agostino" w:date="2025-02-03T09:55:00Z">
          <w:r w:rsidR="00BB0597" w:rsidRPr="00512436" w:rsidDel="00494CC8">
            <w:rPr>
              <w:rFonts w:ascii="Times New Roman" w:eastAsia="Times New Roman" w:hAnsi="Times New Roman" w:cs="Times New Roman"/>
              <w:sz w:val="24"/>
              <w:szCs w:val="24"/>
            </w:rPr>
            <w:delText>et al.</w:delText>
          </w:r>
        </w:del>
      </w:ins>
      <w:ins w:id="1106" w:author="Alberto D'Agostino" w:date="2025-02-03T09:55:00Z">
        <w:r w:rsidR="00494CC8" w:rsidRPr="00512436">
          <w:rPr>
            <w:rFonts w:ascii="Times New Roman" w:eastAsia="Times New Roman" w:hAnsi="Times New Roman" w:cs="Times New Roman"/>
            <w:i/>
            <w:sz w:val="24"/>
            <w:szCs w:val="24"/>
          </w:rPr>
          <w:t>et al.</w:t>
        </w:r>
      </w:ins>
      <w:ins w:id="1107" w:author="Eugenio Fazio" w:date="2025-01-31T18:06:00Z">
        <w:r w:rsidR="00BB0597" w:rsidRPr="00512436">
          <w:rPr>
            <w:rFonts w:ascii="Times New Roman" w:eastAsia="Times New Roman" w:hAnsi="Times New Roman" w:cs="Times New Roman"/>
            <w:sz w:val="24"/>
            <w:szCs w:val="24"/>
          </w:rPr>
          <w:t>, 2024</w:t>
        </w:r>
      </w:ins>
      <w:ins w:id="1108" w:author="Alberto D'Agostino" w:date="2025-02-03T11:03:00Z">
        <w:r w:rsidR="00512436">
          <w:rPr>
            <w:rFonts w:ascii="Times New Roman" w:eastAsia="Times New Roman" w:hAnsi="Times New Roman" w:cs="Times New Roman"/>
            <w:sz w:val="24"/>
            <w:szCs w:val="24"/>
          </w:rPr>
          <w:t>a</w:t>
        </w:r>
      </w:ins>
      <w:r>
        <w:rPr>
          <w:rFonts w:ascii="Times New Roman" w:eastAsia="Times New Roman" w:hAnsi="Times New Roman" w:cs="Times New Roman"/>
          <w:sz w:val="24"/>
          <w:szCs w:val="24"/>
        </w:rPr>
        <w:t>).</w:t>
      </w:r>
    </w:p>
    <w:p w14:paraId="00000138" w14:textId="6345D11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the mylonites of the Palmi Shear Zone </w:t>
      </w:r>
      <w:r w:rsidR="007904CB">
        <w:rPr>
          <w:rFonts w:ascii="Times New Roman" w:eastAsia="Times New Roman" w:hAnsi="Times New Roman" w:cs="Times New Roman"/>
          <w:sz w:val="24"/>
          <w:szCs w:val="24"/>
        </w:rPr>
        <w:t>show</w:t>
      </w:r>
      <w:r w:rsidR="007904CB" w:rsidRPr="007904CB">
        <w:rPr>
          <w:rFonts w:ascii="Times New Roman" w:eastAsia="Times New Roman" w:hAnsi="Times New Roman" w:cs="Times New Roman"/>
          <w:sz w:val="24"/>
          <w:szCs w:val="24"/>
        </w:rPr>
        <w:t xml:space="preserve"> evidence</w:t>
      </w:r>
      <w:r w:rsidR="007904CB">
        <w:rPr>
          <w:rFonts w:ascii="Times New Roman" w:eastAsia="Times New Roman" w:hAnsi="Times New Roman" w:cs="Times New Roman"/>
          <w:sz w:val="24"/>
          <w:szCs w:val="24"/>
        </w:rPr>
        <w:t xml:space="preserve">s of </w:t>
      </w:r>
      <w:r>
        <w:rPr>
          <w:rFonts w:ascii="Times New Roman" w:eastAsia="Times New Roman" w:hAnsi="Times New Roman" w:cs="Times New Roman"/>
          <w:sz w:val="24"/>
          <w:szCs w:val="24"/>
        </w:rPr>
        <w:t xml:space="preserve">a pervasive plastic deformation that was generated from about 60 and up to about 40 Ma </w:t>
      </w:r>
      <w:r w:rsidR="00731556">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Paleocene</w:t>
      </w:r>
      <w:r w:rsidR="007315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Eocene </w:t>
      </w:r>
      <w:r w:rsidR="00731556">
        <w:rPr>
          <w:rFonts w:ascii="Times New Roman" w:eastAsia="Times New Roman" w:hAnsi="Times New Roman" w:cs="Times New Roman"/>
          <w:sz w:val="24"/>
          <w:szCs w:val="24"/>
        </w:rPr>
        <w:t xml:space="preserve">transition </w:t>
      </w:r>
      <w:r>
        <w:rPr>
          <w:rFonts w:ascii="Times New Roman" w:eastAsia="Times New Roman" w:hAnsi="Times New Roman" w:cs="Times New Roman"/>
          <w:sz w:val="24"/>
          <w:szCs w:val="24"/>
        </w:rPr>
        <w:t xml:space="preserve">(Prosser </w:t>
      </w:r>
      <w:del w:id="1109" w:author="Alberto D'Agostino" w:date="2025-02-03T09:55:00Z">
        <w:r w:rsidDel="00494CC8">
          <w:rPr>
            <w:rFonts w:ascii="Times New Roman" w:eastAsia="Times New Roman" w:hAnsi="Times New Roman" w:cs="Times New Roman"/>
            <w:sz w:val="24"/>
            <w:szCs w:val="24"/>
          </w:rPr>
          <w:delText>et al.</w:delText>
        </w:r>
      </w:del>
      <w:ins w:id="1110"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xml:space="preserve">, 2003) along predominantly strike-slip tectonics (Prosser </w:t>
      </w:r>
      <w:del w:id="1111" w:author="Alberto D'Agostino" w:date="2025-02-03T09:55:00Z">
        <w:r w:rsidDel="00494CC8">
          <w:rPr>
            <w:rFonts w:ascii="Times New Roman" w:eastAsia="Times New Roman" w:hAnsi="Times New Roman" w:cs="Times New Roman"/>
            <w:sz w:val="24"/>
            <w:szCs w:val="24"/>
          </w:rPr>
          <w:delText>et al.</w:delText>
        </w:r>
      </w:del>
      <w:ins w:id="1112"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xml:space="preserve">, 2003; </w:t>
      </w:r>
      <w:r w:rsidRPr="00193F9C">
        <w:rPr>
          <w:rFonts w:ascii="Times New Roman" w:eastAsia="Times New Roman" w:hAnsi="Times New Roman" w:cs="Times New Roman"/>
          <w:sz w:val="24"/>
          <w:szCs w:val="24"/>
          <w:rPrChange w:id="1113" w:author="Alberto D'Agostino" w:date="2025-02-03T10:48:00Z">
            <w:rPr>
              <w:rFonts w:ascii="Times New Roman" w:eastAsia="Times New Roman" w:hAnsi="Times New Roman" w:cs="Times New Roman"/>
              <w:sz w:val="24"/>
              <w:szCs w:val="24"/>
              <w:highlight w:val="yellow"/>
            </w:rPr>
          </w:rPrChange>
        </w:rPr>
        <w:t xml:space="preserve">Ortolano </w:t>
      </w:r>
      <w:del w:id="1114" w:author="Alberto D'Agostino" w:date="2025-02-03T09:55:00Z">
        <w:r w:rsidRPr="00193F9C" w:rsidDel="00494CC8">
          <w:rPr>
            <w:rFonts w:ascii="Times New Roman" w:eastAsia="Times New Roman" w:hAnsi="Times New Roman" w:cs="Times New Roman"/>
            <w:sz w:val="24"/>
            <w:szCs w:val="24"/>
            <w:rPrChange w:id="1115" w:author="Alberto D'Agostino" w:date="2025-02-03T10:48:00Z">
              <w:rPr>
                <w:rFonts w:ascii="Times New Roman" w:eastAsia="Times New Roman" w:hAnsi="Times New Roman" w:cs="Times New Roman"/>
                <w:sz w:val="24"/>
                <w:szCs w:val="24"/>
                <w:highlight w:val="yellow"/>
              </w:rPr>
            </w:rPrChange>
          </w:rPr>
          <w:delText>et al.</w:delText>
        </w:r>
      </w:del>
      <w:ins w:id="1116" w:author="Alberto D'Agostino" w:date="2025-02-03T09:55:00Z">
        <w:r w:rsidR="00494CC8" w:rsidRPr="00193F9C">
          <w:rPr>
            <w:rFonts w:ascii="Times New Roman" w:eastAsia="Times New Roman" w:hAnsi="Times New Roman" w:cs="Times New Roman"/>
            <w:i/>
            <w:sz w:val="24"/>
            <w:szCs w:val="24"/>
          </w:rPr>
          <w:t>et al.</w:t>
        </w:r>
      </w:ins>
      <w:r w:rsidRPr="00193F9C">
        <w:rPr>
          <w:rFonts w:ascii="Times New Roman" w:eastAsia="Times New Roman" w:hAnsi="Times New Roman" w:cs="Times New Roman"/>
          <w:sz w:val="24"/>
          <w:szCs w:val="24"/>
          <w:rPrChange w:id="1117" w:author="Alberto D'Agostino" w:date="2025-02-03T10:48:00Z">
            <w:rPr>
              <w:rFonts w:ascii="Times New Roman" w:eastAsia="Times New Roman" w:hAnsi="Times New Roman" w:cs="Times New Roman"/>
              <w:sz w:val="24"/>
              <w:szCs w:val="24"/>
              <w:highlight w:val="yellow"/>
            </w:rPr>
          </w:rPrChange>
        </w:rPr>
        <w:t>, 2013</w:t>
      </w:r>
      <w:r w:rsidRPr="00193F9C">
        <w:rPr>
          <w:rFonts w:ascii="Times New Roman" w:eastAsia="Times New Roman" w:hAnsi="Times New Roman" w:cs="Times New Roman"/>
          <w:sz w:val="24"/>
          <w:szCs w:val="24"/>
        </w:rPr>
        <w:t>, 2020;</w:t>
      </w:r>
      <w:r>
        <w:rPr>
          <w:rFonts w:ascii="Times New Roman" w:eastAsia="Times New Roman" w:hAnsi="Times New Roman" w:cs="Times New Roman"/>
          <w:sz w:val="24"/>
          <w:szCs w:val="24"/>
        </w:rPr>
        <w:t xml:space="preserve"> </w:t>
      </w:r>
      <w:r w:rsidRPr="009D5A73">
        <w:rPr>
          <w:rFonts w:ascii="Times New Roman" w:eastAsia="Times New Roman" w:hAnsi="Times New Roman" w:cs="Times New Roman"/>
          <w:sz w:val="24"/>
          <w:szCs w:val="24"/>
        </w:rPr>
        <w:t xml:space="preserve">Fazio </w:t>
      </w:r>
      <w:del w:id="1118" w:author="Alberto D'Agostino" w:date="2025-02-03T09:55:00Z">
        <w:r w:rsidRPr="00512436" w:rsidDel="00494CC8">
          <w:rPr>
            <w:rFonts w:ascii="Times New Roman" w:eastAsia="Times New Roman" w:hAnsi="Times New Roman" w:cs="Times New Roman"/>
            <w:sz w:val="24"/>
            <w:szCs w:val="24"/>
          </w:rPr>
          <w:delText>et al.</w:delText>
        </w:r>
      </w:del>
      <w:ins w:id="1119" w:author="Alberto D'Agostino" w:date="2025-02-03T09:55:00Z">
        <w:r w:rsidR="00494CC8" w:rsidRPr="00512436">
          <w:rPr>
            <w:rFonts w:ascii="Times New Roman" w:eastAsia="Times New Roman" w:hAnsi="Times New Roman" w:cs="Times New Roman"/>
            <w:i/>
            <w:sz w:val="24"/>
            <w:szCs w:val="24"/>
          </w:rPr>
          <w:t>et al.</w:t>
        </w:r>
      </w:ins>
      <w:r w:rsidRPr="00512436">
        <w:rPr>
          <w:rFonts w:ascii="Times New Roman" w:eastAsia="Times New Roman" w:hAnsi="Times New Roman" w:cs="Times New Roman"/>
          <w:sz w:val="24"/>
          <w:szCs w:val="24"/>
        </w:rPr>
        <w:t>, 2024</w:t>
      </w:r>
      <w:ins w:id="1120" w:author="Alberto D'Agostino" w:date="2025-02-03T11:03:00Z">
        <w:r w:rsidR="00512436" w:rsidRPr="00512436">
          <w:rPr>
            <w:rFonts w:ascii="Times New Roman" w:eastAsia="Times New Roman" w:hAnsi="Times New Roman" w:cs="Times New Roman"/>
            <w:sz w:val="24"/>
            <w:szCs w:val="24"/>
          </w:rPr>
          <w:t>a</w:t>
        </w:r>
      </w:ins>
      <w:r>
        <w:rPr>
          <w:rFonts w:ascii="Times New Roman" w:eastAsia="Times New Roman" w:hAnsi="Times New Roman" w:cs="Times New Roman"/>
          <w:sz w:val="24"/>
          <w:szCs w:val="24"/>
        </w:rPr>
        <w:t xml:space="preserve">). </w:t>
      </w:r>
    </w:p>
    <w:p w14:paraId="00000139" w14:textId="6694F8E8" w:rsidR="00696B80" w:rsidRDefault="00B02ED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already abovementioned</w:t>
      </w:r>
      <w:r w:rsidR="00734CE6">
        <w:rPr>
          <w:rFonts w:ascii="Times New Roman" w:eastAsia="Times New Roman" w:hAnsi="Times New Roman" w:cs="Times New Roman"/>
          <w:sz w:val="24"/>
          <w:szCs w:val="24"/>
        </w:rPr>
        <w:t xml:space="preserve">, at the Ulivarella stacks and along the portion of the beach in front of the stacks themselves </w:t>
      </w:r>
      <w:r w:rsidR="00734CE6" w:rsidRPr="002E22CA">
        <w:rPr>
          <w:rFonts w:ascii="Times New Roman" w:eastAsia="Times New Roman" w:hAnsi="Times New Roman" w:cs="Times New Roman"/>
          <w:sz w:val="24"/>
          <w:szCs w:val="24"/>
        </w:rPr>
        <w:t>(</w:t>
      </w:r>
      <w:r w:rsidR="00734CE6" w:rsidRPr="002E22CA">
        <w:rPr>
          <w:rFonts w:ascii="Times New Roman" w:eastAsia="Times New Roman" w:hAnsi="Times New Roman" w:cs="Times New Roman"/>
          <w:sz w:val="24"/>
          <w:szCs w:val="24"/>
          <w:rPrChange w:id="1121" w:author="Gianfranco Di Pietro" w:date="2025-02-04T11:59:00Z" w16du:dateUtc="2025-02-04T10:59:00Z">
            <w:rPr>
              <w:rFonts w:ascii="Times New Roman" w:eastAsia="Times New Roman" w:hAnsi="Times New Roman" w:cs="Times New Roman"/>
              <w:sz w:val="24"/>
              <w:szCs w:val="24"/>
              <w:highlight w:val="yellow"/>
            </w:rPr>
          </w:rPrChange>
        </w:rPr>
        <w:t xml:space="preserve">Figs. </w:t>
      </w:r>
      <w:r w:rsidR="007904CB" w:rsidRPr="002E22CA">
        <w:rPr>
          <w:rFonts w:ascii="Times New Roman" w:eastAsia="Times New Roman" w:hAnsi="Times New Roman" w:cs="Times New Roman"/>
          <w:sz w:val="24"/>
          <w:szCs w:val="24"/>
          <w:rPrChange w:id="1122" w:author="Gianfranco Di Pietro" w:date="2025-02-04T11:59:00Z" w16du:dateUtc="2025-02-04T10:59:00Z">
            <w:rPr>
              <w:rFonts w:ascii="Times New Roman" w:eastAsia="Times New Roman" w:hAnsi="Times New Roman" w:cs="Times New Roman"/>
              <w:sz w:val="24"/>
              <w:szCs w:val="24"/>
              <w:highlight w:val="yellow"/>
            </w:rPr>
          </w:rPrChange>
        </w:rPr>
        <w:t>13</w:t>
      </w:r>
      <w:r w:rsidRPr="002E22CA">
        <w:rPr>
          <w:rFonts w:ascii="Times New Roman" w:eastAsia="Times New Roman" w:hAnsi="Times New Roman" w:cs="Times New Roman"/>
          <w:sz w:val="24"/>
          <w:szCs w:val="24"/>
          <w:rPrChange w:id="1123" w:author="Gianfranco Di Pietro" w:date="2025-02-04T11:59:00Z" w16du:dateUtc="2025-02-04T10:59:00Z">
            <w:rPr>
              <w:rFonts w:ascii="Times New Roman" w:eastAsia="Times New Roman" w:hAnsi="Times New Roman" w:cs="Times New Roman"/>
              <w:sz w:val="24"/>
              <w:szCs w:val="24"/>
              <w:highlight w:val="yellow"/>
            </w:rPr>
          </w:rPrChange>
        </w:rPr>
        <w:t>b, c</w:t>
      </w:r>
      <w:r w:rsidR="00734CE6" w:rsidRPr="002E22CA">
        <w:rPr>
          <w:rFonts w:ascii="Times New Roman" w:eastAsia="Times New Roman" w:hAnsi="Times New Roman" w:cs="Times New Roman"/>
          <w:sz w:val="24"/>
          <w:szCs w:val="24"/>
          <w:rPrChange w:id="1124" w:author="Gianfranco Di Pietro" w:date="2025-02-04T11:59:00Z" w16du:dateUtc="2025-02-04T10:59:00Z">
            <w:rPr>
              <w:rFonts w:ascii="Times New Roman" w:eastAsia="Times New Roman" w:hAnsi="Times New Roman" w:cs="Times New Roman"/>
              <w:sz w:val="24"/>
              <w:szCs w:val="24"/>
              <w:highlight w:val="yellow"/>
            </w:rPr>
          </w:rPrChange>
        </w:rPr>
        <w:t xml:space="preserve">, </w:t>
      </w:r>
      <w:r w:rsidR="007904CB" w:rsidRPr="002E22CA">
        <w:rPr>
          <w:rFonts w:ascii="Times New Roman" w:eastAsia="Times New Roman" w:hAnsi="Times New Roman" w:cs="Times New Roman"/>
          <w:sz w:val="24"/>
          <w:szCs w:val="24"/>
          <w:rPrChange w:id="1125" w:author="Gianfranco Di Pietro" w:date="2025-02-04T11:59:00Z" w16du:dateUtc="2025-02-04T10:59:00Z">
            <w:rPr>
              <w:rFonts w:ascii="Times New Roman" w:eastAsia="Times New Roman" w:hAnsi="Times New Roman" w:cs="Times New Roman"/>
              <w:sz w:val="24"/>
              <w:szCs w:val="24"/>
              <w:highlight w:val="yellow"/>
            </w:rPr>
          </w:rPrChange>
        </w:rPr>
        <w:t>14</w:t>
      </w:r>
      <w:r w:rsidR="00734CE6" w:rsidRPr="002E22CA">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it is possible to observe how tonalites and </w:t>
      </w:r>
      <w:r w:rsidR="00F6028E">
        <w:rPr>
          <w:rFonts w:ascii="Times New Roman" w:eastAsia="Times New Roman" w:hAnsi="Times New Roman" w:cs="Times New Roman"/>
          <w:sz w:val="24"/>
          <w:szCs w:val="24"/>
        </w:rPr>
        <w:t xml:space="preserve">migmatitic </w:t>
      </w:r>
      <w:r w:rsidR="00734CE6">
        <w:rPr>
          <w:rFonts w:ascii="Times New Roman" w:eastAsia="Times New Roman" w:hAnsi="Times New Roman" w:cs="Times New Roman"/>
          <w:sz w:val="24"/>
          <w:szCs w:val="24"/>
        </w:rPr>
        <w:t>paragneisses, originally characterized by sub-horizontal related fabrics</w:t>
      </w:r>
      <w:commentRangeStart w:id="1126"/>
      <w:commentRangeStart w:id="1127"/>
      <w:r w:rsidR="00734CE6">
        <w:rPr>
          <w:rFonts w:ascii="Times New Roman" w:eastAsia="Times New Roman" w:hAnsi="Times New Roman" w:cs="Times New Roman"/>
          <w:sz w:val="24"/>
          <w:szCs w:val="24"/>
        </w:rPr>
        <w:t>, are abruptly interrupted by a sub-vertical mylonitic-related fabric</w:t>
      </w:r>
      <w:commentRangeEnd w:id="1126"/>
      <w:r w:rsidR="00BB0597">
        <w:rPr>
          <w:rStyle w:val="Rimandocommento"/>
        </w:rPr>
        <w:commentReference w:id="1126"/>
      </w:r>
      <w:commentRangeEnd w:id="1127"/>
      <w:r w:rsidR="002E22CA">
        <w:rPr>
          <w:rStyle w:val="Rimandocommento"/>
        </w:rPr>
        <w:commentReference w:id="1127"/>
      </w:r>
      <w:r w:rsidR="00734CE6">
        <w:rPr>
          <w:rFonts w:ascii="Times New Roman" w:eastAsia="Times New Roman" w:hAnsi="Times New Roman" w:cs="Times New Roman"/>
          <w:sz w:val="24"/>
          <w:szCs w:val="24"/>
        </w:rPr>
        <w:t xml:space="preserve">, rheologically controlled by the ductile deformation of </w:t>
      </w:r>
      <w:r w:rsidR="00022D67">
        <w:rPr>
          <w:rFonts w:ascii="Times New Roman" w:eastAsia="Times New Roman" w:hAnsi="Times New Roman" w:cs="Times New Roman"/>
          <w:sz w:val="24"/>
          <w:szCs w:val="24"/>
        </w:rPr>
        <w:t>meta</w:t>
      </w:r>
      <w:r w:rsidR="00734CE6">
        <w:rPr>
          <w:rFonts w:ascii="Times New Roman" w:eastAsia="Times New Roman" w:hAnsi="Times New Roman" w:cs="Times New Roman"/>
          <w:sz w:val="24"/>
          <w:szCs w:val="24"/>
        </w:rPr>
        <w:t xml:space="preserve">carbonate layers. </w:t>
      </w:r>
    </w:p>
    <w:p w14:paraId="5F8648D5" w14:textId="1067367A" w:rsidR="00110F7E" w:rsidRPr="00110F7E" w:rsidRDefault="00F20AFC" w:rsidP="00F6028E">
      <w:pPr>
        <w:jc w:val="center"/>
      </w:pPr>
      <w:r>
        <w:rPr>
          <w:rFonts w:ascii="Times New Roman" w:eastAsia="Times New Roman" w:hAnsi="Times New Roman" w:cs="Times New Roman"/>
          <w:i/>
          <w:iCs/>
          <w:noProof/>
          <w:sz w:val="24"/>
          <w:szCs w:val="24"/>
        </w:rPr>
        <w:drawing>
          <wp:inline distT="0" distB="0" distL="0" distR="0" wp14:anchorId="576810AE" wp14:editId="344B93C6">
            <wp:extent cx="6048777" cy="3896415"/>
            <wp:effectExtent l="0" t="0" r="952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048777" cy="3896415"/>
                    </a:xfrm>
                    <a:prstGeom prst="rect">
                      <a:avLst/>
                    </a:prstGeom>
                    <a:noFill/>
                    <a:ln>
                      <a:noFill/>
                    </a:ln>
                  </pic:spPr>
                </pic:pic>
              </a:graphicData>
            </a:graphic>
          </wp:inline>
        </w:drawing>
      </w:r>
    </w:p>
    <w:p w14:paraId="0C067683" w14:textId="759970DE" w:rsidR="00AA5A53" w:rsidRPr="00493203" w:rsidRDefault="00022D67" w:rsidP="00F6028E">
      <w:pPr>
        <w:pStyle w:val="Didascalia"/>
        <w:spacing w:before="240" w:after="360"/>
      </w:pPr>
      <w:commentRangeStart w:id="1128"/>
      <w:commentRangeStart w:id="1129"/>
      <w:r w:rsidRPr="00411C4D">
        <w:t xml:space="preserve">Figure </w:t>
      </w:r>
      <w:r w:rsidR="002614F0">
        <w:fldChar w:fldCharType="begin"/>
      </w:r>
      <w:r w:rsidR="002614F0">
        <w:rPr>
          <w:i w:val="0"/>
          <w:iCs w:val="0"/>
        </w:rPr>
        <w:instrText xml:space="preserve"> SEQ Figure \* ARABIC </w:instrText>
      </w:r>
      <w:r w:rsidR="002614F0">
        <w:fldChar w:fldCharType="separate"/>
      </w:r>
      <w:r w:rsidR="00151579">
        <w:rPr>
          <w:i w:val="0"/>
          <w:iCs w:val="0"/>
          <w:noProof/>
        </w:rPr>
        <w:t>14</w:t>
      </w:r>
      <w:r w:rsidR="002614F0">
        <w:rPr>
          <w:noProof/>
        </w:rPr>
        <w:fldChar w:fldCharType="end"/>
      </w:r>
      <w:commentRangeEnd w:id="1128"/>
      <w:r w:rsidR="00BB0597">
        <w:rPr>
          <w:rStyle w:val="Rimandocommento"/>
          <w:i w:val="0"/>
          <w:iCs w:val="0"/>
          <w:color w:val="auto"/>
        </w:rPr>
        <w:commentReference w:id="1128"/>
      </w:r>
      <w:commentRangeEnd w:id="1129"/>
      <w:r w:rsidR="00E327C9">
        <w:rPr>
          <w:rStyle w:val="Rimandocommento"/>
          <w:i w:val="0"/>
          <w:iCs w:val="0"/>
          <w:color w:val="auto"/>
        </w:rPr>
        <w:commentReference w:id="1129"/>
      </w:r>
      <w:r w:rsidRPr="00411C4D">
        <w:t xml:space="preserve"> Structural geological map of the detailed study area chosen as test site for the </w:t>
      </w:r>
      <w:r w:rsidR="00F20AFC">
        <w:t>Web-GIS</w:t>
      </w:r>
      <w:r w:rsidRPr="00411C4D">
        <w:t xml:space="preserve"> development.</w:t>
      </w:r>
    </w:p>
    <w:p w14:paraId="33A08497" w14:textId="12BB1C5A" w:rsidR="0035531D" w:rsidRDefault="00411C4D" w:rsidP="00411C4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meta-carbonate layers have driven most of the plastic deformation due to the mylonitic process, acting as a highly plastic medium within which pieces of tonalites and paragneiss maintained a relatively rigid deformational behavior, forming hundreds, if not thousands, of porphyroclasts of various sizes </w:t>
      </w:r>
      <w:r w:rsidRPr="002E22CA">
        <w:rPr>
          <w:rFonts w:ascii="Times New Roman" w:eastAsia="Times New Roman" w:hAnsi="Times New Roman" w:cs="Times New Roman"/>
          <w:sz w:val="24"/>
          <w:szCs w:val="24"/>
        </w:rPr>
        <w:t>(</w:t>
      </w:r>
      <w:r w:rsidRPr="002E22CA">
        <w:rPr>
          <w:rFonts w:ascii="Times New Roman" w:eastAsia="Times New Roman" w:hAnsi="Times New Roman" w:cs="Times New Roman"/>
          <w:sz w:val="24"/>
          <w:szCs w:val="24"/>
          <w:rPrChange w:id="1130" w:author="Gianfranco Di Pietro" w:date="2025-02-04T11:59:00Z" w16du:dateUtc="2025-02-04T10:59:00Z">
            <w:rPr>
              <w:rFonts w:ascii="Times New Roman" w:eastAsia="Times New Roman" w:hAnsi="Times New Roman" w:cs="Times New Roman"/>
              <w:sz w:val="24"/>
              <w:szCs w:val="24"/>
              <w:highlight w:val="yellow"/>
            </w:rPr>
          </w:rPrChange>
        </w:rPr>
        <w:t xml:space="preserve">Fig. </w:t>
      </w:r>
      <w:r w:rsidR="0035531D" w:rsidRPr="002E22CA">
        <w:rPr>
          <w:rFonts w:ascii="Times New Roman" w:eastAsia="Times New Roman" w:hAnsi="Times New Roman" w:cs="Times New Roman"/>
          <w:sz w:val="24"/>
          <w:szCs w:val="24"/>
        </w:rPr>
        <w:t>15</w:t>
      </w:r>
      <w:r w:rsidRPr="002E22C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46F1CF69" w14:textId="7C1DC241" w:rsidR="00411C4D" w:rsidRDefault="0035531D" w:rsidP="00411C4D">
      <w:pPr>
        <w:spacing w:line="480" w:lineRule="auto"/>
        <w:jc w:val="both"/>
        <w:rPr>
          <w:rFonts w:ascii="Times New Roman" w:eastAsia="Times New Roman" w:hAnsi="Times New Roman" w:cs="Times New Roman"/>
          <w:sz w:val="24"/>
          <w:szCs w:val="24"/>
        </w:rPr>
      </w:pPr>
      <w:commentRangeStart w:id="1131"/>
      <w:r>
        <w:rPr>
          <w:noProof/>
        </w:rPr>
        <w:lastRenderedPageBreak/>
        <w:drawing>
          <wp:inline distT="0" distB="0" distL="0" distR="0" wp14:anchorId="15ADEB7E" wp14:editId="571DED95">
            <wp:extent cx="6111875" cy="6058535"/>
            <wp:effectExtent l="0" t="0" r="3175" b="0"/>
            <wp:docPr id="24"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6111875" cy="6058535"/>
                    </a:xfrm>
                    <a:prstGeom prst="rect">
                      <a:avLst/>
                    </a:prstGeom>
                    <a:ln/>
                  </pic:spPr>
                </pic:pic>
              </a:graphicData>
            </a:graphic>
          </wp:inline>
        </w:drawing>
      </w:r>
      <w:commentRangeEnd w:id="1131"/>
      <w:r w:rsidR="00BB0597">
        <w:rPr>
          <w:rStyle w:val="Rimandocommento"/>
        </w:rPr>
        <w:commentReference w:id="1131"/>
      </w:r>
      <w:r>
        <w:rPr>
          <w:noProof/>
        </w:rPr>
        <mc:AlternateContent>
          <mc:Choice Requires="wps">
            <w:drawing>
              <wp:inline distT="0" distB="0" distL="0" distR="0" wp14:anchorId="5E89DBB5" wp14:editId="13C90B9E">
                <wp:extent cx="6119495" cy="635"/>
                <wp:effectExtent l="0" t="0" r="0" b="0"/>
                <wp:docPr id="1"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E795E31" w14:textId="45AEC026" w:rsidR="00FC2175" w:rsidRDefault="00FC2175" w:rsidP="00B02EDF">
                            <w:pPr>
                              <w:pStyle w:val="Didascalia"/>
                              <w:jc w:val="both"/>
                            </w:pPr>
                            <w:r>
                              <w:t xml:space="preserve">Figure </w:t>
                            </w:r>
                            <w:fldSimple w:instr=" SEQ Figure \* ARABIC ">
                              <w:r>
                                <w:rPr>
                                  <w:noProof/>
                                </w:rPr>
                                <w:t>15</w:t>
                              </w:r>
                            </w:fldSimple>
                            <w:ins w:id="1132" w:author="Eugenio Fazio" w:date="2025-01-31T18:08:00Z">
                              <w:r>
                                <w:rPr>
                                  <w:noProof/>
                                </w:rPr>
                                <w:t xml:space="preserve"> From </w:t>
                              </w:r>
                              <w:r w:rsidRPr="009D5A73">
                                <w:rPr>
                                  <w:noProof/>
                                </w:rPr>
                                <w:t>Fazio et al.</w:t>
                              </w:r>
                            </w:ins>
                            <w:ins w:id="1133" w:author="Alberto D'Agostino" w:date="2025-02-03T11:09:00Z">
                              <w:r w:rsidR="00512436" w:rsidRPr="00BF43C9">
                                <w:rPr>
                                  <w:noProof/>
                                  <w:rPrChange w:id="1134" w:author="Alberto D'Agostino" w:date="2025-02-03T11:09:00Z">
                                    <w:rPr>
                                      <w:noProof/>
                                      <w:highlight w:val="cyan"/>
                                    </w:rPr>
                                  </w:rPrChange>
                                </w:rPr>
                                <w:t xml:space="preserve"> </w:t>
                              </w:r>
                            </w:ins>
                            <w:ins w:id="1135" w:author="Eugenio Fazio" w:date="2025-01-31T18:08:00Z">
                              <w:r w:rsidRPr="009D5A73">
                                <w:rPr>
                                  <w:noProof/>
                                </w:rPr>
                                <w:t>(2024</w:t>
                              </w:r>
                            </w:ins>
                            <w:ins w:id="1136" w:author="Alberto D'Agostino" w:date="2025-02-03T11:09:00Z">
                              <w:r w:rsidR="00BF43C9" w:rsidRPr="009D5A73">
                                <w:rPr>
                                  <w:noProof/>
                                </w:rPr>
                                <w:t>a</w:t>
                              </w:r>
                            </w:ins>
                            <w:ins w:id="1137" w:author="Eugenio Fazio" w:date="2025-01-31T18:08:00Z">
                              <w:r>
                                <w:rPr>
                                  <w:noProof/>
                                </w:rPr>
                                <w:t>):</w:t>
                              </w:r>
                            </w:ins>
                            <w:r>
                              <w:t xml:space="preserve">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w:t>
                            </w:r>
                            <w:r w:rsidRPr="009D5A73">
                              <w:t>Fazio et al., 2024</w:t>
                            </w:r>
                            <w:ins w:id="1138" w:author="Alberto D'Agostino" w:date="2025-02-03T11:09:00Z">
                              <w:r w:rsidR="00BF43C9" w:rsidRPr="009D5A73">
                                <w:t>a</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89DBB5" id="Casella di testo 1" o:spid="_x0000_s1029"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0MvGw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" stroked="f">
                <v:textbox style="mso-fit-shape-to-text:t" inset="0,0,0,0">
                  <w:txbxContent>
                    <w:p w14:paraId="6E795E31" w14:textId="45AEC026" w:rsidR="00FC2175" w:rsidRDefault="00FC2175" w:rsidP="00B02EDF">
                      <w:pPr>
                        <w:pStyle w:val="Didascalia"/>
                        <w:jc w:val="both"/>
                      </w:pPr>
                      <w:r>
                        <w:t xml:space="preserve">Figure </w:t>
                      </w:r>
                      <w:r w:rsidR="0067076A">
                        <w:fldChar w:fldCharType="begin"/>
                      </w:r>
                      <w:r w:rsidR="0067076A">
                        <w:instrText xml:space="preserve"> SEQ Figure \* ARABIC </w:instrText>
                      </w:r>
                      <w:r w:rsidR="0067076A">
                        <w:fldChar w:fldCharType="separate"/>
                      </w:r>
                      <w:r>
                        <w:rPr>
                          <w:noProof/>
                        </w:rPr>
                        <w:t>15</w:t>
                      </w:r>
                      <w:r w:rsidR="0067076A">
                        <w:rPr>
                          <w:noProof/>
                        </w:rPr>
                        <w:fldChar w:fldCharType="end"/>
                      </w:r>
                      <w:ins w:id="1206" w:author="Eugenio Fazio" w:date="2025-01-31T18:08:00Z">
                        <w:r>
                          <w:rPr>
                            <w:noProof/>
                          </w:rPr>
                          <w:t xml:space="preserve"> From </w:t>
                        </w:r>
                        <w:r w:rsidRPr="009D5A73">
                          <w:rPr>
                            <w:noProof/>
                          </w:rPr>
                          <w:t>Fazio et al.</w:t>
                        </w:r>
                      </w:ins>
                      <w:ins w:id="1207" w:author="Alberto D'Agostino" w:date="2025-02-03T11:09:00Z">
                        <w:r w:rsidR="00512436" w:rsidRPr="00BF43C9">
                          <w:rPr>
                            <w:noProof/>
                            <w:rPrChange w:id="1208" w:author="Alberto D'Agostino" w:date="2025-02-03T11:09:00Z">
                              <w:rPr>
                                <w:noProof/>
                                <w:highlight w:val="cyan"/>
                              </w:rPr>
                            </w:rPrChange>
                          </w:rPr>
                          <w:t xml:space="preserve"> </w:t>
                        </w:r>
                      </w:ins>
                      <w:ins w:id="1209" w:author="Eugenio Fazio" w:date="2025-01-31T18:08:00Z">
                        <w:r w:rsidRPr="009D5A73">
                          <w:rPr>
                            <w:noProof/>
                          </w:rPr>
                          <w:t>(2024</w:t>
                        </w:r>
                      </w:ins>
                      <w:ins w:id="1210" w:author="Alberto D'Agostino" w:date="2025-02-03T11:09:00Z">
                        <w:r w:rsidR="00BF43C9" w:rsidRPr="009D5A73">
                          <w:rPr>
                            <w:noProof/>
                          </w:rPr>
                          <w:t>a</w:t>
                        </w:r>
                      </w:ins>
                      <w:ins w:id="1211" w:author="Eugenio Fazio" w:date="2025-01-31T18:08:00Z">
                        <w:r>
                          <w:rPr>
                            <w:noProof/>
                          </w:rPr>
                          <w:t>):</w:t>
                        </w:r>
                      </w:ins>
                      <w:r>
                        <w:t xml:space="preserve">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w:t>
                      </w:r>
                      <w:r w:rsidRPr="009D5A73">
                        <w:t>Fazio et al., 2024</w:t>
                      </w:r>
                      <w:ins w:id="1212" w:author="Alberto D'Agostino" w:date="2025-02-03T11:09:00Z">
                        <w:r w:rsidR="00BF43C9" w:rsidRPr="009D5A73">
                          <w:t>a</w:t>
                        </w:r>
                      </w:ins>
                      <w:r>
                        <w:t>).</w:t>
                      </w:r>
                    </w:p>
                  </w:txbxContent>
                </v:textbox>
                <w10:anchorlock/>
              </v:shape>
            </w:pict>
          </mc:Fallback>
        </mc:AlternateContent>
      </w:r>
    </w:p>
    <w:p w14:paraId="0000014B" w14:textId="02BC3231"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Cirrincione </w:t>
      </w:r>
      <w:del w:id="1139" w:author="Alberto D'Agostino" w:date="2025-02-03T09:55:00Z">
        <w:r w:rsidDel="00494CC8">
          <w:rPr>
            <w:rFonts w:ascii="Times New Roman" w:eastAsia="Times New Roman" w:hAnsi="Times New Roman" w:cs="Times New Roman"/>
            <w:sz w:val="24"/>
            <w:szCs w:val="24"/>
          </w:rPr>
          <w:delText>et al.</w:delText>
        </w:r>
      </w:del>
      <w:ins w:id="1140"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xml:space="preserve"> (2015), this shear zone represents the deepest piece of a more complex </w:t>
      </w:r>
      <w:r w:rsidRPr="00325F0A">
        <w:rPr>
          <w:rFonts w:ascii="Times New Roman" w:eastAsia="Times New Roman" w:hAnsi="Times New Roman" w:cs="Times New Roman"/>
          <w:sz w:val="24"/>
          <w:szCs w:val="24"/>
        </w:rPr>
        <w:t xml:space="preserve">strike-slip tectonic alignment known as the Palmi Line, which has driven, </w:t>
      </w:r>
      <w:r w:rsidR="00A04D98" w:rsidRPr="00741E32">
        <w:rPr>
          <w:rFonts w:ascii="Times New Roman" w:eastAsia="Times New Roman" w:hAnsi="Times New Roman" w:cs="Times New Roman"/>
          <w:sz w:val="24"/>
          <w:szCs w:val="24"/>
        </w:rPr>
        <w:t>along</w:t>
      </w:r>
      <w:r w:rsidRPr="00741E32">
        <w:rPr>
          <w:rFonts w:ascii="Times New Roman" w:eastAsia="Times New Roman" w:hAnsi="Times New Roman" w:cs="Times New Roman"/>
          <w:sz w:val="24"/>
          <w:szCs w:val="24"/>
        </w:rPr>
        <w:t xml:space="preserve"> with other sub-vertical crustal-scale strike-slip tectonic structures</w:t>
      </w:r>
      <w:r w:rsidR="00B263BD" w:rsidRPr="00741E32">
        <w:rPr>
          <w:rFonts w:ascii="Times New Roman" w:eastAsia="Times New Roman" w:hAnsi="Times New Roman" w:cs="Times New Roman"/>
          <w:sz w:val="24"/>
          <w:szCs w:val="24"/>
        </w:rPr>
        <w:t>, such as the Sardinia Balearic Shear Zone (SBSZ)</w:t>
      </w:r>
      <w:r w:rsidR="00A00A09" w:rsidRPr="00741E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separation of the Calabrian microplate from the Sardinian-Corsica block, contributing to the rising of the so-called Calabrian Peloritani Orogen (CPO</w:t>
      </w:r>
      <w:r w:rsidRPr="002E22CA">
        <w:rPr>
          <w:rFonts w:ascii="Times New Roman" w:eastAsia="Times New Roman" w:hAnsi="Times New Roman" w:cs="Times New Roman"/>
          <w:sz w:val="24"/>
          <w:szCs w:val="24"/>
        </w:rPr>
        <w:t>) (</w:t>
      </w:r>
      <w:r w:rsidRPr="002E22CA">
        <w:rPr>
          <w:rFonts w:ascii="Times New Roman" w:eastAsia="Times New Roman" w:hAnsi="Times New Roman" w:cs="Times New Roman"/>
          <w:sz w:val="24"/>
          <w:szCs w:val="24"/>
          <w:rPrChange w:id="1141" w:author="Gianfranco Di Pietro" w:date="2025-02-04T12:01:00Z" w16du:dateUtc="2025-02-04T11:01:00Z">
            <w:rPr>
              <w:rFonts w:ascii="Times New Roman" w:eastAsia="Times New Roman" w:hAnsi="Times New Roman" w:cs="Times New Roman"/>
              <w:sz w:val="24"/>
              <w:szCs w:val="24"/>
              <w:highlight w:val="yellow"/>
            </w:rPr>
          </w:rPrChange>
        </w:rPr>
        <w:t>Fig</w:t>
      </w:r>
      <w:r w:rsidR="00B263BD" w:rsidRPr="002E22CA">
        <w:rPr>
          <w:rFonts w:ascii="Times New Roman" w:eastAsia="Times New Roman" w:hAnsi="Times New Roman" w:cs="Times New Roman"/>
          <w:sz w:val="24"/>
          <w:szCs w:val="24"/>
          <w:rPrChange w:id="1142" w:author="Gianfranco Di Pietro" w:date="2025-02-04T12:01:00Z" w16du:dateUtc="2025-02-04T11:01:00Z">
            <w:rPr>
              <w:rFonts w:ascii="Times New Roman" w:eastAsia="Times New Roman" w:hAnsi="Times New Roman" w:cs="Times New Roman"/>
              <w:sz w:val="24"/>
              <w:szCs w:val="24"/>
              <w:highlight w:val="yellow"/>
            </w:rPr>
          </w:rPrChange>
        </w:rPr>
        <w:t>.</w:t>
      </w:r>
      <w:r w:rsidR="00A04D98" w:rsidRPr="002E22CA">
        <w:rPr>
          <w:rFonts w:ascii="Times New Roman" w:eastAsia="Times New Roman" w:hAnsi="Times New Roman" w:cs="Times New Roman"/>
          <w:sz w:val="24"/>
          <w:szCs w:val="24"/>
        </w:rPr>
        <w:t>16</w:t>
      </w:r>
      <w:r w:rsidRPr="002E22C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000014D" w14:textId="64B28A2C" w:rsidR="00696B80" w:rsidRDefault="00B263BD" w:rsidP="00F6028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23FD064E" wp14:editId="16307BF0">
            <wp:extent cx="6076236" cy="5106035"/>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324" cy="5122915"/>
                    </a:xfrm>
                    <a:prstGeom prst="rect">
                      <a:avLst/>
                    </a:prstGeom>
                    <a:noFill/>
                    <a:ln>
                      <a:noFill/>
                    </a:ln>
                  </pic:spPr>
                </pic:pic>
              </a:graphicData>
            </a:graphic>
          </wp:inline>
        </w:drawing>
      </w:r>
    </w:p>
    <w:p w14:paraId="00000158" w14:textId="690C89C1" w:rsidR="00696B80" w:rsidRDefault="00B263BD">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26B60B73" wp14:editId="6E288618">
                <wp:extent cx="6098540" cy="635"/>
                <wp:effectExtent l="0" t="0" r="0" b="0"/>
                <wp:docPr id="26" name="Casella di testo 26"/>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68CBEF97" w14:textId="70D59484" w:rsidR="00FC2175" w:rsidRPr="00B93E29" w:rsidRDefault="00FC2175" w:rsidP="00B02EDF">
                            <w:pPr>
                              <w:pStyle w:val="Didascalia"/>
                              <w:jc w:val="both"/>
                              <w:rPr>
                                <w:noProof/>
                              </w:rPr>
                            </w:pPr>
                            <w:r>
                              <w:t xml:space="preserve">Figure </w:t>
                            </w:r>
                            <w:fldSimple w:instr=" SEQ Figure \* ARABIC ">
                              <w:r>
                                <w:rPr>
                                  <w:noProof/>
                                </w:rPr>
                                <w:t>16</w:t>
                              </w:r>
                            </w:fldSimple>
                            <w:r>
                              <w:t xml:space="preserve">: </w:t>
                            </w:r>
                            <w:r w:rsidRPr="004C159E">
                              <w:t>Present-day distribution of the Alpine and Pre-Alpine Basement in western Mediterranean realm with CP</w:t>
                            </w:r>
                            <w:r>
                              <w:t>O</w:t>
                            </w:r>
                            <w:r w:rsidRPr="004C159E">
                              <w:t xml:space="preserve"> location and main Alpine strike-slip tectonic alignment (modified after Cirrincione et al.,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B60B73" id="Casella di testo 26" o:spid="_x0000_s1030" type="#_x0000_t202" style="width:48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EAzGgIAAD8EAAAOAAAAZHJzL2Uyb0RvYy54bWysU8Fu2zAMvQ/YPwi6L066Nui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" stroked="f">
                <v:textbox style="mso-fit-shape-to-text:t" inset="0,0,0,0">
                  <w:txbxContent>
                    <w:p w14:paraId="68CBEF97" w14:textId="70D59484" w:rsidR="00FC2175" w:rsidRPr="00B93E29" w:rsidRDefault="00FC2175" w:rsidP="00B02EDF">
                      <w:pPr>
                        <w:pStyle w:val="Didascalia"/>
                        <w:jc w:val="both"/>
                        <w:rPr>
                          <w:noProof/>
                        </w:rPr>
                      </w:pPr>
                      <w:r>
                        <w:t xml:space="preserve">Figure </w:t>
                      </w:r>
                      <w:r w:rsidR="0067076A">
                        <w:fldChar w:fldCharType="begin"/>
                      </w:r>
                      <w:r w:rsidR="0067076A">
                        <w:instrText xml:space="preserve"> SEQ Figure \* ARABIC </w:instrText>
                      </w:r>
                      <w:r w:rsidR="0067076A">
                        <w:fldChar w:fldCharType="separate"/>
                      </w:r>
                      <w:r>
                        <w:rPr>
                          <w:noProof/>
                        </w:rPr>
                        <w:t>16</w:t>
                      </w:r>
                      <w:r w:rsidR="0067076A">
                        <w:rPr>
                          <w:noProof/>
                        </w:rPr>
                        <w:fldChar w:fldCharType="end"/>
                      </w:r>
                      <w:r>
                        <w:t xml:space="preserve">: </w:t>
                      </w:r>
                      <w:r w:rsidRPr="004C159E">
                        <w:t>Present-day distribution of the Alpine and Pre-Alpine Basement in western Mediterranean realm with CP</w:t>
                      </w:r>
                      <w:r>
                        <w:t>O</w:t>
                      </w:r>
                      <w:r w:rsidRPr="004C159E">
                        <w:t xml:space="preserve"> location and main Alpine strike-slip tectonic alignment (modified after Cirrincione et al., 2015).</w:t>
                      </w:r>
                    </w:p>
                  </w:txbxContent>
                </v:textbox>
                <w10:anchorlock/>
              </v:shape>
            </w:pict>
          </mc:Fallback>
        </mc:AlternateContent>
      </w:r>
    </w:p>
    <w:p w14:paraId="0000015E" w14:textId="754C384F"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geological-structural study of mylonites implies the necessity to observe all the tectonic-related structures developed at all scales of observations, from the outcrop-scale up to the micro-scale and sometimes also to the nano-scale (</w:t>
      </w:r>
      <w:commentRangeStart w:id="1143"/>
      <w:r w:rsidR="00B02EDF" w:rsidRPr="00064F2B">
        <w:rPr>
          <w:rFonts w:ascii="Times New Roman" w:eastAsia="Times New Roman" w:hAnsi="Times New Roman" w:cs="Times New Roman"/>
          <w:sz w:val="24"/>
          <w:szCs w:val="24"/>
          <w:rPrChange w:id="1144" w:author="Gianfranco Di Pietro" w:date="2025-02-05T09:17:00Z" w16du:dateUtc="2025-02-05T08:17:00Z">
            <w:rPr>
              <w:rFonts w:ascii="Times New Roman" w:eastAsia="Times New Roman" w:hAnsi="Times New Roman" w:cs="Times New Roman"/>
              <w:sz w:val="24"/>
              <w:szCs w:val="24"/>
              <w:highlight w:val="yellow"/>
            </w:rPr>
          </w:rPrChange>
        </w:rPr>
        <w:t>Mamtani</w:t>
      </w:r>
      <w:ins w:id="1145" w:author="Gianfranco Di Pietro" w:date="2025-02-05T09:17:00Z" w16du:dateUtc="2025-02-05T08:17:00Z">
        <w:r w:rsidR="00064F2B" w:rsidRPr="00064F2B">
          <w:rPr>
            <w:rFonts w:ascii="Times New Roman" w:eastAsia="Times New Roman" w:hAnsi="Times New Roman" w:cs="Times New Roman"/>
            <w:sz w:val="24"/>
            <w:szCs w:val="24"/>
            <w:rPrChange w:id="1146" w:author="Gianfranco Di Pietro" w:date="2025-02-05T09:17:00Z" w16du:dateUtc="2025-02-05T08:17:00Z">
              <w:rPr>
                <w:rFonts w:ascii="Times New Roman" w:eastAsia="Times New Roman" w:hAnsi="Times New Roman" w:cs="Times New Roman"/>
                <w:sz w:val="24"/>
                <w:szCs w:val="24"/>
                <w:highlight w:val="cyan"/>
              </w:rPr>
            </w:rPrChange>
          </w:rPr>
          <w:t>, 2025)</w:t>
        </w:r>
      </w:ins>
      <w:del w:id="1147" w:author="Gianfranco Di Pietro" w:date="2025-02-05T09:17:00Z" w16du:dateUtc="2025-02-05T08:17:00Z">
        <w:r w:rsidR="00B02EDF" w:rsidRPr="00193F9C" w:rsidDel="00064F2B">
          <w:rPr>
            <w:rFonts w:ascii="Times New Roman" w:eastAsia="Times New Roman" w:hAnsi="Times New Roman" w:cs="Times New Roman"/>
            <w:sz w:val="24"/>
            <w:szCs w:val="24"/>
            <w:highlight w:val="cyan"/>
            <w:rPrChange w:id="1148" w:author="Alberto D'Agostino" w:date="2025-02-03T10:49:00Z">
              <w:rPr>
                <w:rFonts w:ascii="Times New Roman" w:eastAsia="Times New Roman" w:hAnsi="Times New Roman" w:cs="Times New Roman"/>
                <w:sz w:val="24"/>
                <w:szCs w:val="24"/>
              </w:rPr>
            </w:rPrChange>
          </w:rPr>
          <w:delText xml:space="preserve"> </w:delText>
        </w:r>
        <w:r w:rsidRPr="00193F9C" w:rsidDel="00064F2B">
          <w:rPr>
            <w:rFonts w:ascii="Times New Roman" w:eastAsia="Times New Roman" w:hAnsi="Times New Roman" w:cs="Times New Roman"/>
            <w:sz w:val="24"/>
            <w:szCs w:val="24"/>
            <w:highlight w:val="cyan"/>
            <w:rPrChange w:id="1149" w:author="Alberto D'Agostino" w:date="2025-02-03T10:49:00Z">
              <w:rPr>
                <w:rFonts w:ascii="Times New Roman" w:eastAsia="Times New Roman" w:hAnsi="Times New Roman" w:cs="Times New Roman"/>
                <w:sz w:val="24"/>
                <w:szCs w:val="24"/>
                <w:highlight w:val="yellow"/>
              </w:rPr>
            </w:rPrChange>
          </w:rPr>
          <w:delText>Ref. X</w:delText>
        </w:r>
        <w:commentRangeEnd w:id="1143"/>
        <w:r w:rsidR="00E327C9" w:rsidDel="00064F2B">
          <w:rPr>
            <w:rStyle w:val="Rimandocommento"/>
          </w:rPr>
          <w:commentReference w:id="1143"/>
        </w:r>
        <w:r w:rsidDel="00064F2B">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p>
    <w:p w14:paraId="5B5DEF5A" w14:textId="258E3569" w:rsidR="00B02EDF" w:rsidRDefault="00B02EDF">
      <w:pPr>
        <w:spacing w:line="480" w:lineRule="auto"/>
        <w:jc w:val="both"/>
        <w:rPr>
          <w:rFonts w:ascii="Times New Roman" w:eastAsia="Times New Roman" w:hAnsi="Times New Roman" w:cs="Times New Roman"/>
          <w:sz w:val="24"/>
          <w:szCs w:val="24"/>
        </w:rPr>
      </w:pPr>
      <w:r w:rsidRPr="00B02EDF">
        <w:rPr>
          <w:rFonts w:ascii="Times New Roman" w:eastAsia="Times New Roman" w:hAnsi="Times New Roman" w:cs="Times New Roman"/>
          <w:sz w:val="24"/>
          <w:szCs w:val="24"/>
        </w:rPr>
        <w:t xml:space="preserve">In our case study, the mylonites of the Palmi Shear Zone were previously studied at the micro-scale through the sequential combined use of two semi-automated GIS-based procedures (i.e., Ortolano </w:t>
      </w:r>
      <w:del w:id="1150" w:author="Alberto D'Agostino" w:date="2025-02-03T09:55:00Z">
        <w:r w:rsidRPr="00B02EDF" w:rsidDel="00494CC8">
          <w:rPr>
            <w:rFonts w:ascii="Times New Roman" w:eastAsia="Times New Roman" w:hAnsi="Times New Roman" w:cs="Times New Roman"/>
            <w:sz w:val="24"/>
            <w:szCs w:val="24"/>
          </w:rPr>
          <w:delText>et al.</w:delText>
        </w:r>
      </w:del>
      <w:ins w:id="1151"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xml:space="preserve">, 2018; Visalli </w:t>
      </w:r>
      <w:del w:id="1152" w:author="Alberto D'Agostino" w:date="2025-02-03T09:55:00Z">
        <w:r w:rsidRPr="00B02EDF" w:rsidDel="00494CC8">
          <w:rPr>
            <w:rFonts w:ascii="Times New Roman" w:eastAsia="Times New Roman" w:hAnsi="Times New Roman" w:cs="Times New Roman"/>
            <w:sz w:val="24"/>
            <w:szCs w:val="24"/>
          </w:rPr>
          <w:delText>et al.</w:delText>
        </w:r>
      </w:del>
      <w:ins w:id="1153"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xml:space="preserve">, 2021), able to extract quantitative structural parameters at the thin-section scale (Ortolano </w:t>
      </w:r>
      <w:del w:id="1154" w:author="Alberto D'Agostino" w:date="2025-02-03T09:55:00Z">
        <w:r w:rsidRPr="00B02EDF" w:rsidDel="00494CC8">
          <w:rPr>
            <w:rFonts w:ascii="Times New Roman" w:eastAsia="Times New Roman" w:hAnsi="Times New Roman" w:cs="Times New Roman"/>
            <w:sz w:val="24"/>
            <w:szCs w:val="24"/>
          </w:rPr>
          <w:delText>et al.</w:delText>
        </w:r>
      </w:del>
      <w:ins w:id="1155"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2020) and at the outcrop-scale through UAV surveys (</w:t>
      </w:r>
      <w:r w:rsidRPr="009D5A73">
        <w:rPr>
          <w:rFonts w:ascii="Times New Roman" w:eastAsia="Times New Roman" w:hAnsi="Times New Roman" w:cs="Times New Roman"/>
          <w:sz w:val="24"/>
          <w:szCs w:val="24"/>
        </w:rPr>
        <w:t xml:space="preserve">Fazio </w:t>
      </w:r>
      <w:del w:id="1156" w:author="Alberto D'Agostino" w:date="2025-02-03T09:55:00Z">
        <w:r w:rsidRPr="00512436" w:rsidDel="00494CC8">
          <w:rPr>
            <w:rFonts w:ascii="Times New Roman" w:eastAsia="Times New Roman" w:hAnsi="Times New Roman" w:cs="Times New Roman"/>
            <w:sz w:val="24"/>
            <w:szCs w:val="24"/>
          </w:rPr>
          <w:delText>et al.</w:delText>
        </w:r>
      </w:del>
      <w:ins w:id="1157" w:author="Alberto D'Agostino" w:date="2025-02-03T09:55:00Z">
        <w:r w:rsidR="00494CC8" w:rsidRPr="00512436">
          <w:rPr>
            <w:rFonts w:ascii="Times New Roman" w:eastAsia="Times New Roman" w:hAnsi="Times New Roman" w:cs="Times New Roman"/>
            <w:i/>
            <w:sz w:val="24"/>
            <w:szCs w:val="24"/>
          </w:rPr>
          <w:t>et al.</w:t>
        </w:r>
      </w:ins>
      <w:r w:rsidRPr="00512436">
        <w:rPr>
          <w:rFonts w:ascii="Times New Roman" w:eastAsia="Times New Roman" w:hAnsi="Times New Roman" w:cs="Times New Roman"/>
          <w:sz w:val="24"/>
          <w:szCs w:val="24"/>
        </w:rPr>
        <w:t>, 2024</w:t>
      </w:r>
      <w:ins w:id="1158" w:author="Alberto D'Agostino" w:date="2025-02-03T11:03:00Z">
        <w:r w:rsidR="00512436" w:rsidRPr="00512436">
          <w:rPr>
            <w:rFonts w:ascii="Times New Roman" w:eastAsia="Times New Roman" w:hAnsi="Times New Roman" w:cs="Times New Roman"/>
            <w:sz w:val="24"/>
            <w:szCs w:val="24"/>
          </w:rPr>
          <w:t>a</w:t>
        </w:r>
      </w:ins>
      <w:r w:rsidRPr="00B02EDF">
        <w:rPr>
          <w:rFonts w:ascii="Times New Roman" w:eastAsia="Times New Roman" w:hAnsi="Times New Roman" w:cs="Times New Roman"/>
          <w:sz w:val="24"/>
          <w:szCs w:val="24"/>
        </w:rPr>
        <w:t>), using in sequence the software cloud-compare to extrapolate the 3D model (</w:t>
      </w:r>
      <w:ins w:id="1159" w:author="Gianfranco Di Pietro" w:date="2025-02-05T09:23:00Z" w16du:dateUtc="2025-02-05T08:23:00Z">
        <w:r w:rsidR="003E18B0" w:rsidRPr="003E18B0">
          <w:rPr>
            <w:rFonts w:ascii="Times New Roman" w:eastAsia="Times New Roman" w:hAnsi="Times New Roman" w:cs="Times New Roman"/>
            <w:sz w:val="24"/>
            <w:szCs w:val="24"/>
          </w:rPr>
          <w:t xml:space="preserve">Thiele </w:t>
        </w:r>
        <w:r w:rsidR="003E18B0" w:rsidRPr="003E18B0">
          <w:rPr>
            <w:rFonts w:ascii="Times New Roman" w:eastAsia="Times New Roman" w:hAnsi="Times New Roman" w:cs="Times New Roman"/>
            <w:i/>
            <w:iCs/>
            <w:sz w:val="24"/>
            <w:szCs w:val="24"/>
            <w:rPrChange w:id="1160" w:author="Gianfranco Di Pietro" w:date="2025-02-05T09:24:00Z" w16du:dateUtc="2025-02-05T08:24:00Z">
              <w:rPr>
                <w:rFonts w:ascii="Times New Roman" w:eastAsia="Times New Roman" w:hAnsi="Times New Roman" w:cs="Times New Roman"/>
                <w:sz w:val="24"/>
                <w:szCs w:val="24"/>
              </w:rPr>
            </w:rPrChange>
          </w:rPr>
          <w:t>et al.</w:t>
        </w:r>
        <w:r w:rsidR="003E18B0" w:rsidRPr="003E18B0">
          <w:rPr>
            <w:rFonts w:ascii="Times New Roman" w:eastAsia="Times New Roman" w:hAnsi="Times New Roman" w:cs="Times New Roman"/>
            <w:sz w:val="24"/>
            <w:szCs w:val="24"/>
          </w:rPr>
          <w:t>, 2017</w:t>
        </w:r>
      </w:ins>
      <w:commentRangeStart w:id="1161"/>
      <w:del w:id="1162" w:author="Gianfranco Di Pietro" w:date="2025-02-05T09:23:00Z" w16du:dateUtc="2025-02-05T08:23:00Z">
        <w:r w:rsidRPr="00193F9C" w:rsidDel="003E18B0">
          <w:rPr>
            <w:rFonts w:ascii="Times New Roman" w:eastAsia="Times New Roman" w:hAnsi="Times New Roman" w:cs="Times New Roman"/>
            <w:sz w:val="24"/>
            <w:szCs w:val="24"/>
            <w:highlight w:val="cyan"/>
            <w:rPrChange w:id="1163" w:author="Alberto D'Agostino" w:date="2025-02-03T10:49:00Z">
              <w:rPr>
                <w:rFonts w:ascii="Times New Roman" w:eastAsia="Times New Roman" w:hAnsi="Times New Roman" w:cs="Times New Roman"/>
                <w:sz w:val="24"/>
                <w:szCs w:val="24"/>
                <w:highlight w:val="yellow"/>
              </w:rPr>
            </w:rPrChange>
          </w:rPr>
          <w:delText>Ref. X</w:delText>
        </w:r>
        <w:commentRangeEnd w:id="1161"/>
        <w:r w:rsidR="00E327C9" w:rsidDel="003E18B0">
          <w:rPr>
            <w:rStyle w:val="Rimandocommento"/>
          </w:rPr>
          <w:commentReference w:id="1161"/>
        </w:r>
      </w:del>
      <w:r w:rsidRPr="00B02EDF">
        <w:rPr>
          <w:rFonts w:ascii="Times New Roman" w:eastAsia="Times New Roman" w:hAnsi="Times New Roman" w:cs="Times New Roman"/>
          <w:sz w:val="24"/>
          <w:szCs w:val="24"/>
        </w:rPr>
        <w:t>) and the software GeoVis3D (</w:t>
      </w:r>
      <w:ins w:id="1164" w:author="Gianfranco Di Pietro" w:date="2025-02-05T09:24:00Z" w16du:dateUtc="2025-02-05T08:24:00Z">
        <w:r w:rsidR="003E18B0" w:rsidRPr="003E18B0">
          <w:rPr>
            <w:rFonts w:ascii="Times New Roman" w:eastAsia="Times New Roman" w:hAnsi="Times New Roman" w:cs="Times New Roman"/>
            <w:sz w:val="24"/>
            <w:szCs w:val="24"/>
            <w:rPrChange w:id="1165" w:author="Gianfranco Di Pietro" w:date="2025-02-05T09:24:00Z" w16du:dateUtc="2025-02-05T08:24:00Z">
              <w:rPr>
                <w:rFonts w:ascii="Times New Roman" w:eastAsia="Times New Roman" w:hAnsi="Times New Roman" w:cs="Times New Roman"/>
                <w:sz w:val="24"/>
                <w:szCs w:val="24"/>
                <w:highlight w:val="cyan"/>
              </w:rPr>
            </w:rPrChange>
          </w:rPr>
          <w:t>Vasuki</w:t>
        </w:r>
        <w:r w:rsidR="003E18B0" w:rsidRPr="003E18B0" w:rsidDel="00826697">
          <w:rPr>
            <w:rFonts w:ascii="Times New Roman" w:eastAsia="Times New Roman" w:hAnsi="Times New Roman" w:cs="Times New Roman"/>
            <w:sz w:val="24"/>
            <w:szCs w:val="24"/>
            <w:rPrChange w:id="1166" w:author="Gianfranco Di Pietro" w:date="2025-02-05T09:24:00Z" w16du:dateUtc="2025-02-05T08:24:00Z">
              <w:rPr>
                <w:rFonts w:ascii="Times New Roman" w:eastAsia="Times New Roman" w:hAnsi="Times New Roman" w:cs="Times New Roman"/>
                <w:sz w:val="24"/>
                <w:szCs w:val="24"/>
                <w:highlight w:val="cyan"/>
              </w:rPr>
            </w:rPrChange>
          </w:rPr>
          <w:t xml:space="preserve"> </w:t>
        </w:r>
        <w:r w:rsidR="003E18B0" w:rsidRPr="003E18B0">
          <w:rPr>
            <w:rFonts w:ascii="Times New Roman" w:eastAsia="Times New Roman" w:hAnsi="Times New Roman" w:cs="Times New Roman"/>
            <w:sz w:val="24"/>
            <w:szCs w:val="24"/>
            <w:rPrChange w:id="1167" w:author="Gianfranco Di Pietro" w:date="2025-02-05T09:24:00Z" w16du:dateUtc="2025-02-05T08:24:00Z">
              <w:rPr>
                <w:rFonts w:ascii="Times New Roman" w:eastAsia="Times New Roman" w:hAnsi="Times New Roman" w:cs="Times New Roman"/>
                <w:sz w:val="24"/>
                <w:szCs w:val="24"/>
                <w:highlight w:val="cyan"/>
              </w:rPr>
            </w:rPrChange>
          </w:rPr>
          <w:t xml:space="preserve"> </w:t>
        </w:r>
        <w:r w:rsidR="003E18B0" w:rsidRPr="003E18B0">
          <w:rPr>
            <w:rFonts w:ascii="Times New Roman" w:eastAsia="Times New Roman" w:hAnsi="Times New Roman" w:cs="Times New Roman"/>
            <w:i/>
            <w:iCs/>
            <w:sz w:val="24"/>
            <w:szCs w:val="24"/>
            <w:rPrChange w:id="1168" w:author="Gianfranco Di Pietro" w:date="2025-02-05T09:24:00Z" w16du:dateUtc="2025-02-05T08:24:00Z">
              <w:rPr>
                <w:rFonts w:ascii="Times New Roman" w:eastAsia="Times New Roman" w:hAnsi="Times New Roman" w:cs="Times New Roman"/>
                <w:sz w:val="24"/>
                <w:szCs w:val="24"/>
                <w:highlight w:val="cyan"/>
              </w:rPr>
            </w:rPrChange>
          </w:rPr>
          <w:t>et al.</w:t>
        </w:r>
        <w:r w:rsidR="003E18B0" w:rsidRPr="003E18B0">
          <w:rPr>
            <w:rFonts w:ascii="Times New Roman" w:eastAsia="Times New Roman" w:hAnsi="Times New Roman" w:cs="Times New Roman"/>
            <w:sz w:val="24"/>
            <w:szCs w:val="24"/>
            <w:rPrChange w:id="1169" w:author="Gianfranco Di Pietro" w:date="2025-02-05T09:24:00Z" w16du:dateUtc="2025-02-05T08:24:00Z">
              <w:rPr>
                <w:rFonts w:ascii="Times New Roman" w:eastAsia="Times New Roman" w:hAnsi="Times New Roman" w:cs="Times New Roman"/>
                <w:sz w:val="24"/>
                <w:szCs w:val="24"/>
                <w:highlight w:val="cyan"/>
              </w:rPr>
            </w:rPrChange>
          </w:rPr>
          <w:t xml:space="preserve">, 2014; Tavani </w:t>
        </w:r>
        <w:r w:rsidR="003E18B0" w:rsidRPr="003E18B0">
          <w:rPr>
            <w:rFonts w:ascii="Times New Roman" w:eastAsia="Times New Roman" w:hAnsi="Times New Roman" w:cs="Times New Roman"/>
            <w:i/>
            <w:iCs/>
            <w:sz w:val="24"/>
            <w:szCs w:val="24"/>
            <w:rPrChange w:id="1170" w:author="Gianfranco Di Pietro" w:date="2025-02-05T09:24:00Z" w16du:dateUtc="2025-02-05T08:24:00Z">
              <w:rPr>
                <w:rFonts w:ascii="Times New Roman" w:eastAsia="Times New Roman" w:hAnsi="Times New Roman" w:cs="Times New Roman"/>
                <w:sz w:val="24"/>
                <w:szCs w:val="24"/>
                <w:highlight w:val="cyan"/>
              </w:rPr>
            </w:rPrChange>
          </w:rPr>
          <w:t>et al.</w:t>
        </w:r>
        <w:r w:rsidR="003E18B0" w:rsidRPr="003E18B0">
          <w:rPr>
            <w:rFonts w:ascii="Times New Roman" w:eastAsia="Times New Roman" w:hAnsi="Times New Roman" w:cs="Times New Roman"/>
            <w:sz w:val="24"/>
            <w:szCs w:val="24"/>
            <w:rPrChange w:id="1171" w:author="Gianfranco Di Pietro" w:date="2025-02-05T09:24:00Z" w16du:dateUtc="2025-02-05T08:24:00Z">
              <w:rPr>
                <w:rFonts w:ascii="Times New Roman" w:eastAsia="Times New Roman" w:hAnsi="Times New Roman" w:cs="Times New Roman"/>
                <w:sz w:val="24"/>
                <w:szCs w:val="24"/>
                <w:highlight w:val="cyan"/>
              </w:rPr>
            </w:rPrChange>
          </w:rPr>
          <w:t>, 2024</w:t>
        </w:r>
      </w:ins>
      <w:commentRangeStart w:id="1172"/>
      <w:del w:id="1173" w:author="Gianfranco Di Pietro" w:date="2025-02-05T09:24:00Z" w16du:dateUtc="2025-02-05T08:24:00Z">
        <w:r w:rsidRPr="00193F9C" w:rsidDel="003E18B0">
          <w:rPr>
            <w:rFonts w:ascii="Times New Roman" w:eastAsia="Times New Roman" w:hAnsi="Times New Roman" w:cs="Times New Roman"/>
            <w:sz w:val="24"/>
            <w:szCs w:val="24"/>
            <w:highlight w:val="cyan"/>
            <w:rPrChange w:id="1174" w:author="Alberto D'Agostino" w:date="2025-02-03T10:49:00Z">
              <w:rPr>
                <w:rFonts w:ascii="Times New Roman" w:eastAsia="Times New Roman" w:hAnsi="Times New Roman" w:cs="Times New Roman"/>
                <w:sz w:val="24"/>
                <w:szCs w:val="24"/>
                <w:highlight w:val="yellow"/>
              </w:rPr>
            </w:rPrChange>
          </w:rPr>
          <w:delText>Ref. X</w:delText>
        </w:r>
        <w:commentRangeEnd w:id="1172"/>
        <w:r w:rsidR="00E327C9" w:rsidDel="003E18B0">
          <w:rPr>
            <w:rStyle w:val="Rimandocommento"/>
          </w:rPr>
          <w:commentReference w:id="1172"/>
        </w:r>
      </w:del>
      <w:r w:rsidRPr="00B02EDF">
        <w:rPr>
          <w:rFonts w:ascii="Times New Roman" w:eastAsia="Times New Roman" w:hAnsi="Times New Roman" w:cs="Times New Roman"/>
          <w:sz w:val="24"/>
          <w:szCs w:val="24"/>
        </w:rPr>
        <w:t xml:space="preserve">) for the extrapolation of the </w:t>
      </w:r>
      <w:r w:rsidRPr="00B02EDF">
        <w:rPr>
          <w:rFonts w:ascii="Times New Roman" w:eastAsia="Times New Roman" w:hAnsi="Times New Roman" w:cs="Times New Roman"/>
          <w:sz w:val="24"/>
          <w:szCs w:val="24"/>
        </w:rPr>
        <w:lastRenderedPageBreak/>
        <w:t>structural attitudes from the 3D model</w:t>
      </w:r>
      <w:ins w:id="1175" w:author="Eugenio Fazio" w:date="2025-01-31T18:10:00Z">
        <w:r w:rsidR="00BB0597">
          <w:rPr>
            <w:rFonts w:ascii="Times New Roman" w:eastAsia="Times New Roman" w:hAnsi="Times New Roman" w:cs="Times New Roman"/>
            <w:sz w:val="24"/>
            <w:szCs w:val="24"/>
          </w:rPr>
          <w:t xml:space="preserve"> (</w:t>
        </w:r>
        <w:r w:rsidR="00BB0597" w:rsidRPr="009D5A73">
          <w:rPr>
            <w:rFonts w:ascii="Times New Roman" w:eastAsia="Times New Roman" w:hAnsi="Times New Roman" w:cs="Times New Roman"/>
            <w:sz w:val="24"/>
            <w:szCs w:val="24"/>
          </w:rPr>
          <w:t xml:space="preserve">Fazio </w:t>
        </w:r>
        <w:del w:id="1176" w:author="Alberto D'Agostino" w:date="2025-02-03T09:55:00Z">
          <w:r w:rsidR="00BB0597" w:rsidRPr="00512436" w:rsidDel="00494CC8">
            <w:rPr>
              <w:rFonts w:ascii="Times New Roman" w:eastAsia="Times New Roman" w:hAnsi="Times New Roman" w:cs="Times New Roman"/>
              <w:sz w:val="24"/>
              <w:szCs w:val="24"/>
            </w:rPr>
            <w:delText>et al.</w:delText>
          </w:r>
        </w:del>
      </w:ins>
      <w:ins w:id="1177" w:author="Alberto D'Agostino" w:date="2025-02-03T09:55:00Z">
        <w:r w:rsidR="00494CC8" w:rsidRPr="00512436">
          <w:rPr>
            <w:rFonts w:ascii="Times New Roman" w:eastAsia="Times New Roman" w:hAnsi="Times New Roman" w:cs="Times New Roman"/>
            <w:i/>
            <w:sz w:val="24"/>
            <w:szCs w:val="24"/>
          </w:rPr>
          <w:t>et al.</w:t>
        </w:r>
      </w:ins>
      <w:ins w:id="1178" w:author="Eugenio Fazio" w:date="2025-01-31T18:10:00Z">
        <w:r w:rsidR="00BB0597" w:rsidRPr="00512436">
          <w:rPr>
            <w:rFonts w:ascii="Times New Roman" w:eastAsia="Times New Roman" w:hAnsi="Times New Roman" w:cs="Times New Roman"/>
            <w:sz w:val="24"/>
            <w:szCs w:val="24"/>
          </w:rPr>
          <w:t>, 2024</w:t>
        </w:r>
      </w:ins>
      <w:ins w:id="1179" w:author="Alberto D'Agostino" w:date="2025-02-03T11:03:00Z">
        <w:r w:rsidR="00512436" w:rsidRPr="00512436">
          <w:rPr>
            <w:rFonts w:ascii="Times New Roman" w:eastAsia="Times New Roman" w:hAnsi="Times New Roman" w:cs="Times New Roman"/>
            <w:sz w:val="24"/>
            <w:szCs w:val="24"/>
          </w:rPr>
          <w:t>a</w:t>
        </w:r>
      </w:ins>
      <w:ins w:id="1180" w:author="Eugenio Fazio" w:date="2025-01-31T18:10:00Z">
        <w:r w:rsidR="00BB0597">
          <w:rPr>
            <w:rFonts w:ascii="Times New Roman" w:eastAsia="Times New Roman" w:hAnsi="Times New Roman" w:cs="Times New Roman"/>
            <w:sz w:val="24"/>
            <w:szCs w:val="24"/>
          </w:rPr>
          <w:t>)</w:t>
        </w:r>
      </w:ins>
      <w:r w:rsidRPr="00B02EDF">
        <w:rPr>
          <w:rFonts w:ascii="Times New Roman" w:eastAsia="Times New Roman" w:hAnsi="Times New Roman" w:cs="Times New Roman"/>
          <w:sz w:val="24"/>
          <w:szCs w:val="24"/>
        </w:rPr>
        <w:t xml:space="preserve">. Finally, structural-related features at the outcrop- and micro-scale have been projected as lower hemisphere stereographic projection and as rose diagrams of the porphiroclasts orientation, respectively, using the software ArcStereoNet (Ortolano </w:t>
      </w:r>
      <w:del w:id="1181" w:author="Alberto D'Agostino" w:date="2025-02-03T09:55:00Z">
        <w:r w:rsidRPr="00B02EDF" w:rsidDel="00494CC8">
          <w:rPr>
            <w:rFonts w:ascii="Times New Roman" w:eastAsia="Times New Roman" w:hAnsi="Times New Roman" w:cs="Times New Roman"/>
            <w:sz w:val="24"/>
            <w:szCs w:val="24"/>
          </w:rPr>
          <w:delText>et al.</w:delText>
        </w:r>
      </w:del>
      <w:ins w:id="1182"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2021).</w:t>
      </w:r>
    </w:p>
    <w:p w14:paraId="00000160" w14:textId="3C9A15A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steeply dipping cliff along the Palmi coastline as well as the articulated structural features observable along the PSZ outcrops </w:t>
      </w:r>
      <w:r w:rsidR="00CB7437">
        <w:rPr>
          <w:rFonts w:ascii="Times New Roman" w:eastAsia="Times New Roman" w:hAnsi="Times New Roman" w:cs="Times New Roman"/>
          <w:sz w:val="24"/>
          <w:szCs w:val="24"/>
        </w:rPr>
        <w:t>required</w:t>
      </w:r>
      <w:r>
        <w:rPr>
          <w:rFonts w:ascii="Times New Roman" w:eastAsia="Times New Roman" w:hAnsi="Times New Roman" w:cs="Times New Roman"/>
          <w:sz w:val="24"/>
          <w:szCs w:val="24"/>
        </w:rPr>
        <w:t>, indeed, an aerial survey to assist in the field geological mapping and to acquire more robust orientation geological datasets (</w:t>
      </w:r>
      <w:r w:rsidRPr="009D5A73">
        <w:rPr>
          <w:rFonts w:ascii="Times New Roman" w:eastAsia="Times New Roman" w:hAnsi="Times New Roman" w:cs="Times New Roman"/>
          <w:sz w:val="24"/>
          <w:szCs w:val="24"/>
        </w:rPr>
        <w:t xml:space="preserve">Fazio </w:t>
      </w:r>
      <w:del w:id="1183" w:author="Alberto D'Agostino" w:date="2025-02-03T09:55:00Z">
        <w:r w:rsidRPr="00512436" w:rsidDel="00494CC8">
          <w:rPr>
            <w:rFonts w:ascii="Times New Roman" w:eastAsia="Times New Roman" w:hAnsi="Times New Roman" w:cs="Times New Roman"/>
            <w:sz w:val="24"/>
            <w:szCs w:val="24"/>
          </w:rPr>
          <w:delText>et al.</w:delText>
        </w:r>
      </w:del>
      <w:ins w:id="1184" w:author="Alberto D'Agostino" w:date="2025-02-03T09:55:00Z">
        <w:r w:rsidR="00494CC8" w:rsidRPr="00512436">
          <w:rPr>
            <w:rFonts w:ascii="Times New Roman" w:eastAsia="Times New Roman" w:hAnsi="Times New Roman" w:cs="Times New Roman"/>
            <w:i/>
            <w:sz w:val="24"/>
            <w:szCs w:val="24"/>
          </w:rPr>
          <w:t>et al.</w:t>
        </w:r>
      </w:ins>
      <w:r w:rsidRPr="00512436">
        <w:rPr>
          <w:rFonts w:ascii="Times New Roman" w:eastAsia="Times New Roman" w:hAnsi="Times New Roman" w:cs="Times New Roman"/>
          <w:sz w:val="24"/>
          <w:szCs w:val="24"/>
        </w:rPr>
        <w:t>, 2024</w:t>
      </w:r>
      <w:ins w:id="1185" w:author="Alberto D'Agostino" w:date="2025-02-03T11:08:00Z">
        <w:r w:rsidR="00512436" w:rsidRPr="00512436">
          <w:rPr>
            <w:rFonts w:ascii="Times New Roman" w:eastAsia="Times New Roman" w:hAnsi="Times New Roman" w:cs="Times New Roman"/>
            <w:sz w:val="24"/>
            <w:szCs w:val="24"/>
          </w:rPr>
          <w:t>a</w:t>
        </w:r>
      </w:ins>
      <w:r>
        <w:rPr>
          <w:rFonts w:ascii="Times New Roman" w:eastAsia="Times New Roman" w:hAnsi="Times New Roman" w:cs="Times New Roman"/>
          <w:sz w:val="24"/>
          <w:szCs w:val="24"/>
        </w:rPr>
        <w:t xml:space="preserve">). </w:t>
      </w:r>
    </w:p>
    <w:p w14:paraId="00000161" w14:textId="5E5E96B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first-time publication of this Multiscale Geological-Structural (MGS)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platform, it was decided to allow the interactive visualization of the </w:t>
      </w:r>
      <w:r w:rsidR="00A157CB">
        <w:rPr>
          <w:rFonts w:ascii="Times New Roman" w:eastAsia="Times New Roman" w:hAnsi="Times New Roman" w:cs="Times New Roman"/>
          <w:sz w:val="24"/>
          <w:szCs w:val="24"/>
        </w:rPr>
        <w:t>3D</w:t>
      </w:r>
      <w:r>
        <w:rPr>
          <w:rFonts w:ascii="Times New Roman" w:eastAsia="Times New Roman" w:hAnsi="Times New Roman" w:cs="Times New Roman"/>
          <w:sz w:val="24"/>
          <w:szCs w:val="24"/>
        </w:rPr>
        <w:t xml:space="preserve"> model of the Ulivarella stacks</w:t>
      </w:r>
      <w:r w:rsidR="00CB74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characterized by well-preserved structural features related to the deep-seated mylonitic activity of the PSZ (Fig. </w:t>
      </w:r>
      <w:r w:rsidR="00CB7437">
        <w:rPr>
          <w:rFonts w:ascii="Times New Roman" w:eastAsia="Times New Roman" w:hAnsi="Times New Roman" w:cs="Times New Roman"/>
          <w:sz w:val="24"/>
          <w:szCs w:val="24"/>
        </w:rPr>
        <w:t>17a</w:t>
      </w:r>
      <w:r w:rsidR="00593026">
        <w:rPr>
          <w:rFonts w:ascii="Times New Roman" w:eastAsia="Times New Roman" w:hAnsi="Times New Roman" w:cs="Times New Roman"/>
          <w:sz w:val="24"/>
          <w:szCs w:val="24"/>
        </w:rPr>
        <w:t>, b</w:t>
      </w:r>
      <w:r>
        <w:rPr>
          <w:rFonts w:ascii="Times New Roman" w:eastAsia="Times New Roman" w:hAnsi="Times New Roman" w:cs="Times New Roman"/>
          <w:sz w:val="24"/>
          <w:szCs w:val="24"/>
        </w:rPr>
        <w:t xml:space="preserve">). </w:t>
      </w:r>
    </w:p>
    <w:p w14:paraId="00000168" w14:textId="6DC8B4E2" w:rsidR="00696B80" w:rsidRDefault="00165A40"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AD81138" wp14:editId="46653D1D">
            <wp:extent cx="5962681" cy="834453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7401" cy="8351140"/>
                    </a:xfrm>
                    <a:prstGeom prst="rect">
                      <a:avLst/>
                    </a:prstGeom>
                    <a:noFill/>
                    <a:ln>
                      <a:noFill/>
                    </a:ln>
                  </pic:spPr>
                </pic:pic>
              </a:graphicData>
            </a:graphic>
          </wp:inline>
        </w:drawing>
      </w:r>
    </w:p>
    <w:p w14:paraId="00000169" w14:textId="1D4C29BF" w:rsidR="00696B80" w:rsidRDefault="00FA6F6E">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0DEA546A" wp14:editId="71B519AE">
                <wp:extent cx="6119495" cy="635"/>
                <wp:effectExtent l="0" t="0" r="0" b="0"/>
                <wp:docPr id="9" name="Casella di testo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BE00C7F" w14:textId="086E9209" w:rsidR="00FC2175" w:rsidRPr="006C3C6E" w:rsidRDefault="00FC2175"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17</w:t>
                              </w:r>
                            </w:fldSimple>
                            <w:r>
                              <w:t xml:space="preserve"> Geological structural maps of the a) Ulivarella Sta</w:t>
                            </w:r>
                            <w:ins w:id="1186" w:author="Gianfranco Di Pietro" w:date="2025-02-04T12:03:00Z" w16du:dateUtc="2025-02-04T11:03:00Z">
                              <w:r w:rsidR="008C3614">
                                <w:t>c</w:t>
                              </w:r>
                            </w:ins>
                            <w:r>
                              <w:t>k 1, and b) Ulivarella Sta</w:t>
                            </w:r>
                            <w:ins w:id="1187" w:author="Gianfranco Di Pietro" w:date="2025-02-04T12:03:00Z" w16du:dateUtc="2025-02-04T11:03:00Z">
                              <w:r w:rsidR="008C3614">
                                <w:t>c</w:t>
                              </w:r>
                            </w:ins>
                            <w:r>
                              <w:t xml:space="preserve">k 2, derived from the UAV surveys data produced </w:t>
                            </w:r>
                            <w:r w:rsidRPr="009D5A73">
                              <w:t>in Fazio et al. (2024</w:t>
                            </w:r>
                            <w:ins w:id="1188" w:author="Alberto D'Agostino" w:date="2025-02-03T11:09:00Z">
                              <w:r w:rsidR="00BF43C9" w:rsidRPr="007A27C0">
                                <w:t>a</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DEA546A" id="Casella di testo 9" o:spid="_x0000_s1031"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pjxGgIAAD8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" stroked="f">
                <v:textbox style="mso-fit-shape-to-text:t" inset="0,0,0,0">
                  <w:txbxContent>
                    <w:p w14:paraId="3BE00C7F" w14:textId="086E9209" w:rsidR="00FC2175" w:rsidRPr="006C3C6E" w:rsidRDefault="00FC2175" w:rsidP="00B02EDF">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17</w:t>
                      </w:r>
                      <w:r w:rsidR="0067076A">
                        <w:rPr>
                          <w:noProof/>
                        </w:rPr>
                        <w:fldChar w:fldCharType="end"/>
                      </w:r>
                      <w:r>
                        <w:t xml:space="preserve"> Geological structural maps of the a) </w:t>
                      </w:r>
                      <w:proofErr w:type="spellStart"/>
                      <w:r>
                        <w:t>Ulivarella</w:t>
                      </w:r>
                      <w:proofErr w:type="spellEnd"/>
                      <w:r>
                        <w:t xml:space="preserve"> Sta</w:t>
                      </w:r>
                      <w:ins w:id="1263" w:author="Gianfranco Di Pietro" w:date="2025-02-04T12:03:00Z" w16du:dateUtc="2025-02-04T11:03:00Z">
                        <w:r w:rsidR="008C3614">
                          <w:t>c</w:t>
                        </w:r>
                      </w:ins>
                      <w:r>
                        <w:t>k 1, and b) Ulivarella Sta</w:t>
                      </w:r>
                      <w:ins w:id="1264" w:author="Gianfranco Di Pietro" w:date="2025-02-04T12:03:00Z" w16du:dateUtc="2025-02-04T11:03:00Z">
                        <w:r w:rsidR="008C3614">
                          <w:t>c</w:t>
                        </w:r>
                      </w:ins>
                      <w:r>
                        <w:t xml:space="preserve">k 2, derived from the UAV surveys data produced </w:t>
                      </w:r>
                      <w:r w:rsidRPr="009D5A73">
                        <w:t>in Fazio et al. (2024</w:t>
                      </w:r>
                      <w:ins w:id="1265" w:author="Alberto D'Agostino" w:date="2025-02-03T11:09:00Z">
                        <w:r w:rsidR="00BF43C9" w:rsidRPr="007A27C0">
                          <w:t>a</w:t>
                        </w:r>
                      </w:ins>
                      <w:r>
                        <w:t>)</w:t>
                      </w:r>
                    </w:p>
                  </w:txbxContent>
                </v:textbox>
                <w10:anchorlock/>
              </v:shape>
            </w:pict>
          </mc:Fallback>
        </mc:AlternateContent>
      </w:r>
    </w:p>
    <w:p w14:paraId="00000182" w14:textId="3B52B4D8"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Three thin-section samples have then been </w:t>
      </w:r>
      <w:r w:rsidR="00157EB6">
        <w:rPr>
          <w:rFonts w:ascii="Times New Roman" w:eastAsia="Times New Roman" w:hAnsi="Times New Roman" w:cs="Times New Roman"/>
          <w:sz w:val="24"/>
          <w:szCs w:val="24"/>
        </w:rPr>
        <w:t>selected</w:t>
      </w:r>
      <w:r>
        <w:rPr>
          <w:rFonts w:ascii="Times New Roman" w:eastAsia="Times New Roman" w:hAnsi="Times New Roman" w:cs="Times New Roman"/>
          <w:sz w:val="24"/>
          <w:szCs w:val="24"/>
        </w:rPr>
        <w:t xml:space="preserve"> to interactively visualize the micro-structural derived features of the mylonitic process</w:t>
      </w:r>
      <w:r w:rsidR="00E30DF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0DF2">
        <w:rPr>
          <w:rFonts w:ascii="Times New Roman" w:eastAsia="Times New Roman" w:hAnsi="Times New Roman" w:cs="Times New Roman"/>
          <w:sz w:val="24"/>
          <w:szCs w:val="24"/>
        </w:rPr>
        <w:t xml:space="preserve">Specifically, </w:t>
      </w:r>
      <w:r>
        <w:rPr>
          <w:rFonts w:ascii="Times New Roman" w:eastAsia="Times New Roman" w:hAnsi="Times New Roman" w:cs="Times New Roman"/>
          <w:sz w:val="24"/>
          <w:szCs w:val="24"/>
        </w:rPr>
        <w:t xml:space="preserve">PAL11 </w:t>
      </w:r>
      <w:r w:rsidR="00E30DF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representative of the mylonitic evolution on the migmatitic paragneiss, PAL12a </w:t>
      </w:r>
      <w:r w:rsidR="007C590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useful to depict the rheological behavior of the mylonitic </w:t>
      </w:r>
      <w:r w:rsidR="00F20AFC">
        <w:rPr>
          <w:rFonts w:ascii="Times New Roman" w:eastAsia="Times New Roman" w:hAnsi="Times New Roman" w:cs="Times New Roman"/>
          <w:sz w:val="24"/>
          <w:szCs w:val="24"/>
        </w:rPr>
        <w:t>metacarbonate rocks</w:t>
      </w:r>
      <w:r>
        <w:rPr>
          <w:rFonts w:ascii="Times New Roman" w:eastAsia="Times New Roman" w:hAnsi="Times New Roman" w:cs="Times New Roman"/>
          <w:sz w:val="24"/>
          <w:szCs w:val="24"/>
        </w:rPr>
        <w:t xml:space="preserve">, and finally PAL 22 </w:t>
      </w:r>
      <w:r w:rsidR="007C5902">
        <w:rPr>
          <w:rFonts w:ascii="Times New Roman" w:eastAsia="Times New Roman" w:hAnsi="Times New Roman" w:cs="Times New Roman"/>
          <w:sz w:val="24"/>
          <w:szCs w:val="24"/>
        </w:rPr>
        <w:t>i</w:t>
      </w:r>
      <w:r>
        <w:rPr>
          <w:rFonts w:ascii="Times New Roman" w:eastAsia="Times New Roman" w:hAnsi="Times New Roman" w:cs="Times New Roman"/>
          <w:sz w:val="24"/>
          <w:szCs w:val="24"/>
        </w:rPr>
        <w:t>s representative of the mylonitic orthogneiss</w:t>
      </w:r>
      <w:r w:rsidR="00F20AFC">
        <w:rPr>
          <w:rFonts w:ascii="Times New Roman" w:eastAsia="Times New Roman" w:hAnsi="Times New Roman" w:cs="Times New Roman"/>
          <w:sz w:val="24"/>
          <w:szCs w:val="24"/>
        </w:rPr>
        <w:t xml:space="preserve"> (</w:t>
      </w:r>
      <w:r w:rsidR="00F20AFC" w:rsidRPr="00B02EDF">
        <w:rPr>
          <w:rFonts w:ascii="Times New Roman" w:eastAsia="Times New Roman" w:hAnsi="Times New Roman" w:cs="Times New Roman"/>
          <w:sz w:val="24"/>
          <w:szCs w:val="24"/>
        </w:rPr>
        <w:t>Fig</w:t>
      </w:r>
      <w:r w:rsidR="00F20AFC">
        <w:rPr>
          <w:rFonts w:ascii="Times New Roman" w:eastAsia="Times New Roman" w:hAnsi="Times New Roman" w:cs="Times New Roman"/>
          <w:sz w:val="24"/>
          <w:szCs w:val="24"/>
        </w:rPr>
        <w:t>.</w:t>
      </w:r>
      <w:r w:rsidR="007C5902">
        <w:rPr>
          <w:rFonts w:ascii="Times New Roman" w:eastAsia="Times New Roman" w:hAnsi="Times New Roman" w:cs="Times New Roman"/>
          <w:sz w:val="24"/>
          <w:szCs w:val="24"/>
        </w:rPr>
        <w:t>18</w:t>
      </w:r>
      <w:r w:rsidR="00F20AF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del w:id="1189" w:author="Gianfranco Di Pietro" w:date="2025-02-04T12:03:00Z" w16du:dateUtc="2025-02-04T11:03:00Z">
        <w:r w:rsidDel="006C5DF7">
          <w:rPr>
            <w:rFonts w:ascii="Times New Roman" w:eastAsia="Times New Roman" w:hAnsi="Times New Roman" w:cs="Times New Roman"/>
            <w:sz w:val="24"/>
            <w:szCs w:val="24"/>
          </w:rPr>
          <w:delText xml:space="preserve"> </w:delText>
        </w:r>
      </w:del>
    </w:p>
    <w:p w14:paraId="00000183" w14:textId="6EF09437" w:rsidR="00696B80" w:rsidRDefault="00734CE6" w:rsidP="00F6028E">
      <w:pPr>
        <w:spacing w:line="480" w:lineRule="auto"/>
        <w:jc w:val="center"/>
        <w:rPr>
          <w:rFonts w:ascii="Times New Roman" w:eastAsia="Times New Roman" w:hAnsi="Times New Roman" w:cs="Times New Roman"/>
          <w:sz w:val="24"/>
          <w:szCs w:val="24"/>
          <w:highlight w:val="yellow"/>
        </w:rPr>
      </w:pPr>
      <w:r>
        <w:rPr>
          <w:noProof/>
        </w:rPr>
        <w:drawing>
          <wp:inline distT="0" distB="0" distL="0" distR="0" wp14:anchorId="2CF0AF46" wp14:editId="63CD540A">
            <wp:extent cx="6119820" cy="5880100"/>
            <wp:effectExtent l="0" t="0" r="0" b="635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6119820" cy="5880100"/>
                    </a:xfrm>
                    <a:prstGeom prst="rect">
                      <a:avLst/>
                    </a:prstGeom>
                    <a:ln/>
                  </pic:spPr>
                </pic:pic>
              </a:graphicData>
            </a:graphic>
          </wp:inline>
        </w:drawing>
      </w:r>
    </w:p>
    <w:p w14:paraId="00000184" w14:textId="010EE2FE"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3326DC07" wp14:editId="74D3C365">
                <wp:extent cx="6119495" cy="635"/>
                <wp:effectExtent l="0" t="0" r="0" b="8255"/>
                <wp:docPr id="14" name="Casella di testo 14"/>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33C60AD" w14:textId="5F1F959E" w:rsidR="00FC2175" w:rsidRPr="00CA4E17" w:rsidRDefault="00FC2175" w:rsidP="00B02EDF">
                            <w:pPr>
                              <w:pStyle w:val="Didascalia"/>
                              <w:jc w:val="both"/>
                              <w:rPr>
                                <w:noProof/>
                              </w:rPr>
                            </w:pPr>
                            <w:r>
                              <w:t xml:space="preserve">Figure </w:t>
                            </w:r>
                            <w:fldSimple w:instr=" SEQ Figure \* ARABIC ">
                              <w:r>
                                <w:rPr>
                                  <w:noProof/>
                                </w:rPr>
                                <w:t>18</w:t>
                              </w:r>
                            </w:fldSimple>
                            <w:r>
                              <w:t xml:space="preserve"> </w:t>
                            </w:r>
                            <w:r w:rsidRPr="00F20AFC">
                              <w:t>High resolution thin section scans: a,c,e) Plane-polarized Light; b.d.f) Crossed-polarized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6DC07" id="Casella di testo 14" o:spid="_x0000_s1032"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" stroked="f">
                <v:textbox style="mso-fit-shape-to-text:t" inset="0,0,0,0">
                  <w:txbxContent>
                    <w:p w14:paraId="133C60AD" w14:textId="5F1F959E" w:rsidR="00FC2175" w:rsidRPr="00CA4E17" w:rsidRDefault="00FC2175" w:rsidP="00B02EDF">
                      <w:pPr>
                        <w:pStyle w:val="Didascalia"/>
                        <w:jc w:val="both"/>
                        <w:rPr>
                          <w:noProof/>
                        </w:rPr>
                      </w:pPr>
                      <w:r>
                        <w:t xml:space="preserve">Figure </w:t>
                      </w:r>
                      <w:r w:rsidR="0067076A">
                        <w:fldChar w:fldCharType="begin"/>
                      </w:r>
                      <w:r w:rsidR="0067076A">
                        <w:instrText xml:space="preserve"> SEQ Figure \* ARABIC </w:instrText>
                      </w:r>
                      <w:r w:rsidR="0067076A">
                        <w:fldChar w:fldCharType="separate"/>
                      </w:r>
                      <w:r>
                        <w:rPr>
                          <w:noProof/>
                        </w:rPr>
                        <w:t>18</w:t>
                      </w:r>
                      <w:r w:rsidR="0067076A">
                        <w:rPr>
                          <w:noProof/>
                        </w:rPr>
                        <w:fldChar w:fldCharType="end"/>
                      </w:r>
                      <w:r>
                        <w:t xml:space="preserve"> </w:t>
                      </w:r>
                      <w:r w:rsidRPr="00F20AFC">
                        <w:t xml:space="preserve">High resolution thin section scans: </w:t>
                      </w:r>
                      <w:proofErr w:type="gramStart"/>
                      <w:r w:rsidRPr="00F20AFC">
                        <w:t>a,c</w:t>
                      </w:r>
                      <w:proofErr w:type="gramEnd"/>
                      <w:r w:rsidRPr="00F20AFC">
                        <w:t>,e) Plane-polarized Light; b.d.f) Crossed-polarized Light</w:t>
                      </w:r>
                    </w:p>
                  </w:txbxContent>
                </v:textbox>
                <w10:anchorlock/>
              </v:shape>
            </w:pict>
          </mc:Fallback>
        </mc:AlternateContent>
      </w:r>
    </w:p>
    <w:p w14:paraId="00000198" w14:textId="39323DEC" w:rsidR="00696B80" w:rsidRDefault="002178AB" w:rsidP="00F6028E">
      <w:pPr>
        <w:spacing w:line="480" w:lineRule="auto"/>
        <w:jc w:val="center"/>
        <w:rPr>
          <w:rFonts w:ascii="Times New Roman" w:eastAsia="Times New Roman" w:hAnsi="Times New Roman" w:cs="Times New Roman"/>
          <w:sz w:val="24"/>
          <w:szCs w:val="24"/>
          <w:highlight w:val="yellow"/>
        </w:rPr>
      </w:pPr>
      <w:commentRangeStart w:id="1190"/>
      <w:commentRangeStart w:id="1191"/>
      <w:r>
        <w:rPr>
          <w:rFonts w:ascii="Times New Roman" w:eastAsia="Times New Roman" w:hAnsi="Times New Roman" w:cs="Times New Roman"/>
          <w:noProof/>
          <w:sz w:val="24"/>
          <w:szCs w:val="24"/>
          <w:highlight w:val="yellow"/>
        </w:rPr>
        <w:lastRenderedPageBreak/>
        <w:drawing>
          <wp:inline distT="0" distB="0" distL="0" distR="0" wp14:anchorId="3180F2C8" wp14:editId="550EDC92">
            <wp:extent cx="8343686" cy="5831169"/>
            <wp:effectExtent l="0" t="952"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rot="5400000">
                      <a:off x="0" y="0"/>
                      <a:ext cx="8367315" cy="5847683"/>
                    </a:xfrm>
                    <a:prstGeom prst="rect">
                      <a:avLst/>
                    </a:prstGeom>
                    <a:noFill/>
                    <a:ln>
                      <a:noFill/>
                    </a:ln>
                  </pic:spPr>
                </pic:pic>
              </a:graphicData>
            </a:graphic>
          </wp:inline>
        </w:drawing>
      </w:r>
      <w:commentRangeEnd w:id="1190"/>
      <w:r w:rsidR="00BB0597">
        <w:rPr>
          <w:rStyle w:val="Rimandocommento"/>
        </w:rPr>
        <w:commentReference w:id="1190"/>
      </w:r>
      <w:commentRangeEnd w:id="1191"/>
      <w:r w:rsidR="009E0817">
        <w:rPr>
          <w:rStyle w:val="Rimandocommento"/>
        </w:rPr>
        <w:commentReference w:id="1191"/>
      </w:r>
    </w:p>
    <w:p w14:paraId="00000199" w14:textId="77A014D3"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534BE5C7" wp14:editId="27C25690">
                <wp:extent cx="6061710" cy="635"/>
                <wp:effectExtent l="0" t="0" r="0" b="0"/>
                <wp:docPr id="15" name="Casella di testo 15"/>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D9774FE" w14:textId="7554DB37" w:rsidR="00FC2175" w:rsidRPr="00C87201" w:rsidRDefault="00FC2175"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19</w:t>
                              </w:r>
                            </w:fldSimple>
                            <w:r>
                              <w:t xml:space="preserve"> </w:t>
                            </w:r>
                            <w:ins w:id="1192" w:author="Alberto D'Agostino" w:date="2025-02-03T12:14:00Z">
                              <w:r w:rsidR="009E0817">
                                <w:t xml:space="preserve">(modified after Ortolano et al., 2020). </w:t>
                              </w:r>
                            </w:ins>
                            <w:r>
                              <w:t>M</w:t>
                            </w:r>
                            <w:r w:rsidRPr="00AD25D3">
                              <w:t xml:space="preserve">ineral phase classification </w:t>
                            </w:r>
                            <w:r>
                              <w:t xml:space="preserve">with </w:t>
                            </w:r>
                            <w:r w:rsidRPr="00AD25D3">
                              <w:t>mineral</w:t>
                            </w:r>
                            <w:r>
                              <w:t xml:space="preserve"> </w:t>
                            </w:r>
                            <w:r w:rsidRPr="00AD25D3">
                              <w:t>grain</w:t>
                            </w:r>
                            <w:ins w:id="1193" w:author="Gianfranco Di Pietro" w:date="2025-02-04T12:04:00Z" w16du:dateUtc="2025-02-04T11:04:00Z">
                              <w:r w:rsidR="006C5DF7">
                                <w:t xml:space="preserve"> </w:t>
                              </w:r>
                            </w:ins>
                            <w:r w:rsidRPr="00AD25D3">
                              <w:t xml:space="preserve">size distribution outputs </w:t>
                            </w:r>
                            <w:r>
                              <w:t>and distribution of the porphiroclast domains with their relative rose diagrams for</w:t>
                            </w:r>
                            <w:r w:rsidRPr="00AD25D3">
                              <w:t>: a) PAL11; b) PAL12a; and c) PAL22</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34BE5C7" id="Casella di testo 15" o:spid="_x0000_s1033" type="#_x0000_t202" style="width:47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" stroked="f">
                <v:textbox style="mso-fit-shape-to-text:t" inset="0,0,0,0">
                  <w:txbxContent>
                    <w:p w14:paraId="6D9774FE" w14:textId="7554DB37" w:rsidR="00FC2175" w:rsidRPr="00C87201" w:rsidRDefault="00FC2175" w:rsidP="00B02EDF">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19</w:t>
                      </w:r>
                      <w:r w:rsidR="0067076A">
                        <w:rPr>
                          <w:noProof/>
                        </w:rPr>
                        <w:fldChar w:fldCharType="end"/>
                      </w:r>
                      <w:r>
                        <w:t xml:space="preserve"> </w:t>
                      </w:r>
                      <w:ins w:id="1271" w:author="Alberto D'Agostino" w:date="2025-02-03T12:14:00Z">
                        <w:r w:rsidR="009E0817">
                          <w:t xml:space="preserve">(modified after </w:t>
                        </w:r>
                        <w:proofErr w:type="spellStart"/>
                        <w:r w:rsidR="009E0817">
                          <w:t>Ortolano</w:t>
                        </w:r>
                        <w:proofErr w:type="spellEnd"/>
                        <w:r w:rsidR="009E0817">
                          <w:t xml:space="preserve"> et al., 2020). </w:t>
                        </w:r>
                      </w:ins>
                      <w:r>
                        <w:t>M</w:t>
                      </w:r>
                      <w:r w:rsidRPr="00AD25D3">
                        <w:t xml:space="preserve">ineral phase classification </w:t>
                      </w:r>
                      <w:r>
                        <w:t xml:space="preserve">with </w:t>
                      </w:r>
                      <w:r w:rsidRPr="00AD25D3">
                        <w:t>mineral</w:t>
                      </w:r>
                      <w:r>
                        <w:t xml:space="preserve"> </w:t>
                      </w:r>
                      <w:r w:rsidRPr="00AD25D3">
                        <w:t>grain</w:t>
                      </w:r>
                      <w:ins w:id="1272" w:author="Gianfranco Di Pietro" w:date="2025-02-04T12:04:00Z" w16du:dateUtc="2025-02-04T11:04:00Z">
                        <w:r w:rsidR="006C5DF7">
                          <w:t xml:space="preserve"> </w:t>
                        </w:r>
                      </w:ins>
                      <w:r w:rsidRPr="00AD25D3">
                        <w:t xml:space="preserve">size distribution outputs </w:t>
                      </w:r>
                      <w:r>
                        <w:t>and distribution of the porphiroclast domains with their relative rose diagrams for</w:t>
                      </w:r>
                      <w:r w:rsidRPr="00AD25D3">
                        <w:t>: a) PAL11; b) PAL12a; and c) PAL22</w:t>
                      </w:r>
                      <w:r>
                        <w:t xml:space="preserve">.  </w:t>
                      </w:r>
                    </w:p>
                  </w:txbxContent>
                </v:textbox>
                <w10:anchorlock/>
              </v:shape>
            </w:pict>
          </mc:Fallback>
        </mc:AlternateContent>
      </w:r>
    </w:p>
    <w:p w14:paraId="0C44D0EA" w14:textId="3DFD4BC0" w:rsidR="00073E56" w:rsidRDefault="00073E56" w:rsidP="00073E56">
      <w:pPr>
        <w:spacing w:line="480" w:lineRule="auto"/>
        <w:jc w:val="both"/>
        <w:rPr>
          <w:rFonts w:ascii="Times New Roman" w:eastAsia="Times New Roman" w:hAnsi="Times New Roman" w:cs="Times New Roman"/>
          <w:sz w:val="24"/>
          <w:szCs w:val="24"/>
          <w:shd w:val="clear" w:color="auto" w:fill="E6B8AF"/>
        </w:rPr>
      </w:pPr>
      <w:r>
        <w:rPr>
          <w:rFonts w:ascii="Times New Roman" w:eastAsia="Times New Roman" w:hAnsi="Times New Roman" w:cs="Times New Roman"/>
          <w:sz w:val="24"/>
          <w:szCs w:val="24"/>
        </w:rPr>
        <w:lastRenderedPageBreak/>
        <w:t xml:space="preserve">The automatic digitation of the mineral grain constituents via optical high-resolution thin-section scans, together with the classification of the mineral phases via X-ray map analyses, permitted to obtain three distinct classified images (Fig 19). These classified images were used, in turn, to isolate the </w:t>
      </w:r>
      <w:del w:id="1194" w:author="Eugenio Fazio" w:date="2025-01-31T18:12:00Z">
        <w:r w:rsidDel="00BB0597">
          <w:rPr>
            <w:rFonts w:ascii="Times New Roman" w:eastAsia="Times New Roman" w:hAnsi="Times New Roman" w:cs="Times New Roman"/>
            <w:sz w:val="24"/>
            <w:szCs w:val="24"/>
          </w:rPr>
          <w:delText>porphiroclasts</w:delText>
        </w:r>
      </w:del>
      <w:ins w:id="1195" w:author="Eugenio Fazio" w:date="2025-01-31T18:12:00Z">
        <w:r w:rsidR="00BB0597">
          <w:rPr>
            <w:rFonts w:ascii="Times New Roman" w:eastAsia="Times New Roman" w:hAnsi="Times New Roman" w:cs="Times New Roman"/>
            <w:sz w:val="24"/>
            <w:szCs w:val="24"/>
          </w:rPr>
          <w:t>porphyroclasts</w:t>
        </w:r>
      </w:ins>
      <w:r>
        <w:rPr>
          <w:rFonts w:ascii="Times New Roman" w:eastAsia="Times New Roman" w:hAnsi="Times New Roman" w:cs="Times New Roman"/>
          <w:sz w:val="24"/>
          <w:szCs w:val="24"/>
        </w:rPr>
        <w:t xml:space="preserve">, subdivided per mineral type, from the rest of the rock constituents (Fig. 19). </w:t>
      </w:r>
    </w:p>
    <w:p w14:paraId="03C0D3B0" w14:textId="356FC758" w:rsidR="00AD25D3" w:rsidDel="006C5DF7" w:rsidRDefault="00AD25D3">
      <w:pPr>
        <w:spacing w:line="480" w:lineRule="auto"/>
        <w:jc w:val="both"/>
        <w:rPr>
          <w:ins w:id="1196" w:author="Eugenio Fazio" w:date="2025-01-31T18:12:00Z"/>
          <w:del w:id="1197" w:author="Gianfranco Di Pietro" w:date="2025-02-04T12:05:00Z" w16du:dateUtc="2025-02-04T11:05: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taking advantage </w:t>
      </w:r>
      <w:r w:rsidRPr="00F20AFC">
        <w:rPr>
          <w:rFonts w:ascii="Times New Roman" w:eastAsia="Times New Roman" w:hAnsi="Times New Roman" w:cs="Times New Roman"/>
          <w:sz w:val="24"/>
          <w:szCs w:val="24"/>
        </w:rPr>
        <w:t>of</w:t>
      </w:r>
      <w:r w:rsidRPr="00F6028E">
        <w:rPr>
          <w:rFonts w:ascii="Times New Roman" w:eastAsia="Times New Roman" w:hAnsi="Times New Roman" w:cs="Times New Roman"/>
          <w:sz w:val="24"/>
          <w:szCs w:val="24"/>
        </w:rPr>
        <w:t xml:space="preserve"> the method of the minimum bounding box (e.g., Visalli </w:t>
      </w:r>
      <w:del w:id="1198" w:author="Alberto D'Agostino" w:date="2025-02-03T09:55:00Z">
        <w:r w:rsidRPr="00F6028E" w:rsidDel="00494CC8">
          <w:rPr>
            <w:rFonts w:ascii="Times New Roman" w:eastAsia="Times New Roman" w:hAnsi="Times New Roman" w:cs="Times New Roman"/>
            <w:sz w:val="24"/>
            <w:szCs w:val="24"/>
          </w:rPr>
          <w:delText>et al.</w:delText>
        </w:r>
      </w:del>
      <w:ins w:id="1199" w:author="Alberto D'Agostino" w:date="2025-02-03T09:55:00Z">
        <w:r w:rsidR="00494CC8" w:rsidRPr="00494CC8">
          <w:rPr>
            <w:rFonts w:ascii="Times New Roman" w:eastAsia="Times New Roman" w:hAnsi="Times New Roman" w:cs="Times New Roman"/>
            <w:i/>
            <w:sz w:val="24"/>
            <w:szCs w:val="24"/>
          </w:rPr>
          <w:t>et al.</w:t>
        </w:r>
      </w:ins>
      <w:r w:rsidRPr="00F6028E">
        <w:rPr>
          <w:rFonts w:ascii="Times New Roman" w:eastAsia="Times New Roman" w:hAnsi="Times New Roman" w:cs="Times New Roman"/>
          <w:sz w:val="24"/>
          <w:szCs w:val="24"/>
        </w:rPr>
        <w:t>, 2021), this last step allowed</w:t>
      </w:r>
      <w:r w:rsidR="008619B1" w:rsidRPr="00F6028E">
        <w:rPr>
          <w:rFonts w:ascii="Times New Roman" w:eastAsia="Times New Roman" w:hAnsi="Times New Roman" w:cs="Times New Roman"/>
          <w:sz w:val="24"/>
          <w:szCs w:val="24"/>
        </w:rPr>
        <w:t>, in turn,</w:t>
      </w:r>
      <w:r w:rsidRPr="00F6028E">
        <w:rPr>
          <w:rFonts w:ascii="Times New Roman" w:eastAsia="Times New Roman" w:hAnsi="Times New Roman" w:cs="Times New Roman"/>
          <w:sz w:val="24"/>
          <w:szCs w:val="24"/>
        </w:rPr>
        <w:t xml:space="preserve"> for the generation of both weighted (i.e., normalized to the area of mineral grains) and unweighted rose diagrams</w:t>
      </w:r>
      <w:r w:rsidR="00DE68DE">
        <w:rPr>
          <w:rFonts w:ascii="Times New Roman" w:eastAsia="Times New Roman" w:hAnsi="Times New Roman" w:cs="Times New Roman"/>
          <w:sz w:val="24"/>
          <w:szCs w:val="24"/>
        </w:rPr>
        <w:t xml:space="preserve"> (</w:t>
      </w:r>
      <w:r w:rsidR="00325F0A">
        <w:rPr>
          <w:rFonts w:ascii="Times New Roman" w:eastAsia="Times New Roman" w:hAnsi="Times New Roman" w:cs="Times New Roman"/>
          <w:sz w:val="24"/>
          <w:szCs w:val="24"/>
        </w:rPr>
        <w:t xml:space="preserve">e.g., </w:t>
      </w:r>
      <w:r w:rsidR="00DE68DE">
        <w:rPr>
          <w:rFonts w:ascii="Times New Roman" w:eastAsia="Times New Roman" w:hAnsi="Times New Roman" w:cs="Times New Roman"/>
          <w:sz w:val="24"/>
          <w:szCs w:val="24"/>
        </w:rPr>
        <w:t xml:space="preserve">Ortolano </w:t>
      </w:r>
      <w:del w:id="1200" w:author="Alberto D'Agostino" w:date="2025-02-03T09:55:00Z">
        <w:r w:rsidR="00DE68DE" w:rsidDel="00494CC8">
          <w:rPr>
            <w:rFonts w:ascii="Times New Roman" w:eastAsia="Times New Roman" w:hAnsi="Times New Roman" w:cs="Times New Roman"/>
            <w:sz w:val="24"/>
            <w:szCs w:val="24"/>
          </w:rPr>
          <w:delText>et al.</w:delText>
        </w:r>
      </w:del>
      <w:ins w:id="1201" w:author="Alberto D'Agostino" w:date="2025-02-03T09:55:00Z">
        <w:r w:rsidR="00494CC8" w:rsidRPr="00494CC8">
          <w:rPr>
            <w:rFonts w:ascii="Times New Roman" w:eastAsia="Times New Roman" w:hAnsi="Times New Roman" w:cs="Times New Roman"/>
            <w:i/>
            <w:sz w:val="24"/>
            <w:szCs w:val="24"/>
          </w:rPr>
          <w:t>et al.</w:t>
        </w:r>
      </w:ins>
      <w:r w:rsidR="00DE68DE">
        <w:rPr>
          <w:rFonts w:ascii="Times New Roman" w:eastAsia="Times New Roman" w:hAnsi="Times New Roman" w:cs="Times New Roman"/>
          <w:sz w:val="24"/>
          <w:szCs w:val="24"/>
        </w:rPr>
        <w:t>, 2021)</w:t>
      </w:r>
      <w:r w:rsidRPr="00F6028E">
        <w:rPr>
          <w:rFonts w:ascii="Times New Roman" w:eastAsia="Times New Roman" w:hAnsi="Times New Roman" w:cs="Times New Roman"/>
          <w:sz w:val="24"/>
          <w:szCs w:val="24"/>
        </w:rPr>
        <w:t xml:space="preserve">, which display the orientation of the long axis of the classified </w:t>
      </w:r>
      <w:del w:id="1202" w:author="Eugenio Fazio" w:date="2025-01-31T18:12:00Z">
        <w:r w:rsidRPr="00F6028E" w:rsidDel="00BB0597">
          <w:rPr>
            <w:rFonts w:ascii="Times New Roman" w:eastAsia="Times New Roman" w:hAnsi="Times New Roman" w:cs="Times New Roman"/>
            <w:sz w:val="24"/>
            <w:szCs w:val="24"/>
          </w:rPr>
          <w:delText>porphiroclasts</w:delText>
        </w:r>
      </w:del>
      <w:ins w:id="1203" w:author="Eugenio Fazio" w:date="2025-01-31T18:12:00Z">
        <w:r w:rsidR="00BB0597" w:rsidRPr="00F6028E">
          <w:rPr>
            <w:rFonts w:ascii="Times New Roman" w:eastAsia="Times New Roman" w:hAnsi="Times New Roman" w:cs="Times New Roman"/>
            <w:sz w:val="24"/>
            <w:szCs w:val="24"/>
          </w:rPr>
          <w:t>porph</w:t>
        </w:r>
        <w:r w:rsidR="00BB0597">
          <w:rPr>
            <w:rFonts w:ascii="Times New Roman" w:eastAsia="Times New Roman" w:hAnsi="Times New Roman" w:cs="Times New Roman"/>
            <w:sz w:val="24"/>
            <w:szCs w:val="24"/>
          </w:rPr>
          <w:t>y</w:t>
        </w:r>
        <w:r w:rsidR="00BB0597" w:rsidRPr="00F6028E">
          <w:rPr>
            <w:rFonts w:ascii="Times New Roman" w:eastAsia="Times New Roman" w:hAnsi="Times New Roman" w:cs="Times New Roman"/>
            <w:sz w:val="24"/>
            <w:szCs w:val="24"/>
          </w:rPr>
          <w:t>roclasts</w:t>
        </w:r>
      </w:ins>
      <w:r w:rsidRPr="00F6028E">
        <w:rPr>
          <w:rFonts w:ascii="Times New Roman" w:eastAsia="Times New Roman" w:hAnsi="Times New Roman" w:cs="Times New Roman"/>
          <w:sz w:val="24"/>
          <w:szCs w:val="24"/>
        </w:rPr>
        <w:t xml:space="preserve">. The obtained plots were then exported as SVG images to be used into the MGS Web-GIS platform </w:t>
      </w:r>
      <w:r w:rsidRPr="00B02EDF">
        <w:rPr>
          <w:rFonts w:ascii="Times New Roman" w:eastAsia="Times New Roman" w:hAnsi="Times New Roman" w:cs="Times New Roman"/>
          <w:sz w:val="24"/>
          <w:szCs w:val="24"/>
        </w:rPr>
        <w:t>(Fig. 7).</w:t>
      </w:r>
    </w:p>
    <w:p w14:paraId="73C3C23F" w14:textId="77777777" w:rsidR="00BB0597" w:rsidDel="006C5DF7" w:rsidRDefault="00BB0597">
      <w:pPr>
        <w:spacing w:line="480" w:lineRule="auto"/>
        <w:jc w:val="both"/>
        <w:rPr>
          <w:del w:id="1204" w:author="Gianfranco Di Pietro" w:date="2025-02-04T12:05:00Z" w16du:dateUtc="2025-02-04T11:05:00Z"/>
          <w:rFonts w:ascii="Times New Roman" w:eastAsia="Times New Roman" w:hAnsi="Times New Roman" w:cs="Times New Roman"/>
          <w:b/>
          <w:sz w:val="24"/>
          <w:szCs w:val="24"/>
        </w:rPr>
      </w:pPr>
    </w:p>
    <w:p w14:paraId="57370ED5" w14:textId="219E711F" w:rsidR="006C5DF7" w:rsidRPr="006C5DF7" w:rsidDel="004B6430" w:rsidRDefault="00734CE6">
      <w:pPr>
        <w:spacing w:line="480" w:lineRule="auto"/>
        <w:jc w:val="both"/>
        <w:rPr>
          <w:del w:id="1205" w:author="Gianfranco Di Pietro" w:date="2025-02-05T10:18:00Z" w16du:dateUtc="2025-02-05T09:18:00Z"/>
          <w:lang w:val="en-AU" w:eastAsia="en-AU"/>
          <w:rPrChange w:id="1206" w:author="Gianfranco Di Pietro" w:date="2025-02-04T12:05:00Z" w16du:dateUtc="2025-02-04T11:05:00Z">
            <w:rPr>
              <w:del w:id="1207" w:author="Gianfranco Di Pietro" w:date="2025-02-05T10:18:00Z" w16du:dateUtc="2025-02-05T09:18:00Z"/>
              <w:b/>
            </w:rPr>
          </w:rPrChange>
        </w:rPr>
      </w:pPr>
      <w:del w:id="1208" w:author="Gianfranco Di Pietro" w:date="2025-02-04T12:05:00Z" w16du:dateUtc="2025-02-04T11:05:00Z">
        <w:r w:rsidDel="006C5DF7">
          <w:rPr>
            <w:b/>
          </w:rPr>
          <w:delText>Description of degradation risk</w:delText>
        </w:r>
      </w:del>
    </w:p>
    <w:p w14:paraId="000001A6" w14:textId="6C023429" w:rsidR="00696B80" w:rsidRPr="00FA7D7D" w:rsidDel="004B6430" w:rsidRDefault="00734CE6">
      <w:pPr>
        <w:spacing w:line="480" w:lineRule="auto"/>
        <w:jc w:val="both"/>
        <w:rPr>
          <w:del w:id="1209" w:author="Gianfranco Di Pietro" w:date="2025-02-05T10:18:00Z" w16du:dateUtc="2025-02-05T09:18:00Z"/>
          <w:rFonts w:ascii="Times New Roman" w:eastAsia="Times New Roman" w:hAnsi="Times New Roman" w:cs="Times New Roman"/>
          <w:sz w:val="24"/>
          <w:szCs w:val="24"/>
        </w:rPr>
      </w:pPr>
      <w:del w:id="1210" w:author="Gianfranco Di Pietro" w:date="2025-02-05T10:18:00Z" w16du:dateUtc="2025-02-05T09:18:00Z">
        <w:r w:rsidRPr="000E39D7" w:rsidDel="004B6430">
          <w:rPr>
            <w:rFonts w:ascii="Times New Roman" w:eastAsia="Times New Roman" w:hAnsi="Times New Roman" w:cs="Times New Roman"/>
            <w:sz w:val="24"/>
            <w:szCs w:val="24"/>
          </w:rPr>
          <w:delText>The risk of natural degradation of the study case area is medium to high, given its proximity to an area classified as a P4 hazard in the regional plane of the natural hazards (</w:delText>
        </w:r>
      </w:del>
      <w:commentRangeStart w:id="1211"/>
      <w:del w:id="1212" w:author="Gianfranco Di Pietro" w:date="2025-02-05T10:12:00Z" w16du:dateUtc="2025-02-05T09:12:00Z">
        <w:r w:rsidRPr="000E39D7" w:rsidDel="005E5925">
          <w:rPr>
            <w:rFonts w:ascii="Times New Roman" w:eastAsia="Times New Roman" w:hAnsi="Times New Roman" w:cs="Times New Roman"/>
            <w:sz w:val="24"/>
            <w:szCs w:val="24"/>
          </w:rPr>
          <w:delText>Piano di Assetto Idrogeologico - PAI</w:delText>
        </w:r>
        <w:commentRangeEnd w:id="1211"/>
        <w:r w:rsidR="00BB0597" w:rsidRPr="000E39D7" w:rsidDel="005E5925">
          <w:rPr>
            <w:rStyle w:val="Rimandocommento"/>
          </w:rPr>
          <w:commentReference w:id="1211"/>
        </w:r>
        <w:r w:rsidRPr="000E39D7" w:rsidDel="005E5925">
          <w:rPr>
            <w:rFonts w:ascii="Times New Roman" w:eastAsia="Times New Roman" w:hAnsi="Times New Roman" w:cs="Times New Roman"/>
            <w:sz w:val="24"/>
            <w:szCs w:val="24"/>
          </w:rPr>
          <w:delText>)</w:delText>
        </w:r>
      </w:del>
      <w:del w:id="1213" w:author="Gianfranco Di Pietro" w:date="2025-02-05T10:18:00Z" w16du:dateUtc="2025-02-05T09:18:00Z">
        <w:r w:rsidRPr="000E39D7" w:rsidDel="004B6430">
          <w:rPr>
            <w:rFonts w:ascii="Times New Roman" w:eastAsia="Times New Roman" w:hAnsi="Times New Roman" w:cs="Times New Roman"/>
            <w:sz w:val="24"/>
            <w:szCs w:val="24"/>
          </w:rPr>
          <w:delText xml:space="preserve"> and because of the imminent risk of collapse of the cliff that dominates part of the beach in front of the stacks. Moreover, the area is subject in the summer months to a significant anthropic impact given by the crowded beach. Tourist flow should certainly be managed more consciously. For all the above reasons, it is thought that it is necessary for an appropriate plan of intervention of safety and conscious use, identifying with urgency and in consultation also with scientific institutions the specific areas to be safeguarded.</w:delText>
        </w:r>
      </w:del>
    </w:p>
    <w:p w14:paraId="000001A7" w14:textId="6CA3A765" w:rsidR="00696B80" w:rsidRDefault="00734CE6">
      <w:pPr>
        <w:spacing w:line="480" w:lineRule="auto"/>
        <w:jc w:val="both"/>
        <w:pPrChange w:id="1214" w:author="Gianfranco Di Pietro" w:date="2025-02-05T10:18:00Z" w16du:dateUtc="2025-02-05T09:18:00Z">
          <w:pPr>
            <w:pStyle w:val="Titolo1"/>
            <w:spacing w:line="480" w:lineRule="auto"/>
            <w:ind w:left="1" w:hanging="3"/>
          </w:pPr>
        </w:pPrChange>
      </w:pPr>
      <w:bookmarkStart w:id="1215" w:name="_heading=h.y1g9hynee12" w:colFirst="0" w:colLast="0"/>
      <w:bookmarkEnd w:id="1215"/>
      <w:r>
        <w:t>Discussions/Conclusions</w:t>
      </w:r>
    </w:p>
    <w:p w14:paraId="1501EF7F" w14:textId="25DA83E6" w:rsidR="00B9444F" w:rsidRDefault="00B9444F" w:rsidP="00C12AB1">
      <w:pPr>
        <w:spacing w:line="480" w:lineRule="auto"/>
        <w:jc w:val="both"/>
        <w:rPr>
          <w:rFonts w:ascii="Times New Roman" w:eastAsia="Times New Roman" w:hAnsi="Times New Roman" w:cs="Times New Roman"/>
          <w:sz w:val="24"/>
          <w:szCs w:val="24"/>
          <w:lang w:val="en-US"/>
        </w:rPr>
      </w:pPr>
      <w:bookmarkStart w:id="1216" w:name="_heading=h.xu8cpgjpt2pc" w:colFirst="0" w:colLast="0"/>
      <w:bookmarkEnd w:id="1216"/>
      <w:r w:rsidRPr="00B02EDF">
        <w:rPr>
          <w:rFonts w:ascii="Times New Roman" w:eastAsia="Times New Roman" w:hAnsi="Times New Roman" w:cs="Times New Roman"/>
          <w:sz w:val="24"/>
          <w:szCs w:val="24"/>
          <w:lang w:val="en-US"/>
        </w:rPr>
        <w:t xml:space="preserve">The digital transition of spatial geo-data is one of the most challenging aims in the framework of the international innovative strategies and the interoperability of data through geoportals is a primary objective. In this view, the present work </w:t>
      </w:r>
      <w:r w:rsidR="00151579">
        <w:rPr>
          <w:rFonts w:ascii="Times New Roman" w:eastAsia="Times New Roman" w:hAnsi="Times New Roman" w:cs="Times New Roman"/>
          <w:sz w:val="24"/>
          <w:szCs w:val="24"/>
          <w:lang w:val="en-US"/>
        </w:rPr>
        <w:t>permitted</w:t>
      </w:r>
      <w:r w:rsidRPr="00B02EDF">
        <w:rPr>
          <w:rFonts w:ascii="Times New Roman" w:eastAsia="Times New Roman" w:hAnsi="Times New Roman" w:cs="Times New Roman"/>
          <w:sz w:val="24"/>
          <w:szCs w:val="24"/>
          <w:lang w:val="en-US"/>
        </w:rPr>
        <w:t xml:space="preserve"> to obtain differently scaled geo-structural maps on an interoperable web platform where, each point of the sample or model layer has been linked to its own microscale geological dataset and each grain of a specific sample, opportunely vectorized and classified per mineral type, is also characterize by its own fabric related features.</w:t>
      </w:r>
    </w:p>
    <w:p w14:paraId="64368324" w14:textId="1EF7527A" w:rsidR="00504BD6" w:rsidRDefault="00FA7D7D" w:rsidP="009E0817">
      <w:pPr>
        <w:spacing w:line="480" w:lineRule="auto"/>
        <w:jc w:val="both"/>
        <w:rPr>
          <w:rFonts w:ascii="Times New Roman" w:eastAsia="Times New Roman" w:hAnsi="Times New Roman" w:cs="Times New Roman"/>
          <w:sz w:val="24"/>
          <w:szCs w:val="24"/>
          <w:lang w:val="en-US"/>
        </w:rPr>
      </w:pPr>
      <w:r w:rsidRPr="00FA7D7D">
        <w:rPr>
          <w:rFonts w:ascii="Times New Roman" w:eastAsia="Times New Roman" w:hAnsi="Times New Roman" w:cs="Times New Roman"/>
          <w:sz w:val="24"/>
          <w:szCs w:val="24"/>
          <w:lang w:val="en-US"/>
        </w:rPr>
        <w:t xml:space="preserve">Using the </w:t>
      </w:r>
      <w:r w:rsidR="00F51D23" w:rsidRPr="00FA7D7D">
        <w:rPr>
          <w:rFonts w:ascii="Times New Roman" w:eastAsia="Times New Roman" w:hAnsi="Times New Roman" w:cs="Times New Roman"/>
          <w:sz w:val="24"/>
          <w:szCs w:val="24"/>
          <w:lang w:val="en-US"/>
        </w:rPr>
        <w:t>methodology</w:t>
      </w:r>
      <w:r w:rsidRPr="00FA7D7D">
        <w:rPr>
          <w:rFonts w:ascii="Times New Roman" w:eastAsia="Times New Roman" w:hAnsi="Times New Roman" w:cs="Times New Roman"/>
          <w:sz w:val="24"/>
          <w:szCs w:val="24"/>
          <w:lang w:val="en-US"/>
        </w:rPr>
        <w:t xml:space="preserve"> illustrated in previous paragraph, we have </w:t>
      </w:r>
      <w:r w:rsidR="00664E56" w:rsidRPr="00FA7D7D">
        <w:rPr>
          <w:rFonts w:ascii="Times New Roman" w:eastAsia="Times New Roman" w:hAnsi="Times New Roman" w:cs="Times New Roman"/>
          <w:sz w:val="24"/>
          <w:szCs w:val="24"/>
          <w:lang w:val="en-US"/>
        </w:rPr>
        <w:t>conducted</w:t>
      </w:r>
      <w:r w:rsidRPr="00FA7D7D">
        <w:rPr>
          <w:rFonts w:ascii="Times New Roman" w:eastAsia="Times New Roman" w:hAnsi="Times New Roman" w:cs="Times New Roman"/>
          <w:sz w:val="24"/>
          <w:szCs w:val="24"/>
          <w:lang w:val="en-US"/>
        </w:rPr>
        <w:t xml:space="preserve"> an experiment in the </w:t>
      </w:r>
      <w:del w:id="1217" w:author="Eugenio Fazio" w:date="2025-01-31T18:13:00Z">
        <w:r w:rsidRPr="00FA7D7D" w:rsidDel="00BB0597">
          <w:rPr>
            <w:rFonts w:ascii="Times New Roman" w:eastAsia="Times New Roman" w:hAnsi="Times New Roman" w:cs="Times New Roman"/>
            <w:sz w:val="24"/>
            <w:szCs w:val="24"/>
            <w:lang w:val="en-US"/>
          </w:rPr>
          <w:delText xml:space="preserve">Case </w:delText>
        </w:r>
      </w:del>
      <w:ins w:id="1218" w:author="Eugenio Fazio" w:date="2025-01-31T18:13:00Z">
        <w:r w:rsidR="00BB0597">
          <w:rPr>
            <w:rFonts w:ascii="Times New Roman" w:eastAsia="Times New Roman" w:hAnsi="Times New Roman" w:cs="Times New Roman"/>
            <w:sz w:val="24"/>
            <w:szCs w:val="24"/>
            <w:lang w:val="en-US"/>
          </w:rPr>
          <w:t>c</w:t>
        </w:r>
        <w:r w:rsidR="00BB0597" w:rsidRPr="00FA7D7D">
          <w:rPr>
            <w:rFonts w:ascii="Times New Roman" w:eastAsia="Times New Roman" w:hAnsi="Times New Roman" w:cs="Times New Roman"/>
            <w:sz w:val="24"/>
            <w:szCs w:val="24"/>
            <w:lang w:val="en-US"/>
          </w:rPr>
          <w:t xml:space="preserve">ase </w:t>
        </w:r>
      </w:ins>
      <w:r w:rsidRPr="00FA7D7D">
        <w:rPr>
          <w:rFonts w:ascii="Times New Roman" w:eastAsia="Times New Roman" w:hAnsi="Times New Roman" w:cs="Times New Roman"/>
          <w:sz w:val="24"/>
          <w:szCs w:val="24"/>
          <w:lang w:val="en-US"/>
        </w:rPr>
        <w:t xml:space="preserve">study of </w:t>
      </w:r>
      <w:ins w:id="1219" w:author="Eugenio Fazio" w:date="2025-01-31T18:13:00Z">
        <w:r w:rsidR="00BB0597">
          <w:rPr>
            <w:rFonts w:ascii="Times New Roman" w:eastAsia="Times New Roman" w:hAnsi="Times New Roman" w:cs="Times New Roman"/>
            <w:sz w:val="24"/>
            <w:szCs w:val="24"/>
            <w:lang w:val="en-US"/>
          </w:rPr>
          <w:t xml:space="preserve">the </w:t>
        </w:r>
      </w:ins>
      <w:r w:rsidRPr="00FA7D7D">
        <w:rPr>
          <w:rFonts w:ascii="Times New Roman" w:eastAsia="Times New Roman" w:hAnsi="Times New Roman" w:cs="Times New Roman"/>
          <w:sz w:val="24"/>
          <w:szCs w:val="24"/>
          <w:lang w:val="en-US"/>
        </w:rPr>
        <w:t xml:space="preserve">Palmi Shear </w:t>
      </w:r>
      <w:r w:rsidR="00151579">
        <w:rPr>
          <w:rFonts w:ascii="Times New Roman" w:eastAsia="Times New Roman" w:hAnsi="Times New Roman" w:cs="Times New Roman"/>
          <w:sz w:val="24"/>
          <w:szCs w:val="24"/>
          <w:lang w:val="en-US"/>
        </w:rPr>
        <w:t>Z</w:t>
      </w:r>
      <w:r w:rsidRPr="00FA7D7D">
        <w:rPr>
          <w:rFonts w:ascii="Times New Roman" w:eastAsia="Times New Roman" w:hAnsi="Times New Roman" w:cs="Times New Roman"/>
          <w:sz w:val="24"/>
          <w:szCs w:val="24"/>
          <w:lang w:val="en-US"/>
        </w:rPr>
        <w:t>one</w:t>
      </w:r>
      <w:ins w:id="1220" w:author="Eugenio Fazio" w:date="2025-01-31T18:13:00Z">
        <w:r w:rsidR="00BB0597">
          <w:rPr>
            <w:rFonts w:ascii="Times New Roman" w:eastAsia="Times New Roman" w:hAnsi="Times New Roman" w:cs="Times New Roman"/>
            <w:sz w:val="24"/>
            <w:szCs w:val="24"/>
            <w:lang w:val="en-US"/>
          </w:rPr>
          <w:t xml:space="preserve"> (southern Calabria, Italy</w:t>
        </w:r>
      </w:ins>
      <w:ins w:id="1221" w:author="Eugenio Fazio" w:date="2025-01-31T18:14:00Z">
        <w:r w:rsidR="00BB0597">
          <w:rPr>
            <w:rFonts w:ascii="Times New Roman" w:eastAsia="Times New Roman" w:hAnsi="Times New Roman" w:cs="Times New Roman"/>
            <w:sz w:val="24"/>
            <w:szCs w:val="24"/>
            <w:lang w:val="en-US"/>
          </w:rPr>
          <w:t xml:space="preserve">; </w:t>
        </w:r>
        <w:r w:rsidR="00BB0597" w:rsidRPr="009D5A73">
          <w:rPr>
            <w:rFonts w:ascii="Times New Roman" w:eastAsia="Times New Roman" w:hAnsi="Times New Roman" w:cs="Times New Roman"/>
            <w:sz w:val="24"/>
            <w:szCs w:val="24"/>
            <w:lang w:val="en-US"/>
          </w:rPr>
          <w:t xml:space="preserve">Fazio </w:t>
        </w:r>
        <w:del w:id="1222" w:author="Alberto D'Agostino" w:date="2025-02-03T09:55:00Z">
          <w:r w:rsidR="00BB0597" w:rsidRPr="00512436" w:rsidDel="00494CC8">
            <w:rPr>
              <w:rFonts w:ascii="Times New Roman" w:eastAsia="Times New Roman" w:hAnsi="Times New Roman" w:cs="Times New Roman"/>
              <w:sz w:val="24"/>
              <w:szCs w:val="24"/>
              <w:lang w:val="en-US"/>
            </w:rPr>
            <w:delText>et al.</w:delText>
          </w:r>
        </w:del>
      </w:ins>
      <w:ins w:id="1223" w:author="Alberto D'Agostino" w:date="2025-02-03T09:55:00Z">
        <w:r w:rsidR="00494CC8" w:rsidRPr="00512436">
          <w:rPr>
            <w:rFonts w:ascii="Times New Roman" w:eastAsia="Times New Roman" w:hAnsi="Times New Roman" w:cs="Times New Roman"/>
            <w:i/>
            <w:sz w:val="24"/>
            <w:szCs w:val="24"/>
            <w:lang w:val="en-US"/>
          </w:rPr>
          <w:t>et al.</w:t>
        </w:r>
      </w:ins>
      <w:ins w:id="1224" w:author="Eugenio Fazio" w:date="2025-01-31T18:14:00Z">
        <w:r w:rsidR="00BB0597" w:rsidRPr="00512436">
          <w:rPr>
            <w:rFonts w:ascii="Times New Roman" w:eastAsia="Times New Roman" w:hAnsi="Times New Roman" w:cs="Times New Roman"/>
            <w:sz w:val="24"/>
            <w:szCs w:val="24"/>
            <w:lang w:val="en-US"/>
          </w:rPr>
          <w:t>, 2024</w:t>
        </w:r>
      </w:ins>
      <w:ins w:id="1225" w:author="Alberto D'Agostino" w:date="2025-02-03T11:08:00Z">
        <w:r w:rsidR="00512436" w:rsidRPr="00512436">
          <w:rPr>
            <w:rFonts w:ascii="Times New Roman" w:eastAsia="Times New Roman" w:hAnsi="Times New Roman" w:cs="Times New Roman"/>
            <w:sz w:val="24"/>
            <w:szCs w:val="24"/>
            <w:lang w:val="en-US"/>
          </w:rPr>
          <w:t>a</w:t>
        </w:r>
      </w:ins>
      <w:ins w:id="1226" w:author="Eugenio Fazio" w:date="2025-01-31T18:13:00Z">
        <w:r w:rsidR="00BB0597">
          <w:rPr>
            <w:rFonts w:ascii="Times New Roman" w:eastAsia="Times New Roman" w:hAnsi="Times New Roman" w:cs="Times New Roman"/>
            <w:sz w:val="24"/>
            <w:szCs w:val="24"/>
            <w:lang w:val="en-US"/>
          </w:rPr>
          <w:t>)</w:t>
        </w:r>
      </w:ins>
      <w:r w:rsidRPr="00FA7D7D">
        <w:rPr>
          <w:rFonts w:ascii="Times New Roman" w:eastAsia="Times New Roman" w:hAnsi="Times New Roman" w:cs="Times New Roman"/>
          <w:sz w:val="24"/>
          <w:szCs w:val="24"/>
          <w:lang w:val="en-US"/>
        </w:rPr>
        <w:t>. With the custom Python library “</w:t>
      </w:r>
      <w:r w:rsidRPr="00B9444F">
        <w:rPr>
          <w:rFonts w:ascii="Times New Roman" w:eastAsia="Times New Roman" w:hAnsi="Times New Roman" w:cs="Times New Roman"/>
          <w:i/>
          <w:iCs/>
          <w:sz w:val="24"/>
          <w:szCs w:val="24"/>
          <w:lang w:val="en-US"/>
        </w:rPr>
        <w:t>LIS_function.py</w:t>
      </w:r>
      <w:r w:rsidRPr="00FA7D7D">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three thin-section sample collected and analyzed with mineral data and rose-diagram statistics. </w:t>
      </w:r>
      <w:r w:rsidR="00504BD6">
        <w:rPr>
          <w:rFonts w:ascii="Times New Roman" w:eastAsia="Times New Roman" w:hAnsi="Times New Roman" w:cs="Times New Roman"/>
          <w:sz w:val="24"/>
          <w:szCs w:val="24"/>
          <w:lang w:val="en-US"/>
        </w:rPr>
        <w:t>The combined use of self-made software useful for the automated classification and vectorization of rock samples at the thin section scale (</w:t>
      </w:r>
      <w:r w:rsidR="00151579">
        <w:rPr>
          <w:rFonts w:ascii="Times New Roman" w:eastAsia="Times New Roman" w:hAnsi="Times New Roman" w:cs="Times New Roman"/>
          <w:sz w:val="24"/>
          <w:szCs w:val="24"/>
          <w:lang w:val="en-US"/>
        </w:rPr>
        <w:t xml:space="preserve">i.e., </w:t>
      </w:r>
      <w:r w:rsidR="00504BD6" w:rsidRPr="00151579">
        <w:rPr>
          <w:rFonts w:ascii="Times New Roman" w:eastAsia="Times New Roman" w:hAnsi="Times New Roman" w:cs="Times New Roman"/>
          <w:sz w:val="24"/>
          <w:szCs w:val="24"/>
          <w:lang w:val="en-US"/>
        </w:rPr>
        <w:t>Q</w:t>
      </w:r>
      <w:ins w:id="1227" w:author="Alberto D'Agostino" w:date="2025-02-03T11:52:00Z">
        <w:r w:rsidR="007A27C0">
          <w:rPr>
            <w:rFonts w:ascii="Times New Roman" w:eastAsia="Times New Roman" w:hAnsi="Times New Roman" w:cs="Times New Roman"/>
            <w:sz w:val="24"/>
            <w:szCs w:val="24"/>
            <w:lang w:val="en-US"/>
          </w:rPr>
          <w:t>-</w:t>
        </w:r>
      </w:ins>
      <w:r w:rsidR="00504BD6" w:rsidRPr="00151579">
        <w:rPr>
          <w:rFonts w:ascii="Times New Roman" w:eastAsia="Times New Roman" w:hAnsi="Times New Roman" w:cs="Times New Roman"/>
          <w:sz w:val="24"/>
          <w:szCs w:val="24"/>
          <w:lang w:val="en-US"/>
        </w:rPr>
        <w:t xml:space="preserve">XRMA – Ortolano </w:t>
      </w:r>
      <w:del w:id="1228" w:author="Alberto D'Agostino" w:date="2025-02-03T09:55:00Z">
        <w:r w:rsidR="00504BD6" w:rsidRPr="00151579" w:rsidDel="00494CC8">
          <w:rPr>
            <w:rFonts w:ascii="Times New Roman" w:eastAsia="Times New Roman" w:hAnsi="Times New Roman" w:cs="Times New Roman"/>
            <w:sz w:val="24"/>
            <w:szCs w:val="24"/>
            <w:lang w:val="en-US"/>
          </w:rPr>
          <w:delText>et al.</w:delText>
        </w:r>
      </w:del>
      <w:ins w:id="1229" w:author="Alberto D'Agostino" w:date="2025-02-03T09:55:00Z">
        <w:r w:rsidR="00494CC8" w:rsidRPr="00494CC8">
          <w:rPr>
            <w:rFonts w:ascii="Times New Roman" w:eastAsia="Times New Roman" w:hAnsi="Times New Roman" w:cs="Times New Roman"/>
            <w:i/>
            <w:sz w:val="24"/>
            <w:szCs w:val="24"/>
            <w:lang w:val="en-US"/>
          </w:rPr>
          <w:t>et al.</w:t>
        </w:r>
      </w:ins>
      <w:r w:rsidR="00504BD6" w:rsidRPr="00151579">
        <w:rPr>
          <w:rFonts w:ascii="Times New Roman" w:eastAsia="Times New Roman" w:hAnsi="Times New Roman" w:cs="Times New Roman"/>
          <w:sz w:val="24"/>
          <w:szCs w:val="24"/>
          <w:lang w:val="en-US"/>
        </w:rPr>
        <w:t xml:space="preserve">, 2018 and MFA – Visalli </w:t>
      </w:r>
      <w:del w:id="1230" w:author="Alberto D'Agostino" w:date="2025-02-03T09:55:00Z">
        <w:r w:rsidR="00504BD6" w:rsidRPr="00151579" w:rsidDel="00494CC8">
          <w:rPr>
            <w:rFonts w:ascii="Times New Roman" w:eastAsia="Times New Roman" w:hAnsi="Times New Roman" w:cs="Times New Roman"/>
            <w:sz w:val="24"/>
            <w:szCs w:val="24"/>
            <w:lang w:val="en-US"/>
          </w:rPr>
          <w:delText>et al.</w:delText>
        </w:r>
      </w:del>
      <w:ins w:id="1231" w:author="Alberto D'Agostino" w:date="2025-02-03T09:55:00Z">
        <w:r w:rsidR="00494CC8" w:rsidRPr="00494CC8">
          <w:rPr>
            <w:rFonts w:ascii="Times New Roman" w:eastAsia="Times New Roman" w:hAnsi="Times New Roman" w:cs="Times New Roman"/>
            <w:i/>
            <w:sz w:val="24"/>
            <w:szCs w:val="24"/>
            <w:lang w:val="en-US"/>
          </w:rPr>
          <w:t>et al.</w:t>
        </w:r>
      </w:ins>
      <w:r w:rsidR="00504BD6" w:rsidRPr="00151579">
        <w:rPr>
          <w:rFonts w:ascii="Times New Roman" w:eastAsia="Times New Roman" w:hAnsi="Times New Roman" w:cs="Times New Roman"/>
          <w:sz w:val="24"/>
          <w:szCs w:val="24"/>
          <w:lang w:val="en-US"/>
        </w:rPr>
        <w:t>, 2021</w:t>
      </w:r>
      <w:r w:rsidR="00504BD6">
        <w:rPr>
          <w:rFonts w:ascii="Times New Roman" w:eastAsia="Times New Roman" w:hAnsi="Times New Roman" w:cs="Times New Roman"/>
          <w:sz w:val="24"/>
          <w:szCs w:val="24"/>
          <w:lang w:val="en-US"/>
        </w:rPr>
        <w:t xml:space="preserve">), permitted to obtain opportunely digitized rock thin sections. In our specific case, the rock thin sections </w:t>
      </w:r>
      <w:r w:rsidR="00800899">
        <w:rPr>
          <w:rFonts w:ascii="Times New Roman" w:eastAsia="Times New Roman" w:hAnsi="Times New Roman" w:cs="Times New Roman"/>
          <w:sz w:val="24"/>
          <w:szCs w:val="24"/>
          <w:lang w:val="en-US"/>
        </w:rPr>
        <w:t>considered</w:t>
      </w:r>
      <w:r w:rsidR="00504BD6">
        <w:rPr>
          <w:rFonts w:ascii="Times New Roman" w:eastAsia="Times New Roman" w:hAnsi="Times New Roman" w:cs="Times New Roman"/>
          <w:sz w:val="24"/>
          <w:szCs w:val="24"/>
          <w:lang w:val="en-US"/>
        </w:rPr>
        <w:t xml:space="preserve"> for the first multiscale MGS </w:t>
      </w:r>
      <w:r w:rsidR="00B9444F">
        <w:rPr>
          <w:rFonts w:ascii="Times New Roman" w:eastAsia="Times New Roman" w:hAnsi="Times New Roman" w:cs="Times New Roman"/>
          <w:sz w:val="24"/>
          <w:szCs w:val="24"/>
          <w:lang w:val="en-US"/>
        </w:rPr>
        <w:t xml:space="preserve">website </w:t>
      </w:r>
      <w:r w:rsidR="00504BD6">
        <w:rPr>
          <w:rFonts w:ascii="Times New Roman" w:eastAsia="Times New Roman" w:hAnsi="Times New Roman" w:cs="Times New Roman"/>
          <w:sz w:val="24"/>
          <w:szCs w:val="24"/>
          <w:lang w:val="en-US"/>
        </w:rPr>
        <w:t xml:space="preserve">are </w:t>
      </w:r>
      <w:r w:rsidR="00504BD6" w:rsidRPr="00504BD6">
        <w:rPr>
          <w:rFonts w:ascii="Times New Roman" w:eastAsia="Times New Roman" w:hAnsi="Times New Roman" w:cs="Times New Roman"/>
          <w:i/>
          <w:iCs/>
          <w:sz w:val="24"/>
          <w:szCs w:val="24"/>
          <w:lang w:val="en-US"/>
        </w:rPr>
        <w:t>mylonites</w:t>
      </w:r>
      <w:r w:rsidR="00504BD6">
        <w:rPr>
          <w:rFonts w:ascii="Times New Roman" w:eastAsia="Times New Roman" w:hAnsi="Times New Roman" w:cs="Times New Roman"/>
          <w:sz w:val="24"/>
          <w:szCs w:val="24"/>
          <w:lang w:val="en-US"/>
        </w:rPr>
        <w:t xml:space="preserve"> opportunely oriented </w:t>
      </w:r>
      <w:ins w:id="1232" w:author="Eugenio Fazio" w:date="2025-01-31T18:14:00Z">
        <w:r w:rsidR="00FC2175">
          <w:rPr>
            <w:rFonts w:ascii="Times New Roman" w:eastAsia="Times New Roman" w:hAnsi="Times New Roman" w:cs="Times New Roman"/>
            <w:sz w:val="24"/>
            <w:szCs w:val="24"/>
            <w:lang w:val="en-US"/>
          </w:rPr>
          <w:t xml:space="preserve">and cut </w:t>
        </w:r>
      </w:ins>
      <w:r w:rsidR="00504BD6">
        <w:rPr>
          <w:rFonts w:ascii="Times New Roman" w:eastAsia="Times New Roman" w:hAnsi="Times New Roman" w:cs="Times New Roman"/>
          <w:sz w:val="24"/>
          <w:szCs w:val="24"/>
          <w:lang w:val="en-US"/>
        </w:rPr>
        <w:t>parallel to the stretching lineation</w:t>
      </w:r>
      <w:ins w:id="1233" w:author="Eugenio Fazio" w:date="2025-01-31T18:14:00Z">
        <w:r w:rsidR="00FC2175">
          <w:rPr>
            <w:rFonts w:ascii="Times New Roman" w:eastAsia="Times New Roman" w:hAnsi="Times New Roman" w:cs="Times New Roman"/>
            <w:sz w:val="24"/>
            <w:szCs w:val="24"/>
            <w:lang w:val="en-US"/>
          </w:rPr>
          <w:t xml:space="preserve"> and orthogonal with respect </w:t>
        </w:r>
      </w:ins>
      <w:ins w:id="1234" w:author="Eugenio Fazio" w:date="2025-01-31T18:15:00Z">
        <w:r w:rsidR="00FC2175">
          <w:rPr>
            <w:rFonts w:ascii="Times New Roman" w:eastAsia="Times New Roman" w:hAnsi="Times New Roman" w:cs="Times New Roman"/>
            <w:sz w:val="24"/>
            <w:szCs w:val="24"/>
            <w:lang w:val="en-US"/>
          </w:rPr>
          <w:t xml:space="preserve">the </w:t>
        </w:r>
      </w:ins>
      <w:ins w:id="1235" w:author="Eugenio Fazio" w:date="2025-01-31T18:14:00Z">
        <w:r w:rsidR="00FC2175">
          <w:rPr>
            <w:rFonts w:ascii="Times New Roman" w:eastAsia="Times New Roman" w:hAnsi="Times New Roman" w:cs="Times New Roman"/>
            <w:sz w:val="24"/>
            <w:szCs w:val="24"/>
            <w:lang w:val="en-US"/>
          </w:rPr>
          <w:t>main</w:t>
        </w:r>
      </w:ins>
      <w:ins w:id="1236" w:author="Eugenio Fazio" w:date="2025-01-31T18:15:00Z">
        <w:r w:rsidR="00FC2175">
          <w:rPr>
            <w:rFonts w:ascii="Times New Roman" w:eastAsia="Times New Roman" w:hAnsi="Times New Roman" w:cs="Times New Roman"/>
            <w:sz w:val="24"/>
            <w:szCs w:val="24"/>
            <w:lang w:val="en-US"/>
          </w:rPr>
          <w:t xml:space="preserve"> mylonitic</w:t>
        </w:r>
      </w:ins>
      <w:ins w:id="1237" w:author="Eugenio Fazio" w:date="2025-01-31T18:14:00Z">
        <w:r w:rsidR="00FC2175">
          <w:rPr>
            <w:rFonts w:ascii="Times New Roman" w:eastAsia="Times New Roman" w:hAnsi="Times New Roman" w:cs="Times New Roman"/>
            <w:sz w:val="24"/>
            <w:szCs w:val="24"/>
            <w:lang w:val="en-US"/>
          </w:rPr>
          <w:t xml:space="preserve"> foliation</w:t>
        </w:r>
      </w:ins>
      <w:r w:rsidR="00504BD6">
        <w:rPr>
          <w:rFonts w:ascii="Times New Roman" w:eastAsia="Times New Roman" w:hAnsi="Times New Roman" w:cs="Times New Roman"/>
          <w:sz w:val="24"/>
          <w:szCs w:val="24"/>
          <w:lang w:val="en-US"/>
        </w:rPr>
        <w:t xml:space="preserve">. These rocks are of particular importance within the frame of structural geology study due to its specific petrogenetic process characterized by a relatively high rotational deformation with very scarce recrystallisation </w:t>
      </w:r>
      <w:r w:rsidR="00504BD6">
        <w:rPr>
          <w:rFonts w:ascii="Times New Roman" w:eastAsia="Times New Roman" w:hAnsi="Times New Roman" w:cs="Times New Roman"/>
          <w:sz w:val="24"/>
          <w:szCs w:val="24"/>
          <w:lang w:val="en-US"/>
        </w:rPr>
        <w:lastRenderedPageBreak/>
        <w:t>process in a constant steady state deformational process without loss of primary cohesion. This implies as these particular types of tectonites are suitable to extrapolate very useful fabric- related parameters and then to reconstruct the kinematics of the deformational process such as for instance those reconstructed by means of the porphyroclast orientations obtained through the software ArcStereonet (</w:t>
      </w:r>
      <w:r w:rsidR="00504BD6" w:rsidRPr="00151579">
        <w:rPr>
          <w:rFonts w:ascii="Times New Roman" w:eastAsia="Times New Roman" w:hAnsi="Times New Roman" w:cs="Times New Roman"/>
          <w:sz w:val="24"/>
          <w:szCs w:val="24"/>
          <w:lang w:val="en-US"/>
        </w:rPr>
        <w:t xml:space="preserve">Ortolano </w:t>
      </w:r>
      <w:del w:id="1238" w:author="Alberto D'Agostino" w:date="2025-02-03T09:55:00Z">
        <w:r w:rsidR="00504BD6" w:rsidRPr="00151579" w:rsidDel="00494CC8">
          <w:rPr>
            <w:rFonts w:ascii="Times New Roman" w:eastAsia="Times New Roman" w:hAnsi="Times New Roman" w:cs="Times New Roman"/>
            <w:sz w:val="24"/>
            <w:szCs w:val="24"/>
            <w:lang w:val="en-US"/>
          </w:rPr>
          <w:delText>et al.</w:delText>
        </w:r>
      </w:del>
      <w:ins w:id="1239" w:author="Alberto D'Agostino" w:date="2025-02-03T09:55:00Z">
        <w:r w:rsidR="00494CC8" w:rsidRPr="00494CC8">
          <w:rPr>
            <w:rFonts w:ascii="Times New Roman" w:eastAsia="Times New Roman" w:hAnsi="Times New Roman" w:cs="Times New Roman"/>
            <w:i/>
            <w:sz w:val="24"/>
            <w:szCs w:val="24"/>
            <w:lang w:val="en-US"/>
          </w:rPr>
          <w:t>et al.</w:t>
        </w:r>
      </w:ins>
      <w:r w:rsidR="00504BD6" w:rsidRPr="00151579">
        <w:rPr>
          <w:rFonts w:ascii="Times New Roman" w:eastAsia="Times New Roman" w:hAnsi="Times New Roman" w:cs="Times New Roman"/>
          <w:sz w:val="24"/>
          <w:szCs w:val="24"/>
          <w:lang w:val="en-US"/>
        </w:rPr>
        <w:t>, 2021).</w:t>
      </w:r>
    </w:p>
    <w:p w14:paraId="107D5B6D" w14:textId="683E250C" w:rsidR="00FA7D7D"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Next </w:t>
      </w:r>
      <w:r w:rsidR="00F51D23">
        <w:rPr>
          <w:rFonts w:ascii="Times New Roman" w:eastAsia="Times New Roman" w:hAnsi="Times New Roman" w:cs="Times New Roman"/>
          <w:sz w:val="24"/>
          <w:szCs w:val="24"/>
          <w:lang w:val="en-US"/>
        </w:rPr>
        <w:t>With “KMZviewers.py” library</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w:t>
      </w:r>
      <w:del w:id="1240" w:author="Eugenio Fazio" w:date="2025-01-31T18:16:00Z">
        <w:r w:rsidR="00F51D23" w:rsidDel="007C53C1">
          <w:rPr>
            <w:rFonts w:ascii="Times New Roman" w:eastAsia="Times New Roman" w:hAnsi="Times New Roman" w:cs="Times New Roman"/>
            <w:sz w:val="24"/>
            <w:szCs w:val="24"/>
            <w:lang w:val="en-US"/>
          </w:rPr>
          <w:delText xml:space="preserve">two </w:delText>
        </w:r>
      </w:del>
      <w:r w:rsidR="00F51D23">
        <w:rPr>
          <w:rFonts w:ascii="Times New Roman" w:eastAsia="Times New Roman" w:hAnsi="Times New Roman" w:cs="Times New Roman"/>
          <w:sz w:val="24"/>
          <w:szCs w:val="24"/>
          <w:lang w:val="en-US"/>
        </w:rPr>
        <w:t>3D model of outc</w:t>
      </w:r>
      <w:del w:id="1241" w:author="Eugenio Fazio" w:date="2025-01-31T18:16:00Z">
        <w:r w:rsidR="00F51D23" w:rsidDel="007C53C1">
          <w:rPr>
            <w:rFonts w:ascii="Times New Roman" w:eastAsia="Times New Roman" w:hAnsi="Times New Roman" w:cs="Times New Roman"/>
            <w:sz w:val="24"/>
            <w:szCs w:val="24"/>
            <w:lang w:val="en-US"/>
          </w:rPr>
          <w:delText>o</w:delText>
        </w:r>
      </w:del>
      <w:r w:rsidR="00F51D23">
        <w:rPr>
          <w:rFonts w:ascii="Times New Roman" w:eastAsia="Times New Roman" w:hAnsi="Times New Roman" w:cs="Times New Roman"/>
          <w:sz w:val="24"/>
          <w:szCs w:val="24"/>
          <w:lang w:val="en-US"/>
        </w:rPr>
        <w:t>r</w:t>
      </w:r>
      <w:ins w:id="1242" w:author="Eugenio Fazio" w:date="2025-01-31T18:16:00Z">
        <w:r w:rsidR="007C53C1">
          <w:rPr>
            <w:rFonts w:ascii="Times New Roman" w:eastAsia="Times New Roman" w:hAnsi="Times New Roman" w:cs="Times New Roman"/>
            <w:sz w:val="24"/>
            <w:szCs w:val="24"/>
            <w:lang w:val="en-US"/>
          </w:rPr>
          <w:t>o</w:t>
        </w:r>
      </w:ins>
      <w:r w:rsidR="00F51D23">
        <w:rPr>
          <w:rFonts w:ascii="Times New Roman" w:eastAsia="Times New Roman" w:hAnsi="Times New Roman" w:cs="Times New Roman"/>
          <w:sz w:val="24"/>
          <w:szCs w:val="24"/>
          <w:lang w:val="en-US"/>
        </w:rPr>
        <w:t>ps</w:t>
      </w:r>
      <w:r>
        <w:rPr>
          <w:rFonts w:ascii="Times New Roman" w:eastAsia="Times New Roman" w:hAnsi="Times New Roman" w:cs="Times New Roman"/>
          <w:sz w:val="24"/>
          <w:szCs w:val="24"/>
          <w:lang w:val="en-US"/>
        </w:rPr>
        <w:t xml:space="preserve">, obtained via </w:t>
      </w:r>
      <w:del w:id="1243" w:author="Eugenio Fazio" w:date="2025-01-31T18:16:00Z">
        <w:r w:rsidDel="007C53C1">
          <w:rPr>
            <w:rFonts w:ascii="Times New Roman" w:eastAsia="Times New Roman" w:hAnsi="Times New Roman" w:cs="Times New Roman"/>
            <w:sz w:val="24"/>
            <w:szCs w:val="24"/>
            <w:lang w:val="en-US"/>
          </w:rPr>
          <w:delText xml:space="preserve">previously made </w:delText>
        </w:r>
      </w:del>
      <w:r>
        <w:rPr>
          <w:rFonts w:ascii="Times New Roman" w:eastAsia="Times New Roman" w:hAnsi="Times New Roman" w:cs="Times New Roman"/>
          <w:sz w:val="24"/>
          <w:szCs w:val="24"/>
          <w:lang w:val="en-US"/>
        </w:rPr>
        <w:t xml:space="preserve">UAV survey campaign </w:t>
      </w:r>
      <w:del w:id="1244" w:author="Eugenio Fazio" w:date="2025-01-31T18:16:00Z">
        <w:r w:rsidDel="007C53C1">
          <w:rPr>
            <w:rFonts w:ascii="Times New Roman" w:eastAsia="Times New Roman" w:hAnsi="Times New Roman" w:cs="Times New Roman"/>
            <w:sz w:val="24"/>
            <w:szCs w:val="24"/>
            <w:lang w:val="en-US"/>
          </w:rPr>
          <w:delText xml:space="preserve">of </w:delText>
        </w:r>
      </w:del>
      <w:ins w:id="1245" w:author="Eugenio Fazio" w:date="2025-01-31T18:16:00Z">
        <w:r w:rsidR="007C53C1">
          <w:rPr>
            <w:rFonts w:ascii="Times New Roman" w:eastAsia="Times New Roman" w:hAnsi="Times New Roman" w:cs="Times New Roman"/>
            <w:sz w:val="24"/>
            <w:szCs w:val="24"/>
            <w:lang w:val="en-US"/>
          </w:rPr>
          <w:t xml:space="preserve">by </w:t>
        </w:r>
      </w:ins>
      <w:r w:rsidRPr="009D5A73">
        <w:rPr>
          <w:rFonts w:ascii="Times New Roman" w:eastAsia="Times New Roman" w:hAnsi="Times New Roman" w:cs="Times New Roman"/>
          <w:sz w:val="24"/>
          <w:szCs w:val="24"/>
          <w:lang w:val="en-US"/>
        </w:rPr>
        <w:t xml:space="preserve">Fazio </w:t>
      </w:r>
      <w:del w:id="1246" w:author="Alberto D'Agostino" w:date="2025-02-03T09:55:00Z">
        <w:r w:rsidRPr="00512436" w:rsidDel="00494CC8">
          <w:rPr>
            <w:rFonts w:ascii="Times New Roman" w:eastAsia="Times New Roman" w:hAnsi="Times New Roman" w:cs="Times New Roman"/>
            <w:sz w:val="24"/>
            <w:szCs w:val="24"/>
            <w:lang w:val="en-US"/>
          </w:rPr>
          <w:delText>et al.</w:delText>
        </w:r>
      </w:del>
      <w:ins w:id="1247" w:author="Alberto D'Agostino" w:date="2025-02-03T09:55:00Z">
        <w:r w:rsidR="00494CC8" w:rsidRPr="00512436">
          <w:rPr>
            <w:rFonts w:ascii="Times New Roman" w:eastAsia="Times New Roman" w:hAnsi="Times New Roman" w:cs="Times New Roman"/>
            <w:i/>
            <w:sz w:val="24"/>
            <w:szCs w:val="24"/>
            <w:lang w:val="en-US"/>
          </w:rPr>
          <w:t>et al.</w:t>
        </w:r>
      </w:ins>
      <w:del w:id="1248" w:author="Eugenio Fazio" w:date="2025-01-31T18:16:00Z">
        <w:r w:rsidRPr="00512436" w:rsidDel="007C53C1">
          <w:rPr>
            <w:rFonts w:ascii="Times New Roman" w:eastAsia="Times New Roman" w:hAnsi="Times New Roman" w:cs="Times New Roman"/>
            <w:sz w:val="24"/>
            <w:szCs w:val="24"/>
            <w:lang w:val="en-US"/>
          </w:rPr>
          <w:delText>,</w:delText>
        </w:r>
      </w:del>
      <w:r w:rsidRPr="00512436">
        <w:rPr>
          <w:rFonts w:ascii="Times New Roman" w:eastAsia="Times New Roman" w:hAnsi="Times New Roman" w:cs="Times New Roman"/>
          <w:sz w:val="24"/>
          <w:szCs w:val="24"/>
          <w:lang w:val="en-US"/>
        </w:rPr>
        <w:t xml:space="preserve"> (2024</w:t>
      </w:r>
      <w:ins w:id="1249" w:author="Alberto D'Agostino" w:date="2025-02-03T11:08:00Z">
        <w:r w:rsidR="00512436" w:rsidRPr="00512436">
          <w:rPr>
            <w:rFonts w:ascii="Times New Roman" w:eastAsia="Times New Roman" w:hAnsi="Times New Roman" w:cs="Times New Roman"/>
            <w:sz w:val="24"/>
            <w:szCs w:val="24"/>
            <w:lang w:val="en-US"/>
            <w:rPrChange w:id="1250" w:author="Alberto D'Agostino" w:date="2025-02-03T11:08:00Z">
              <w:rPr>
                <w:rFonts w:ascii="Times New Roman" w:eastAsia="Times New Roman" w:hAnsi="Times New Roman" w:cs="Times New Roman"/>
                <w:sz w:val="24"/>
                <w:szCs w:val="24"/>
                <w:highlight w:val="cyan"/>
                <w:lang w:val="en-US"/>
              </w:rPr>
            </w:rPrChange>
          </w:rPr>
          <w:t>a</w:t>
        </w:r>
      </w:ins>
      <w:r w:rsidRPr="009D5A73">
        <w:rPr>
          <w:rFonts w:ascii="Times New Roman" w:eastAsia="Times New Roman" w:hAnsi="Times New Roman" w:cs="Times New Roman"/>
          <w:sz w:val="24"/>
          <w:szCs w:val="24"/>
          <w:lang w:val="en-US"/>
        </w:rPr>
        <w:t>)</w:t>
      </w:r>
      <w:r w:rsidR="00F51D23" w:rsidRPr="007A27C0">
        <w:rPr>
          <w:rFonts w:ascii="Times New Roman" w:eastAsia="Times New Roman" w:hAnsi="Times New Roman" w:cs="Times New Roman"/>
          <w:sz w:val="24"/>
          <w:szCs w:val="24"/>
          <w:lang w:val="en-US"/>
        </w:rPr>
        <w:t>.</w:t>
      </w:r>
      <w:r w:rsidR="00F51D23">
        <w:rPr>
          <w:rFonts w:ascii="Times New Roman" w:eastAsia="Times New Roman" w:hAnsi="Times New Roman" w:cs="Times New Roman"/>
          <w:sz w:val="24"/>
          <w:szCs w:val="24"/>
          <w:lang w:val="en-US"/>
        </w:rPr>
        <w:t xml:space="preserve"> Then with </w:t>
      </w:r>
      <w:del w:id="1251" w:author="Gianfranco Di Pietro" w:date="2025-02-04T09:26:00Z" w16du:dateUtc="2025-02-04T08:26:00Z">
        <w:r w:rsidR="00F51D23" w:rsidRPr="00FF2216" w:rsidDel="00FF2216">
          <w:rPr>
            <w:rFonts w:ascii="Times New Roman" w:eastAsia="Times New Roman" w:hAnsi="Times New Roman" w:cs="Times New Roman"/>
            <w:i/>
            <w:iCs/>
            <w:sz w:val="24"/>
            <w:szCs w:val="24"/>
            <w:lang w:val="en-US"/>
            <w:rPrChange w:id="1252" w:author="Gianfranco Di Pietro" w:date="2025-02-04T09:27:00Z" w16du:dateUtc="2025-02-04T08:27:00Z">
              <w:rPr>
                <w:rFonts w:ascii="Times New Roman" w:eastAsia="Times New Roman" w:hAnsi="Times New Roman" w:cs="Times New Roman"/>
                <w:sz w:val="24"/>
                <w:szCs w:val="24"/>
                <w:lang w:val="en-US"/>
              </w:rPr>
            </w:rPrChange>
          </w:rPr>
          <w:delText>“</w:delText>
        </w:r>
      </w:del>
      <w:ins w:id="1253" w:author="Gianfranco Di Pietro" w:date="2025-02-04T09:26:00Z" w16du:dateUtc="2025-02-04T08:26:00Z">
        <w:r w:rsidR="00FF2216" w:rsidRPr="00FF2216">
          <w:rPr>
            <w:rFonts w:ascii="Times New Roman" w:eastAsia="Times New Roman" w:hAnsi="Times New Roman" w:cs="Times New Roman"/>
            <w:i/>
            <w:iCs/>
            <w:sz w:val="24"/>
            <w:szCs w:val="24"/>
            <w:lang w:val="en-US"/>
            <w:rPrChange w:id="1254" w:author="Gianfranco Di Pietro" w:date="2025-02-04T09:27:00Z" w16du:dateUtc="2025-02-04T08:27:00Z">
              <w:rPr>
                <w:rFonts w:ascii="Times New Roman" w:eastAsia="Times New Roman" w:hAnsi="Times New Roman" w:cs="Times New Roman"/>
                <w:sz w:val="24"/>
                <w:szCs w:val="24"/>
                <w:lang w:val="en-US"/>
              </w:rPr>
            </w:rPrChange>
          </w:rPr>
          <w:t>q</w:t>
        </w:r>
      </w:ins>
      <w:del w:id="1255" w:author="Gianfranco Di Pietro" w:date="2025-02-04T09:26:00Z" w16du:dateUtc="2025-02-04T08:26:00Z">
        <w:r w:rsidR="00F51D23" w:rsidRPr="00FF2216" w:rsidDel="00FF2216">
          <w:rPr>
            <w:rFonts w:ascii="Times New Roman" w:eastAsia="Times New Roman" w:hAnsi="Times New Roman" w:cs="Times New Roman"/>
            <w:i/>
            <w:iCs/>
            <w:sz w:val="24"/>
            <w:szCs w:val="24"/>
            <w:lang w:val="en-US"/>
            <w:rPrChange w:id="1256" w:author="Gianfranco Di Pietro" w:date="2025-02-04T09:27:00Z" w16du:dateUtc="2025-02-04T08:27:00Z">
              <w:rPr>
                <w:rFonts w:ascii="Times New Roman" w:eastAsia="Times New Roman" w:hAnsi="Times New Roman" w:cs="Times New Roman"/>
                <w:sz w:val="24"/>
                <w:szCs w:val="24"/>
                <w:lang w:val="en-US"/>
              </w:rPr>
            </w:rPrChange>
          </w:rPr>
          <w:delText>Q</w:delText>
        </w:r>
      </w:del>
      <w:r w:rsidR="00F51D23" w:rsidRPr="00FF2216">
        <w:rPr>
          <w:rFonts w:ascii="Times New Roman" w:eastAsia="Times New Roman" w:hAnsi="Times New Roman" w:cs="Times New Roman"/>
          <w:i/>
          <w:iCs/>
          <w:sz w:val="24"/>
          <w:szCs w:val="24"/>
          <w:lang w:val="en-US"/>
          <w:rPrChange w:id="1257" w:author="Gianfranco Di Pietro" w:date="2025-02-04T09:27:00Z" w16du:dateUtc="2025-02-04T08:27:00Z">
            <w:rPr>
              <w:rFonts w:ascii="Times New Roman" w:eastAsia="Times New Roman" w:hAnsi="Times New Roman" w:cs="Times New Roman"/>
              <w:sz w:val="24"/>
              <w:szCs w:val="24"/>
              <w:lang w:val="en-US"/>
            </w:rPr>
          </w:rPrChange>
        </w:rPr>
        <w:t>gis2web</w:t>
      </w:r>
      <w:del w:id="1258" w:author="Gianfranco Di Pietro" w:date="2025-02-04T09:26:00Z" w16du:dateUtc="2025-02-04T08:26:00Z">
        <w:r w:rsidR="00F51D23" w:rsidDel="00FF2216">
          <w:rPr>
            <w:rFonts w:ascii="Times New Roman" w:eastAsia="Times New Roman" w:hAnsi="Times New Roman" w:cs="Times New Roman"/>
            <w:sz w:val="24"/>
            <w:szCs w:val="24"/>
            <w:lang w:val="en-US"/>
          </w:rPr>
          <w:delText>”</w:delText>
        </w:r>
      </w:del>
      <w:r w:rsidR="00F51D23">
        <w:rPr>
          <w:rFonts w:ascii="Times New Roman" w:eastAsia="Times New Roman" w:hAnsi="Times New Roman" w:cs="Times New Roman"/>
          <w:sz w:val="24"/>
          <w:szCs w:val="24"/>
          <w:lang w:val="en-US"/>
        </w:rPr>
        <w:t xml:space="preserve"> plugin it was possible to create a basic webGIS map with all geological feature and elements collected in various survey on the case history location.</w:t>
      </w:r>
    </w:p>
    <w:p w14:paraId="7E6CB70C" w14:textId="0F4621CE" w:rsidR="00F51D23"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the final step</w:t>
      </w:r>
      <w:r w:rsidR="00F51D23">
        <w:rPr>
          <w:rFonts w:ascii="Times New Roman" w:eastAsia="Times New Roman" w:hAnsi="Times New Roman" w:cs="Times New Roman"/>
          <w:sz w:val="24"/>
          <w:szCs w:val="24"/>
          <w:lang w:val="en-US"/>
        </w:rPr>
        <w:t xml:space="preserve"> using the Bootstrap framework and &lt;iframe&gt; html tag</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it was possible to create a unique website that contain a Multiscale Geo-structural Information System (MGS) for the Palmi Shear zone</w:t>
      </w:r>
      <w:r w:rsidR="00151579">
        <w:rPr>
          <w:rFonts w:ascii="Times New Roman" w:eastAsia="Times New Roman" w:hAnsi="Times New Roman" w:cs="Times New Roman"/>
          <w:sz w:val="24"/>
          <w:szCs w:val="24"/>
          <w:lang w:val="en-US"/>
        </w:rPr>
        <w:t xml:space="preserve"> as</w:t>
      </w:r>
      <w:r w:rsidR="00F51D23">
        <w:rPr>
          <w:rFonts w:ascii="Times New Roman" w:eastAsia="Times New Roman" w:hAnsi="Times New Roman" w:cs="Times New Roman"/>
          <w:sz w:val="24"/>
          <w:szCs w:val="24"/>
          <w:lang w:val="en-US"/>
        </w:rPr>
        <w:t xml:space="preserve"> </w:t>
      </w:r>
      <w:del w:id="1259" w:author="Eugenio Fazio" w:date="2025-01-31T18:17:00Z">
        <w:r w:rsidR="00151579" w:rsidDel="007C53C1">
          <w:rPr>
            <w:rFonts w:ascii="Times New Roman" w:eastAsia="Times New Roman" w:hAnsi="Times New Roman" w:cs="Times New Roman"/>
            <w:sz w:val="24"/>
            <w:szCs w:val="24"/>
            <w:lang w:val="en-US"/>
          </w:rPr>
          <w:delText xml:space="preserve">below </w:delText>
        </w:r>
      </w:del>
      <w:r w:rsidR="00F51D23">
        <w:rPr>
          <w:rFonts w:ascii="Times New Roman" w:eastAsia="Times New Roman" w:hAnsi="Times New Roman" w:cs="Times New Roman"/>
          <w:sz w:val="24"/>
          <w:szCs w:val="24"/>
          <w:lang w:val="en-US"/>
        </w:rPr>
        <w:t xml:space="preserve">illustrated </w:t>
      </w:r>
      <w:del w:id="1260" w:author="Eugenio Fazio" w:date="2025-01-31T18:17:00Z">
        <w:r w:rsidR="00151579" w:rsidDel="007C53C1">
          <w:rPr>
            <w:rFonts w:ascii="Times New Roman" w:eastAsia="Times New Roman" w:hAnsi="Times New Roman" w:cs="Times New Roman"/>
            <w:sz w:val="24"/>
            <w:szCs w:val="24"/>
            <w:lang w:val="en-US"/>
          </w:rPr>
          <w:delText>(</w:delText>
        </w:r>
      </w:del>
      <w:ins w:id="1261" w:author="Eugenio Fazio" w:date="2025-01-31T18:17:00Z">
        <w:r w:rsidR="007C53C1">
          <w:rPr>
            <w:rFonts w:ascii="Times New Roman" w:eastAsia="Times New Roman" w:hAnsi="Times New Roman" w:cs="Times New Roman"/>
            <w:sz w:val="24"/>
            <w:szCs w:val="24"/>
            <w:lang w:val="en-US"/>
          </w:rPr>
          <w:t xml:space="preserve">in </w:t>
        </w:r>
      </w:ins>
      <w:r w:rsidR="00151579">
        <w:rPr>
          <w:rFonts w:ascii="Times New Roman" w:eastAsia="Times New Roman" w:hAnsi="Times New Roman" w:cs="Times New Roman"/>
          <w:sz w:val="24"/>
          <w:szCs w:val="24"/>
          <w:lang w:val="en-US"/>
        </w:rPr>
        <w:t>Fig</w:t>
      </w:r>
      <w:del w:id="1262" w:author="Eugenio Fazio" w:date="2025-01-31T18:17:00Z">
        <w:r w:rsidR="00151579" w:rsidDel="007C53C1">
          <w:rPr>
            <w:rFonts w:ascii="Times New Roman" w:eastAsia="Times New Roman" w:hAnsi="Times New Roman" w:cs="Times New Roman"/>
            <w:sz w:val="24"/>
            <w:szCs w:val="24"/>
            <w:lang w:val="en-US"/>
          </w:rPr>
          <w:delText xml:space="preserve">. </w:delText>
        </w:r>
      </w:del>
      <w:ins w:id="1263" w:author="Eugenio Fazio" w:date="2025-01-31T18:17:00Z">
        <w:r w:rsidR="007C53C1">
          <w:rPr>
            <w:rFonts w:ascii="Times New Roman" w:eastAsia="Times New Roman" w:hAnsi="Times New Roman" w:cs="Times New Roman"/>
            <w:sz w:val="24"/>
            <w:szCs w:val="24"/>
            <w:lang w:val="en-US"/>
          </w:rPr>
          <w:t xml:space="preserve">ure </w:t>
        </w:r>
      </w:ins>
      <w:r w:rsidR="00151579">
        <w:rPr>
          <w:rFonts w:ascii="Times New Roman" w:eastAsia="Times New Roman" w:hAnsi="Times New Roman" w:cs="Times New Roman"/>
          <w:sz w:val="24"/>
          <w:szCs w:val="24"/>
          <w:lang w:val="en-US"/>
        </w:rPr>
        <w:t>20</w:t>
      </w:r>
      <w:del w:id="1264" w:author="Eugenio Fazio" w:date="2025-01-31T18:17:00Z">
        <w:r w:rsidR="00151579" w:rsidDel="007C53C1">
          <w:rPr>
            <w:rFonts w:ascii="Times New Roman" w:eastAsia="Times New Roman" w:hAnsi="Times New Roman" w:cs="Times New Roman"/>
            <w:sz w:val="24"/>
            <w:szCs w:val="24"/>
            <w:lang w:val="en-US"/>
          </w:rPr>
          <w:delText>)</w:delText>
        </w:r>
      </w:del>
      <w:r w:rsidR="00151579">
        <w:rPr>
          <w:rFonts w:ascii="Times New Roman" w:eastAsia="Times New Roman" w:hAnsi="Times New Roman" w:cs="Times New Roman"/>
          <w:sz w:val="24"/>
          <w:szCs w:val="24"/>
          <w:lang w:val="en-US"/>
        </w:rPr>
        <w:t>.</w:t>
      </w:r>
    </w:p>
    <w:p w14:paraId="39ED84AA" w14:textId="77777777" w:rsidR="00151579" w:rsidRDefault="00B9444F" w:rsidP="00151579">
      <w:pPr>
        <w:keepNext/>
        <w:spacing w:line="480" w:lineRule="auto"/>
        <w:jc w:val="both"/>
      </w:pPr>
      <w:r>
        <w:rPr>
          <w:rFonts w:ascii="Times New Roman" w:eastAsia="Times New Roman" w:hAnsi="Times New Roman" w:cs="Times New Roman"/>
          <w:noProof/>
          <w:sz w:val="24"/>
          <w:szCs w:val="24"/>
          <w:lang w:val="en-US"/>
        </w:rPr>
        <w:drawing>
          <wp:inline distT="0" distB="0" distL="0" distR="0" wp14:anchorId="636CF617" wp14:editId="6224024A">
            <wp:extent cx="6120130" cy="3459480"/>
            <wp:effectExtent l="0" t="0" r="1270" b="0"/>
            <wp:docPr id="93174300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3007" name="Immagine 9317430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inline>
        </w:drawing>
      </w:r>
    </w:p>
    <w:p w14:paraId="12446A91" w14:textId="3F416694" w:rsidR="00F51D23" w:rsidRPr="00FA7D7D" w:rsidRDefault="00151579" w:rsidP="00151579">
      <w:pPr>
        <w:pStyle w:val="Didascalia"/>
        <w:jc w:val="both"/>
        <w:rPr>
          <w:rFonts w:ascii="Times New Roman" w:eastAsia="Times New Roman" w:hAnsi="Times New Roman" w:cs="Times New Roman"/>
          <w:sz w:val="24"/>
          <w:szCs w:val="24"/>
          <w:lang w:val="en-US"/>
        </w:rPr>
      </w:pPr>
      <w:r>
        <w:t xml:space="preserve">Figure </w:t>
      </w:r>
      <w:fldSimple w:instr=" SEQ Figure \* ARABIC ">
        <w:r>
          <w:rPr>
            <w:noProof/>
          </w:rPr>
          <w:t>20</w:t>
        </w:r>
      </w:fldSimple>
      <w:r>
        <w:t xml:space="preserve"> </w:t>
      </w:r>
      <w:r w:rsidRPr="00151579">
        <w:t xml:space="preserve">Illustrative screenshot of the </w:t>
      </w:r>
      <w:r w:rsidR="000D74CB">
        <w:t>w</w:t>
      </w:r>
      <w:r w:rsidRPr="00151579">
        <w:t>ebGIS of the m</w:t>
      </w:r>
      <w:r w:rsidR="000D74CB">
        <w:t>y</w:t>
      </w:r>
      <w:r w:rsidRPr="00151579">
        <w:t xml:space="preserve">lonitic </w:t>
      </w:r>
      <w:r w:rsidR="000D74CB">
        <w:t>Palmi S</w:t>
      </w:r>
      <w:r w:rsidRPr="00151579">
        <w:t xml:space="preserve">hear </w:t>
      </w:r>
      <w:r w:rsidR="000D74CB">
        <w:t>Z</w:t>
      </w:r>
      <w:r w:rsidRPr="00151579">
        <w:t xml:space="preserve">one taken as an example for simultaneous, multiscalar visualization of structural geological data useful for scientific, professional, and </w:t>
      </w:r>
      <w:r w:rsidR="000D74CB">
        <w:t>geo-tourist</w:t>
      </w:r>
      <w:r w:rsidRPr="00151579">
        <w:t xml:space="preserve"> purposes</w:t>
      </w:r>
      <w:ins w:id="1265" w:author="Eugenio Fazio" w:date="2025-01-31T18:17:00Z">
        <w:r w:rsidR="007C53C1">
          <w:t>.</w:t>
        </w:r>
      </w:ins>
    </w:p>
    <w:p w14:paraId="2589825B" w14:textId="77777777" w:rsidR="00151579" w:rsidRPr="000D74CB" w:rsidRDefault="00151579" w:rsidP="00800899">
      <w:pPr>
        <w:spacing w:line="480" w:lineRule="auto"/>
        <w:jc w:val="both"/>
        <w:rPr>
          <w:rFonts w:ascii="Times New Roman" w:eastAsia="Times New Roman" w:hAnsi="Times New Roman" w:cs="Times New Roman"/>
          <w:sz w:val="24"/>
          <w:szCs w:val="24"/>
          <w:lang w:val="en-US"/>
        </w:rPr>
      </w:pPr>
    </w:p>
    <w:p w14:paraId="349A1722" w14:textId="57E58828" w:rsidR="004B6430" w:rsidRPr="004B6430" w:rsidRDefault="00800899" w:rsidP="004B6430">
      <w:pPr>
        <w:spacing w:line="480" w:lineRule="auto"/>
        <w:jc w:val="both"/>
        <w:rPr>
          <w:ins w:id="1266" w:author="Gianfranco Di Pietro" w:date="2025-02-05T10:19:00Z" w16du:dateUtc="2025-02-05T09:19:00Z"/>
          <w:rFonts w:ascii="Times New Roman" w:eastAsia="Times New Roman" w:hAnsi="Times New Roman" w:cs="Times New Roman"/>
          <w:sz w:val="24"/>
          <w:szCs w:val="24"/>
          <w:lang w:val="en-US"/>
          <w:rPrChange w:id="1267" w:author="Gianfranco Di Pietro" w:date="2025-02-05T10:19:00Z" w16du:dateUtc="2025-02-05T09:19:00Z">
            <w:rPr>
              <w:ins w:id="1268" w:author="Gianfranco Di Pietro" w:date="2025-02-05T10:19:00Z" w16du:dateUtc="2025-02-05T09:19:00Z"/>
              <w:lang w:val="en-AU" w:eastAsia="en-AU"/>
            </w:rPr>
          </w:rPrChange>
        </w:rPr>
      </w:pPr>
      <w:r w:rsidRPr="00B02EDF">
        <w:rPr>
          <w:rFonts w:ascii="Times New Roman" w:eastAsia="Times New Roman" w:hAnsi="Times New Roman" w:cs="Times New Roman"/>
          <w:sz w:val="24"/>
          <w:szCs w:val="24"/>
          <w:lang w:val="en-US"/>
        </w:rPr>
        <w:lastRenderedPageBreak/>
        <w:t xml:space="preserve">In conclusion, the web-based system presented in this study represents a significant advancement in the realm of digital twins for territorial analysis, owing to its capability to manage and visualize multiscale data, ranging from the microscale to the geographic scale. This platform not only enhances data interoperability but also facilitates a comprehensive and integrated understanding of geological and geographical dynamics. These features </w:t>
      </w:r>
      <w:del w:id="1269" w:author="Eugenio Fazio" w:date="2025-01-31T18:18:00Z">
        <w:r w:rsidRPr="00B02EDF" w:rsidDel="007C53C1">
          <w:rPr>
            <w:rFonts w:ascii="Times New Roman" w:eastAsia="Times New Roman" w:hAnsi="Times New Roman" w:cs="Times New Roman"/>
            <w:sz w:val="24"/>
            <w:szCs w:val="24"/>
            <w:lang w:val="en-US"/>
          </w:rPr>
          <w:delText xml:space="preserve">position </w:delText>
        </w:r>
      </w:del>
      <w:ins w:id="1270" w:author="Eugenio Fazio" w:date="2025-01-31T18:18:00Z">
        <w:r w:rsidR="007C53C1">
          <w:rPr>
            <w:rFonts w:ascii="Times New Roman" w:eastAsia="Times New Roman" w:hAnsi="Times New Roman" w:cs="Times New Roman"/>
            <w:sz w:val="24"/>
            <w:szCs w:val="24"/>
            <w:lang w:val="en-US"/>
          </w:rPr>
          <w:t>make</w:t>
        </w:r>
        <w:r w:rsidR="007C53C1" w:rsidRPr="00B02EDF">
          <w:rPr>
            <w:rFonts w:ascii="Times New Roman" w:eastAsia="Times New Roman" w:hAnsi="Times New Roman" w:cs="Times New Roman"/>
            <w:sz w:val="24"/>
            <w:szCs w:val="24"/>
            <w:lang w:val="en-US"/>
          </w:rPr>
          <w:t xml:space="preserve"> </w:t>
        </w:r>
      </w:ins>
      <w:del w:id="1271" w:author="Eugenio Fazio" w:date="2025-01-31T18:18:00Z">
        <w:r w:rsidRPr="00B02EDF" w:rsidDel="007C53C1">
          <w:rPr>
            <w:rFonts w:ascii="Times New Roman" w:eastAsia="Times New Roman" w:hAnsi="Times New Roman" w:cs="Times New Roman"/>
            <w:sz w:val="24"/>
            <w:szCs w:val="24"/>
            <w:lang w:val="en-US"/>
          </w:rPr>
          <w:delText xml:space="preserve">it </w:delText>
        </w:r>
      </w:del>
      <w:ins w:id="1272" w:author="Eugenio Fazio" w:date="2025-01-31T18:18:00Z">
        <w:r w:rsidR="007C53C1">
          <w:rPr>
            <w:rFonts w:ascii="Times New Roman" w:eastAsia="Times New Roman" w:hAnsi="Times New Roman" w:cs="Times New Roman"/>
            <w:sz w:val="24"/>
            <w:szCs w:val="24"/>
            <w:lang w:val="en-US"/>
          </w:rPr>
          <w:t>this web solution</w:t>
        </w:r>
        <w:r w:rsidR="007C53C1" w:rsidRPr="00B02EDF">
          <w:rPr>
            <w:rFonts w:ascii="Times New Roman" w:eastAsia="Times New Roman" w:hAnsi="Times New Roman" w:cs="Times New Roman"/>
            <w:sz w:val="24"/>
            <w:szCs w:val="24"/>
            <w:lang w:val="en-US"/>
          </w:rPr>
          <w:t xml:space="preserve"> </w:t>
        </w:r>
      </w:ins>
      <w:r w:rsidRPr="00B02EDF">
        <w:rPr>
          <w:rFonts w:ascii="Times New Roman" w:eastAsia="Times New Roman" w:hAnsi="Times New Roman" w:cs="Times New Roman"/>
          <w:sz w:val="24"/>
          <w:szCs w:val="24"/>
          <w:lang w:val="en-US"/>
        </w:rPr>
        <w:t>as a valuable tool for territorial planning, resource management, and the study of interactions across various spatial scales</w:t>
      </w:r>
      <w:bookmarkStart w:id="1273" w:name="_heading=h.du4yts1fpciz" w:colFirst="0" w:colLast="0"/>
      <w:bookmarkEnd w:id="1273"/>
      <w:r w:rsidR="00C51857" w:rsidRPr="00B02EDF">
        <w:rPr>
          <w:rFonts w:ascii="Times New Roman" w:eastAsia="Times New Roman" w:hAnsi="Times New Roman" w:cs="Times New Roman"/>
          <w:sz w:val="24"/>
          <w:szCs w:val="24"/>
          <w:lang w:val="en-US"/>
        </w:rPr>
        <w:t>.</w:t>
      </w:r>
    </w:p>
    <w:p w14:paraId="1676301F" w14:textId="31539913" w:rsidR="004B6430" w:rsidRDefault="004B6430" w:rsidP="004B6430">
      <w:pPr>
        <w:spacing w:line="480" w:lineRule="auto"/>
        <w:ind w:firstLine="720"/>
        <w:jc w:val="both"/>
        <w:rPr>
          <w:ins w:id="1274" w:author="Gianfranco Di Pietro" w:date="2025-02-05T10:19:00Z" w16du:dateUtc="2025-02-05T09:19:00Z"/>
          <w:rFonts w:ascii="Times New Roman" w:eastAsia="Times New Roman" w:hAnsi="Times New Roman" w:cs="Times New Roman"/>
          <w:sz w:val="24"/>
          <w:szCs w:val="24"/>
        </w:rPr>
      </w:pPr>
      <w:ins w:id="1275" w:author="Gianfranco Di Pietro" w:date="2025-02-05T10:19:00Z" w16du:dateUtc="2025-02-05T09:19:00Z">
        <w:r w:rsidRPr="000E39D7">
          <w:rPr>
            <w:rFonts w:ascii="Times New Roman" w:eastAsia="Times New Roman" w:hAnsi="Times New Roman" w:cs="Times New Roman"/>
            <w:sz w:val="24"/>
            <w:szCs w:val="24"/>
          </w:rPr>
          <w:t>The risk of natural degradation of the study case area is medium to high, given its proximity to an area classified as a P4 hazard in the regional plane of the natural hazards (</w:t>
        </w:r>
        <w:r w:rsidRPr="00BA03BC">
          <w:rPr>
            <w:rFonts w:ascii="Times New Roman" w:eastAsia="Times New Roman" w:hAnsi="Times New Roman" w:cs="Times New Roman"/>
            <w:sz w:val="24"/>
            <w:szCs w:val="24"/>
          </w:rPr>
          <w:t xml:space="preserve">Triglia </w:t>
        </w:r>
        <w:r w:rsidRPr="00BA03BC">
          <w:rPr>
            <w:rFonts w:ascii="Times New Roman" w:eastAsia="Times New Roman" w:hAnsi="Times New Roman" w:cs="Times New Roman"/>
            <w:i/>
            <w:iCs/>
            <w:sz w:val="24"/>
            <w:szCs w:val="24"/>
          </w:rPr>
          <w:t>et. al.</w:t>
        </w:r>
        <w:r w:rsidRPr="00BA03BC">
          <w:rPr>
            <w:rFonts w:ascii="Times New Roman" w:eastAsia="Times New Roman" w:hAnsi="Times New Roman" w:cs="Times New Roman"/>
            <w:sz w:val="24"/>
            <w:szCs w:val="24"/>
          </w:rPr>
          <w:t>,</w:t>
        </w:r>
        <w:r w:rsidRPr="00BA03BC">
          <w:rPr>
            <w:rFonts w:ascii="Times New Roman" w:eastAsia="Times New Roman" w:hAnsi="Times New Roman" w:cs="Times New Roman"/>
            <w:i/>
            <w:iCs/>
            <w:sz w:val="24"/>
            <w:szCs w:val="24"/>
          </w:rPr>
          <w:t xml:space="preserve"> </w:t>
        </w:r>
        <w:r w:rsidRPr="00BA03BC">
          <w:rPr>
            <w:rFonts w:ascii="Times New Roman" w:eastAsia="Times New Roman" w:hAnsi="Times New Roman" w:cs="Times New Roman"/>
            <w:sz w:val="24"/>
            <w:szCs w:val="24"/>
          </w:rPr>
          <w:t>2021)</w:t>
        </w:r>
        <w:r w:rsidRPr="000E39D7">
          <w:rPr>
            <w:rFonts w:ascii="Times New Roman" w:eastAsia="Times New Roman" w:hAnsi="Times New Roman" w:cs="Times New Roman"/>
            <w:sz w:val="24"/>
            <w:szCs w:val="24"/>
          </w:rPr>
          <w:t xml:space="preserve"> and because of the imminent risk of collapse of the cliff that dominates part of the beach in front of the stacks. Moreover, the area is subject in the summer months to a significant anthropic impact given by the crowded beach. Tourist flow should certainly be managed more consciously. For all the above reasons, it is thought that it is necessary for an appropriate plan of intervention of safety and conscious use, identifying with urgency and in consultation also with scientific institutions the specific areas to be safeguarded.</w:t>
        </w:r>
        <w:r>
          <w:rPr>
            <w:rFonts w:ascii="Times New Roman" w:eastAsia="Times New Roman" w:hAnsi="Times New Roman" w:cs="Times New Roman"/>
            <w:sz w:val="24"/>
            <w:szCs w:val="24"/>
          </w:rPr>
          <w:t xml:space="preserve"> </w:t>
        </w:r>
        <w:r w:rsidRPr="000E39D7">
          <w:rPr>
            <w:rFonts w:ascii="Times New Roman" w:eastAsia="Times New Roman" w:hAnsi="Times New Roman" w:cs="Times New Roman"/>
            <w:sz w:val="24"/>
            <w:szCs w:val="24"/>
          </w:rPr>
          <w:t>The implementation of such a plan should include both structural and non-structural measures aimed at mitigating risks while preserving the natural and touristic value of the area. Structural interventions may involve cliff stabilization techniques, such as rock bolting or controlled drainage systems, to prevent sudden collapses and minimize hazards to beachgoers. Additionally, periodic geotechnical monitoring should be conducted to assess the evolution of erosion processes and provide early warnings in case of increased instability.</w:t>
        </w:r>
        <w:r>
          <w:rPr>
            <w:rFonts w:ascii="Times New Roman" w:eastAsia="Times New Roman" w:hAnsi="Times New Roman" w:cs="Times New Roman"/>
            <w:sz w:val="24"/>
            <w:szCs w:val="24"/>
          </w:rPr>
          <w:t xml:space="preserve"> </w:t>
        </w:r>
        <w:r w:rsidRPr="000E39D7">
          <w:rPr>
            <w:rFonts w:ascii="Times New Roman" w:eastAsia="Times New Roman" w:hAnsi="Times New Roman" w:cs="Times New Roman"/>
            <w:sz w:val="24"/>
            <w:szCs w:val="24"/>
          </w:rPr>
          <w:t>On the other hand, non-structural measures should focus on raising awareness among visitors and local stakeholders about the fragility of the coastal environment. This can be achieved through educational campaigns, informative signage, and the implementation of controlled access paths to reduce human pressure on the most vulnerable areas. Furthermore, local authorities should consider the introduction of carrying capacity limits during peak tourist seasons to prevent excessive anthropic stress on the ecosystem.</w:t>
        </w:r>
      </w:ins>
    </w:p>
    <w:p w14:paraId="6090E119" w14:textId="11E821BB" w:rsidR="004B6430" w:rsidRPr="00FA7D7D" w:rsidRDefault="004B6430" w:rsidP="004B6430">
      <w:pPr>
        <w:spacing w:line="480" w:lineRule="auto"/>
        <w:ind w:firstLine="720"/>
        <w:jc w:val="both"/>
        <w:rPr>
          <w:ins w:id="1276" w:author="Gianfranco Di Pietro" w:date="2025-02-05T10:19:00Z" w16du:dateUtc="2025-02-05T09:19:00Z"/>
          <w:rFonts w:ascii="Times New Roman" w:eastAsia="Times New Roman" w:hAnsi="Times New Roman" w:cs="Times New Roman"/>
          <w:sz w:val="24"/>
          <w:szCs w:val="24"/>
        </w:rPr>
      </w:pPr>
      <w:ins w:id="1277" w:author="Gianfranco Di Pietro" w:date="2025-02-05T10:19:00Z" w16du:dateUtc="2025-02-05T09:19:00Z">
        <w:r>
          <w:rPr>
            <w:rFonts w:ascii="Times New Roman" w:eastAsia="Times New Roman" w:hAnsi="Times New Roman" w:cs="Times New Roman"/>
            <w:sz w:val="24"/>
            <w:szCs w:val="24"/>
          </w:rPr>
          <w:t xml:space="preserve">In this context a crucial component for the integration of advanced decision-support instruments, such as a </w:t>
        </w:r>
      </w:ins>
      <w:ins w:id="1278" w:author="Gianfranco Di Pietro" w:date="2025-02-05T10:24:00Z" w16du:dateUtc="2025-02-05T09:24:00Z">
        <w:r>
          <w:rPr>
            <w:rFonts w:ascii="Times New Roman" w:eastAsia="Times New Roman" w:hAnsi="Times New Roman" w:cs="Times New Roman"/>
            <w:sz w:val="24"/>
            <w:szCs w:val="24"/>
          </w:rPr>
          <w:t>Multiscale</w:t>
        </w:r>
      </w:ins>
      <w:ins w:id="1279" w:author="Gianfranco Di Pietro" w:date="2025-02-05T10:19:00Z" w16du:dateUtc="2025-02-05T09:19:00Z">
        <w:r>
          <w:rPr>
            <w:rFonts w:ascii="Times New Roman" w:eastAsia="Times New Roman" w:hAnsi="Times New Roman" w:cs="Times New Roman"/>
            <w:sz w:val="24"/>
            <w:szCs w:val="24"/>
          </w:rPr>
          <w:t xml:space="preserve"> Geo-Structural </w:t>
        </w:r>
      </w:ins>
      <w:ins w:id="1280" w:author="Gianfranco Di Pietro" w:date="2025-02-05T10:20:00Z" w16du:dateUtc="2025-02-05T09:20:00Z">
        <w:r>
          <w:rPr>
            <w:rFonts w:ascii="Times New Roman" w:eastAsia="Times New Roman" w:hAnsi="Times New Roman" w:cs="Times New Roman"/>
            <w:sz w:val="24"/>
            <w:szCs w:val="24"/>
          </w:rPr>
          <w:t xml:space="preserve">Information System, can provide a comprehensive </w:t>
        </w:r>
        <w:r>
          <w:rPr>
            <w:rFonts w:ascii="Times New Roman" w:eastAsia="Times New Roman" w:hAnsi="Times New Roman" w:cs="Times New Roman"/>
            <w:sz w:val="24"/>
            <w:szCs w:val="24"/>
          </w:rPr>
          <w:lastRenderedPageBreak/>
          <w:t>and real-time effective communication of hazards,</w:t>
        </w:r>
      </w:ins>
      <w:ins w:id="1281" w:author="Gianfranco Di Pietro" w:date="2025-02-05T10:21:00Z" w16du:dateUtc="2025-02-05T09:21:00Z">
        <w:r>
          <w:rPr>
            <w:rFonts w:ascii="Times New Roman" w:eastAsia="Times New Roman" w:hAnsi="Times New Roman" w:cs="Times New Roman"/>
            <w:sz w:val="24"/>
            <w:szCs w:val="24"/>
          </w:rPr>
          <w:t xml:space="preserve"> regulations,</w:t>
        </w:r>
      </w:ins>
      <w:ins w:id="1282" w:author="Gianfranco Di Pietro" w:date="2025-02-05T10:20:00Z" w16du:dateUtc="2025-02-05T09:20:00Z">
        <w:r>
          <w:rPr>
            <w:rFonts w:ascii="Times New Roman" w:eastAsia="Times New Roman" w:hAnsi="Times New Roman" w:cs="Times New Roman"/>
            <w:sz w:val="24"/>
            <w:szCs w:val="24"/>
          </w:rPr>
          <w:t xml:space="preserve"> and </w:t>
        </w:r>
      </w:ins>
      <w:ins w:id="1283" w:author="Gianfranco Di Pietro" w:date="2025-02-05T10:21:00Z" w16du:dateUtc="2025-02-05T09:21:00Z">
        <w:r>
          <w:rPr>
            <w:rFonts w:ascii="Times New Roman" w:eastAsia="Times New Roman" w:hAnsi="Times New Roman" w:cs="Times New Roman"/>
            <w:sz w:val="24"/>
            <w:szCs w:val="24"/>
          </w:rPr>
          <w:t>reasons that led to the decisions</w:t>
        </w:r>
      </w:ins>
      <w:ins w:id="1284" w:author="Gianfranco Di Pietro" w:date="2025-02-05T10:23:00Z" w16du:dateUtc="2025-02-05T09:23:00Z">
        <w:r>
          <w:rPr>
            <w:rFonts w:ascii="Times New Roman" w:eastAsia="Times New Roman" w:hAnsi="Times New Roman" w:cs="Times New Roman"/>
            <w:sz w:val="24"/>
            <w:szCs w:val="24"/>
          </w:rPr>
          <w:t xml:space="preserve"> in a Smart City Development approach (</w:t>
        </w:r>
      </w:ins>
      <w:ins w:id="1285" w:author="Gianfranco Di Pietro" w:date="2025-02-05T10:24:00Z" w16du:dateUtc="2025-02-05T09:24:00Z">
        <w:r>
          <w:rPr>
            <w:rFonts w:ascii="Times New Roman" w:eastAsia="Times New Roman" w:hAnsi="Times New Roman" w:cs="Times New Roman"/>
            <w:sz w:val="24"/>
            <w:szCs w:val="24"/>
          </w:rPr>
          <w:t xml:space="preserve">Wei </w:t>
        </w:r>
        <w:r>
          <w:rPr>
            <w:rFonts w:ascii="Times New Roman" w:eastAsia="Times New Roman" w:hAnsi="Times New Roman" w:cs="Times New Roman"/>
            <w:i/>
            <w:iCs/>
            <w:sz w:val="24"/>
            <w:szCs w:val="24"/>
          </w:rPr>
          <w:t>et.al.</w:t>
        </w:r>
        <w:r>
          <w:rPr>
            <w:rFonts w:ascii="Times New Roman" w:eastAsia="Times New Roman" w:hAnsi="Times New Roman" w:cs="Times New Roman"/>
            <w:sz w:val="24"/>
            <w:szCs w:val="24"/>
          </w:rPr>
          <w:t>, 2024</w:t>
        </w:r>
      </w:ins>
      <w:ins w:id="1286" w:author="Gianfranco Di Pietro" w:date="2025-02-05T10:32:00Z" w16du:dateUtc="2025-02-05T09:32:00Z">
        <w:r w:rsidR="00F60D6D">
          <w:rPr>
            <w:rFonts w:ascii="Times New Roman" w:eastAsia="Times New Roman" w:hAnsi="Times New Roman" w:cs="Times New Roman"/>
            <w:sz w:val="24"/>
            <w:szCs w:val="24"/>
          </w:rPr>
          <w:t xml:space="preserve">; </w:t>
        </w:r>
      </w:ins>
      <w:ins w:id="1287" w:author="Gianfranco Di Pietro" w:date="2025-02-05T10:28:00Z">
        <w:r w:rsidR="00F240A6" w:rsidRPr="00F240A6">
          <w:rPr>
            <w:rFonts w:ascii="Times New Roman" w:eastAsia="Times New Roman" w:hAnsi="Times New Roman" w:cs="Times New Roman"/>
            <w:sz w:val="24"/>
            <w:szCs w:val="24"/>
          </w:rPr>
          <w:t>Miles et al., 2024)</w:t>
        </w:r>
      </w:ins>
      <w:ins w:id="1288" w:author="Gianfranco Di Pietro" w:date="2025-02-05T10:23:00Z" w16du:dateUtc="2025-02-05T09:23:00Z">
        <w:r>
          <w:rPr>
            <w:rFonts w:ascii="Times New Roman" w:eastAsia="Times New Roman" w:hAnsi="Times New Roman" w:cs="Times New Roman"/>
            <w:sz w:val="24"/>
            <w:szCs w:val="24"/>
          </w:rPr>
          <w:t>.</w:t>
        </w:r>
      </w:ins>
    </w:p>
    <w:p w14:paraId="7423E2C2" w14:textId="77777777" w:rsidR="005E5925" w:rsidRPr="00800899" w:rsidRDefault="005E5925" w:rsidP="00800899">
      <w:pPr>
        <w:spacing w:line="480" w:lineRule="auto"/>
        <w:jc w:val="both"/>
        <w:rPr>
          <w:rFonts w:ascii="Times New Roman" w:eastAsia="Times New Roman" w:hAnsi="Times New Roman" w:cs="Times New Roman"/>
          <w:sz w:val="24"/>
          <w:szCs w:val="24"/>
          <w:lang w:val="en-US"/>
        </w:rPr>
      </w:pPr>
    </w:p>
    <w:p w14:paraId="000001AC" w14:textId="6D3B33B8" w:rsidR="00696B80" w:rsidRPr="005C0B17" w:rsidRDefault="00734CE6">
      <w:pPr>
        <w:pStyle w:val="Titolo1"/>
        <w:pPrChange w:id="1289" w:author="Gianfranco Di Pietro" w:date="2025-02-05T10:30:00Z" w16du:dateUtc="2025-02-05T09:30:00Z">
          <w:pPr>
            <w:pStyle w:val="Titolo1"/>
            <w:numPr>
              <w:numId w:val="1"/>
            </w:numPr>
            <w:spacing w:line="480" w:lineRule="auto"/>
            <w:ind w:left="1" w:hanging="3"/>
          </w:pPr>
        </w:pPrChange>
      </w:pPr>
      <w:commentRangeStart w:id="1290"/>
      <w:commentRangeStart w:id="1291"/>
      <w:r w:rsidRPr="005C0B17">
        <w:t>References</w:t>
      </w:r>
      <w:commentRangeEnd w:id="1290"/>
      <w:r w:rsidR="007C53C1" w:rsidRPr="005C0B17">
        <w:rPr>
          <w:rStyle w:val="Rimandocommento"/>
          <w:rFonts w:eastAsia="Arial"/>
          <w:sz w:val="32"/>
          <w:szCs w:val="32"/>
          <w:rPrChange w:id="1292" w:author="Gianfranco Di Pietro" w:date="2025-02-05T10:30:00Z" w16du:dateUtc="2025-02-05T09:30:00Z">
            <w:rPr>
              <w:rStyle w:val="Rimandocommento"/>
              <w:rFonts w:ascii="Arial" w:eastAsia="Arial" w:hAnsi="Arial"/>
              <w:b w:val="0"/>
              <w:bCs w:val="0"/>
              <w:kern w:val="0"/>
              <w:position w:val="0"/>
              <w:lang w:val="en" w:eastAsia="it-IT"/>
            </w:rPr>
          </w:rPrChange>
        </w:rPr>
        <w:commentReference w:id="1290"/>
      </w:r>
      <w:commentRangeEnd w:id="1291"/>
      <w:r w:rsidR="009E0817" w:rsidRPr="005C0B17">
        <w:rPr>
          <w:rStyle w:val="Rimandocommento"/>
          <w:rFonts w:eastAsia="Arial"/>
          <w:sz w:val="32"/>
          <w:szCs w:val="32"/>
          <w:rPrChange w:id="1293" w:author="Gianfranco Di Pietro" w:date="2025-02-05T10:30:00Z" w16du:dateUtc="2025-02-05T09:30:00Z">
            <w:rPr>
              <w:rStyle w:val="Rimandocommento"/>
              <w:rFonts w:ascii="Arial" w:eastAsia="Arial" w:hAnsi="Arial"/>
              <w:b w:val="0"/>
              <w:bCs w:val="0"/>
              <w:kern w:val="0"/>
              <w:position w:val="0"/>
              <w:lang w:val="en" w:eastAsia="it-IT"/>
            </w:rPr>
          </w:rPrChange>
        </w:rPr>
        <w:commentReference w:id="1291"/>
      </w:r>
    </w:p>
    <w:p w14:paraId="000001AD" w14:textId="77777777" w:rsidR="00696B80" w:rsidRPr="009D5A73"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Change w:id="1294" w:author="Alberto D'Agostino" w:date="2025-02-03T11:40:00Z">
            <w:rPr>
              <w:rFonts w:ascii="Times New Roman" w:eastAsia="Times New Roman" w:hAnsi="Times New Roman" w:cs="Times New Roman"/>
              <w:sz w:val="24"/>
              <w:szCs w:val="24"/>
            </w:rPr>
          </w:rPrChange>
        </w:rPr>
      </w:pPr>
      <w:bookmarkStart w:id="1295" w:name="_heading=h.n9dmb4p2bae3" w:colFirst="0" w:colLast="0"/>
      <w:bookmarkEnd w:id="1295"/>
      <w:r w:rsidRPr="009D5A73">
        <w:rPr>
          <w:rFonts w:ascii="Times New Roman" w:eastAsia="Times New Roman" w:hAnsi="Times New Roman" w:cs="Times New Roman"/>
          <w:sz w:val="24"/>
          <w:szCs w:val="24"/>
          <w:lang w:val="en-US"/>
          <w:rPrChange w:id="1296" w:author="Alberto D'Agostino" w:date="2025-02-03T11:40:00Z">
            <w:rPr>
              <w:rFonts w:ascii="Times New Roman" w:eastAsia="Times New Roman" w:hAnsi="Times New Roman" w:cs="Times New Roman"/>
              <w:sz w:val="24"/>
              <w:szCs w:val="24"/>
              <w:lang w:val="it-IT"/>
            </w:rPr>
          </w:rPrChange>
        </w:rPr>
        <w:t xml:space="preserve">Acevedo Zamora, M. A., Schrank, C. E., &amp; Kamber, B. S. (2024). </w:t>
      </w:r>
      <w:r w:rsidRPr="009D5A73">
        <w:rPr>
          <w:rFonts w:ascii="Times New Roman" w:eastAsia="Times New Roman" w:hAnsi="Times New Roman" w:cs="Times New Roman"/>
          <w:sz w:val="24"/>
          <w:szCs w:val="24"/>
          <w:lang w:val="en-US"/>
          <w:rPrChange w:id="1297" w:author="Alberto D'Agostino" w:date="2025-02-03T11:40:00Z">
            <w:rPr>
              <w:rFonts w:ascii="Times New Roman" w:eastAsia="Times New Roman" w:hAnsi="Times New Roman" w:cs="Times New Roman"/>
              <w:sz w:val="24"/>
              <w:szCs w:val="24"/>
            </w:rPr>
          </w:rPrChange>
        </w:rPr>
        <w:t xml:space="preserve">Using the traditional microscope for mineral grain orientation determination: A prototype image analysis pipeline for optic‐axis mapping (POAM). </w:t>
      </w:r>
      <w:r w:rsidRPr="009D5A73">
        <w:rPr>
          <w:rFonts w:ascii="Times New Roman" w:eastAsia="Times New Roman" w:hAnsi="Times New Roman" w:cs="Times New Roman"/>
          <w:i/>
          <w:sz w:val="24"/>
          <w:szCs w:val="24"/>
          <w:lang w:val="en-US"/>
          <w:rPrChange w:id="1298" w:author="Alberto D'Agostino" w:date="2025-02-03T11:40:00Z">
            <w:rPr>
              <w:rFonts w:ascii="Times New Roman" w:eastAsia="Times New Roman" w:hAnsi="Times New Roman" w:cs="Times New Roman"/>
              <w:i/>
              <w:sz w:val="24"/>
              <w:szCs w:val="24"/>
            </w:rPr>
          </w:rPrChange>
        </w:rPr>
        <w:t>Journal of Microscopy</w:t>
      </w:r>
      <w:r w:rsidRPr="009D5A73">
        <w:rPr>
          <w:rFonts w:ascii="Times New Roman" w:eastAsia="Times New Roman" w:hAnsi="Times New Roman" w:cs="Times New Roman"/>
          <w:sz w:val="24"/>
          <w:szCs w:val="24"/>
          <w:lang w:val="en-US"/>
          <w:rPrChange w:id="129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300" w:author="Alberto D'Agostino" w:date="2025-02-03T11:40:00Z">
            <w:rPr>
              <w:rFonts w:ascii="Times New Roman" w:eastAsia="Times New Roman" w:hAnsi="Times New Roman" w:cs="Times New Roman"/>
              <w:i/>
              <w:sz w:val="24"/>
              <w:szCs w:val="24"/>
            </w:rPr>
          </w:rPrChange>
        </w:rPr>
        <w:t>295</w:t>
      </w:r>
      <w:r w:rsidRPr="009D5A73">
        <w:rPr>
          <w:rFonts w:ascii="Times New Roman" w:eastAsia="Times New Roman" w:hAnsi="Times New Roman" w:cs="Times New Roman"/>
          <w:sz w:val="24"/>
          <w:szCs w:val="24"/>
          <w:lang w:val="en-US"/>
          <w:rPrChange w:id="1301" w:author="Alberto D'Agostino" w:date="2025-02-03T11:40:00Z">
            <w:rPr>
              <w:rFonts w:ascii="Times New Roman" w:eastAsia="Times New Roman" w:hAnsi="Times New Roman" w:cs="Times New Roman"/>
              <w:sz w:val="24"/>
              <w:szCs w:val="24"/>
            </w:rPr>
          </w:rPrChange>
        </w:rPr>
        <w:t>(2), 147–176.</w:t>
      </w:r>
      <w:r w:rsidR="0067076A" w:rsidRPr="009D5A73">
        <w:rPr>
          <w:lang w:val="en-US"/>
          <w:rPrChange w:id="1302" w:author="Alberto D'Agostino" w:date="2025-02-03T11:40:00Z">
            <w:rPr/>
          </w:rPrChange>
        </w:rPr>
        <w:fldChar w:fldCharType="begin"/>
      </w:r>
      <w:r w:rsidR="0067076A" w:rsidRPr="009D5A73">
        <w:rPr>
          <w:lang w:val="en-US"/>
          <w:rPrChange w:id="1303" w:author="Alberto D'Agostino" w:date="2025-02-03T11:40:00Z">
            <w:rPr/>
          </w:rPrChange>
        </w:rPr>
        <w:instrText xml:space="preserve"> HYPERLINK "https://doi.org/10.1111/jmi.13284" \h </w:instrText>
      </w:r>
      <w:r w:rsidR="0067076A" w:rsidRPr="004720E1">
        <w:rPr>
          <w:lang w:val="en-US"/>
        </w:rPr>
      </w:r>
      <w:r w:rsidR="0067076A" w:rsidRPr="009D5A73">
        <w:rPr>
          <w:lang w:val="en-US"/>
          <w:rPrChange w:id="1304"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305"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306"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307" w:author="Alberto D'Agostino" w:date="2025-02-03T11:40:00Z">
            <w:rPr/>
          </w:rPrChange>
        </w:rPr>
        <w:fldChar w:fldCharType="begin"/>
      </w:r>
      <w:r w:rsidR="0067076A" w:rsidRPr="009D5A73">
        <w:rPr>
          <w:lang w:val="en-US"/>
          <w:rPrChange w:id="1308" w:author="Alberto D'Agostino" w:date="2025-02-03T11:40:00Z">
            <w:rPr/>
          </w:rPrChange>
        </w:rPr>
        <w:instrText xml:space="preserve"> HYPERLINK "https://doi.org/10.1111/jmi.13284" \h </w:instrText>
      </w:r>
      <w:r w:rsidR="0067076A" w:rsidRPr="004720E1">
        <w:rPr>
          <w:lang w:val="en-US"/>
        </w:rPr>
      </w:r>
      <w:r w:rsidR="0067076A" w:rsidRPr="009D5A73">
        <w:rPr>
          <w:lang w:val="en-US"/>
          <w:rPrChange w:id="1309"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310" w:author="Alberto D'Agostino" w:date="2025-02-03T11:40:00Z">
            <w:rPr>
              <w:rFonts w:ascii="Times New Roman" w:eastAsia="Times New Roman" w:hAnsi="Times New Roman" w:cs="Times New Roman"/>
              <w:color w:val="1155CC"/>
              <w:sz w:val="24"/>
              <w:szCs w:val="24"/>
              <w:u w:val="single"/>
            </w:rPr>
          </w:rPrChange>
        </w:rPr>
        <w:t>https://doi.org/10.1111/jmi.13284</w:t>
      </w:r>
      <w:r w:rsidR="0067076A" w:rsidRPr="009D5A73">
        <w:rPr>
          <w:rFonts w:ascii="Times New Roman" w:eastAsia="Times New Roman" w:hAnsi="Times New Roman" w:cs="Times New Roman"/>
          <w:color w:val="1155CC"/>
          <w:sz w:val="24"/>
          <w:szCs w:val="24"/>
          <w:u w:val="single"/>
          <w:lang w:val="en-US"/>
          <w:rPrChange w:id="1311" w:author="Alberto D'Agostino" w:date="2025-02-03T11:40:00Z">
            <w:rPr>
              <w:rFonts w:ascii="Times New Roman" w:eastAsia="Times New Roman" w:hAnsi="Times New Roman" w:cs="Times New Roman"/>
              <w:color w:val="1155CC"/>
              <w:sz w:val="24"/>
              <w:szCs w:val="24"/>
              <w:u w:val="single"/>
            </w:rPr>
          </w:rPrChange>
        </w:rPr>
        <w:fldChar w:fldCharType="end"/>
      </w:r>
    </w:p>
    <w:bookmarkStart w:id="1312" w:name="_heading=h.f5wt99emvget" w:colFirst="0" w:colLast="0"/>
    <w:bookmarkEnd w:id="1312"/>
    <w:p w14:paraId="000001AE" w14:textId="5B581793" w:rsidR="00696B80" w:rsidRPr="009D5A73" w:rsidRDefault="00000000">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Change w:id="1313" w:author="Alberto D'Agostino" w:date="2025-02-03T11:40:00Z">
            <w:rPr>
              <w:rFonts w:ascii="Times New Roman" w:eastAsia="Times New Roman" w:hAnsi="Times New Roman" w:cs="Times New Roman"/>
              <w:sz w:val="24"/>
              <w:szCs w:val="24"/>
            </w:rPr>
          </w:rPrChange>
        </w:rPr>
      </w:pPr>
      <w:customXmlDelRangeStart w:id="1314" w:author="Alberto D'Agostino" w:date="2025-02-03T11:10:00Z"/>
      <w:sdt>
        <w:sdtPr>
          <w:rPr>
            <w:lang w:val="en-US"/>
          </w:rPr>
          <w:tag w:val="goog_rdk_38"/>
          <w:id w:val="1432167139"/>
        </w:sdtPr>
        <w:sdtContent>
          <w:customXmlDelRangeEnd w:id="1314"/>
          <w:r w:rsidR="00734CE6" w:rsidRPr="009D5A73">
            <w:rPr>
              <w:rFonts w:ascii="Times New Roman" w:eastAsia="Times New Roman" w:hAnsi="Times New Roman" w:cs="Times New Roman"/>
              <w:sz w:val="24"/>
              <w:szCs w:val="24"/>
              <w:lang w:val="en-US"/>
              <w:rPrChange w:id="1315" w:author="Alberto D'Agostino" w:date="2025-02-03T11:40:00Z">
                <w:rPr>
                  <w:rFonts w:ascii="Times New Roman" w:eastAsia="Times New Roman" w:hAnsi="Times New Roman" w:cs="Times New Roman"/>
                  <w:sz w:val="24"/>
                  <w:szCs w:val="24"/>
                </w:rPr>
              </w:rPrChange>
            </w:rPr>
            <w:t>Arnaud, R., &amp; Barnes, M. C. (2006). COLLADA: sailing the gulf of 3D digital content creation. CRC Press.</w:t>
          </w:r>
          <w:customXmlDelRangeStart w:id="1316" w:author="Alberto D'Agostino" w:date="2025-02-03T11:10:00Z"/>
        </w:sdtContent>
      </w:sdt>
      <w:customXmlDelRangeEnd w:id="1316"/>
    </w:p>
    <w:p w14:paraId="000001AF" w14:textId="50D4361A" w:rsidR="00696B80" w:rsidRPr="009D5A73"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Change w:id="1317" w:author="Alberto D'Agostino" w:date="2025-02-03T11:40:00Z">
            <w:rPr>
              <w:rFonts w:ascii="Times New Roman" w:eastAsia="Times New Roman" w:hAnsi="Times New Roman" w:cs="Times New Roman"/>
              <w:sz w:val="24"/>
              <w:szCs w:val="24"/>
            </w:rPr>
          </w:rPrChange>
        </w:rPr>
      </w:pPr>
      <w:bookmarkStart w:id="1318" w:name="_heading=h.1xspiufcu0tt" w:colFirst="0" w:colLast="0"/>
      <w:bookmarkEnd w:id="1318"/>
      <w:r w:rsidRPr="009D5A73">
        <w:rPr>
          <w:rFonts w:ascii="Times New Roman" w:eastAsia="Times New Roman" w:hAnsi="Times New Roman" w:cs="Times New Roman"/>
          <w:sz w:val="24"/>
          <w:szCs w:val="24"/>
          <w:lang w:val="en-US"/>
          <w:rPrChange w:id="1319" w:author="Alberto D'Agostino" w:date="2025-02-03T11:40:00Z">
            <w:rPr>
              <w:rFonts w:ascii="Times New Roman" w:eastAsia="Times New Roman" w:hAnsi="Times New Roman" w:cs="Times New Roman"/>
              <w:sz w:val="24"/>
              <w:szCs w:val="24"/>
            </w:rPr>
          </w:rPrChange>
        </w:rPr>
        <w:t xml:space="preserve">Azmi, N. A., Shafri, H. Z. M., Abidin, F. A. Z., Shaharum, N. S. N., &amp; Al-Habshi, M. M. A. (2022). Development of </w:t>
      </w:r>
      <w:r w:rsidR="00F20AFC" w:rsidRPr="009D5A73">
        <w:rPr>
          <w:rFonts w:ascii="Times New Roman" w:eastAsia="Times New Roman" w:hAnsi="Times New Roman" w:cs="Times New Roman"/>
          <w:sz w:val="24"/>
          <w:szCs w:val="24"/>
          <w:lang w:val="en-US"/>
          <w:rPrChange w:id="1320" w:author="Alberto D'Agostino" w:date="2025-02-03T11:40:00Z">
            <w:rPr>
              <w:rFonts w:ascii="Times New Roman" w:eastAsia="Times New Roman" w:hAnsi="Times New Roman" w:cs="Times New Roman"/>
              <w:sz w:val="24"/>
              <w:szCs w:val="24"/>
            </w:rPr>
          </w:rPrChange>
        </w:rPr>
        <w:t>Web-GIS</w:t>
      </w:r>
      <w:r w:rsidRPr="009D5A73">
        <w:rPr>
          <w:rFonts w:ascii="Times New Roman" w:eastAsia="Times New Roman" w:hAnsi="Times New Roman" w:cs="Times New Roman"/>
          <w:sz w:val="24"/>
          <w:szCs w:val="24"/>
          <w:lang w:val="en-US"/>
          <w:rPrChange w:id="1321" w:author="Alberto D'Agostino" w:date="2025-02-03T11:40:00Z">
            <w:rPr>
              <w:rFonts w:ascii="Times New Roman" w:eastAsia="Times New Roman" w:hAnsi="Times New Roman" w:cs="Times New Roman"/>
              <w:sz w:val="24"/>
              <w:szCs w:val="24"/>
            </w:rPr>
          </w:rPrChange>
        </w:rPr>
        <w:t xml:space="preserve"> using open source geospatial technologies for Krau Wildlife Reserve. </w:t>
      </w:r>
      <w:r w:rsidRPr="009D5A73">
        <w:rPr>
          <w:rFonts w:ascii="Times New Roman" w:eastAsia="Times New Roman" w:hAnsi="Times New Roman" w:cs="Times New Roman"/>
          <w:i/>
          <w:sz w:val="24"/>
          <w:szCs w:val="24"/>
          <w:lang w:val="en-US"/>
          <w:rPrChange w:id="1322" w:author="Alberto D'Agostino" w:date="2025-02-03T11:40:00Z">
            <w:rPr>
              <w:rFonts w:ascii="Times New Roman" w:eastAsia="Times New Roman" w:hAnsi="Times New Roman" w:cs="Times New Roman"/>
              <w:i/>
              <w:sz w:val="24"/>
              <w:szCs w:val="24"/>
            </w:rPr>
          </w:rPrChange>
        </w:rPr>
        <w:t>IOP Conference Series: Earth and Environmental Science</w:t>
      </w:r>
      <w:r w:rsidRPr="009D5A73">
        <w:rPr>
          <w:rFonts w:ascii="Times New Roman" w:eastAsia="Times New Roman" w:hAnsi="Times New Roman" w:cs="Times New Roman"/>
          <w:sz w:val="24"/>
          <w:szCs w:val="24"/>
          <w:lang w:val="en-US"/>
          <w:rPrChange w:id="1323"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324" w:author="Alberto D'Agostino" w:date="2025-02-03T11:40:00Z">
            <w:rPr>
              <w:rFonts w:ascii="Times New Roman" w:eastAsia="Times New Roman" w:hAnsi="Times New Roman" w:cs="Times New Roman"/>
              <w:i/>
              <w:sz w:val="24"/>
              <w:szCs w:val="24"/>
            </w:rPr>
          </w:rPrChange>
        </w:rPr>
        <w:t>1064</w:t>
      </w:r>
      <w:r w:rsidRPr="009D5A73">
        <w:rPr>
          <w:rFonts w:ascii="Times New Roman" w:eastAsia="Times New Roman" w:hAnsi="Times New Roman" w:cs="Times New Roman"/>
          <w:sz w:val="24"/>
          <w:szCs w:val="24"/>
          <w:lang w:val="en-US"/>
          <w:rPrChange w:id="1325" w:author="Alberto D'Agostino" w:date="2025-02-03T11:40:00Z">
            <w:rPr>
              <w:rFonts w:ascii="Times New Roman" w:eastAsia="Times New Roman" w:hAnsi="Times New Roman" w:cs="Times New Roman"/>
              <w:sz w:val="24"/>
              <w:szCs w:val="24"/>
            </w:rPr>
          </w:rPrChange>
        </w:rPr>
        <w:t>(1), 012016.</w:t>
      </w:r>
      <w:r w:rsidR="0067076A" w:rsidRPr="009D5A73">
        <w:rPr>
          <w:lang w:val="en-US"/>
          <w:rPrChange w:id="1326" w:author="Alberto D'Agostino" w:date="2025-02-03T11:40:00Z">
            <w:rPr/>
          </w:rPrChange>
        </w:rPr>
        <w:fldChar w:fldCharType="begin"/>
      </w:r>
      <w:r w:rsidR="0067076A" w:rsidRPr="009D5A73">
        <w:rPr>
          <w:lang w:val="en-US"/>
          <w:rPrChange w:id="1327" w:author="Alberto D'Agostino" w:date="2025-02-03T11:40:00Z">
            <w:rPr/>
          </w:rPrChange>
        </w:rPr>
        <w:instrText xml:space="preserve"> HYPERLINK "https://doi.org/10.1088/1755-1315/1064/1/012016" \h </w:instrText>
      </w:r>
      <w:r w:rsidR="0067076A" w:rsidRPr="004720E1">
        <w:rPr>
          <w:lang w:val="en-US"/>
        </w:rPr>
      </w:r>
      <w:r w:rsidR="0067076A" w:rsidRPr="009D5A73">
        <w:rPr>
          <w:lang w:val="en-US"/>
          <w:rPrChange w:id="1328"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329"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330"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331" w:author="Alberto D'Agostino" w:date="2025-02-03T11:40:00Z">
            <w:rPr/>
          </w:rPrChange>
        </w:rPr>
        <w:fldChar w:fldCharType="begin"/>
      </w:r>
      <w:r w:rsidR="0067076A" w:rsidRPr="009D5A73">
        <w:rPr>
          <w:lang w:val="en-US"/>
          <w:rPrChange w:id="1332" w:author="Alberto D'Agostino" w:date="2025-02-03T11:40:00Z">
            <w:rPr/>
          </w:rPrChange>
        </w:rPr>
        <w:instrText xml:space="preserve"> HYPERLINK "https://doi.org/10.1088/1755-1315/1064/1/012016" \h </w:instrText>
      </w:r>
      <w:r w:rsidR="0067076A" w:rsidRPr="004720E1">
        <w:rPr>
          <w:lang w:val="en-US"/>
        </w:rPr>
      </w:r>
      <w:r w:rsidR="0067076A" w:rsidRPr="009D5A73">
        <w:rPr>
          <w:lang w:val="en-US"/>
          <w:rPrChange w:id="1333"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334" w:author="Alberto D'Agostino" w:date="2025-02-03T11:40:00Z">
            <w:rPr>
              <w:rFonts w:ascii="Times New Roman" w:eastAsia="Times New Roman" w:hAnsi="Times New Roman" w:cs="Times New Roman"/>
              <w:color w:val="1155CC"/>
              <w:sz w:val="24"/>
              <w:szCs w:val="24"/>
              <w:u w:val="single"/>
            </w:rPr>
          </w:rPrChange>
        </w:rPr>
        <w:t>https://doi.org/10.1088/1755-1315/1064/1/012016</w:t>
      </w:r>
      <w:r w:rsidR="0067076A" w:rsidRPr="009D5A73">
        <w:rPr>
          <w:rFonts w:ascii="Times New Roman" w:eastAsia="Times New Roman" w:hAnsi="Times New Roman" w:cs="Times New Roman"/>
          <w:color w:val="1155CC"/>
          <w:sz w:val="24"/>
          <w:szCs w:val="24"/>
          <w:u w:val="single"/>
          <w:lang w:val="en-US"/>
          <w:rPrChange w:id="1335" w:author="Alberto D'Agostino" w:date="2025-02-03T11:40:00Z">
            <w:rPr>
              <w:rFonts w:ascii="Times New Roman" w:eastAsia="Times New Roman" w:hAnsi="Times New Roman" w:cs="Times New Roman"/>
              <w:color w:val="1155CC"/>
              <w:sz w:val="24"/>
              <w:szCs w:val="24"/>
              <w:u w:val="single"/>
            </w:rPr>
          </w:rPrChange>
        </w:rPr>
        <w:fldChar w:fldCharType="end"/>
      </w:r>
    </w:p>
    <w:p w14:paraId="000001B0" w14:textId="617B38AD"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336" w:author="Alberto D'Agostino" w:date="2025-02-03T11:40:00Z">
            <w:rPr>
              <w:rFonts w:ascii="Times New Roman" w:eastAsia="Times New Roman" w:hAnsi="Times New Roman" w:cs="Times New Roman"/>
              <w:sz w:val="24"/>
              <w:szCs w:val="24"/>
            </w:rPr>
          </w:rPrChange>
        </w:rPr>
      </w:pPr>
      <w:bookmarkStart w:id="1337" w:name="_heading=h.kfan8skm9r3k" w:colFirst="0" w:colLast="0"/>
      <w:bookmarkEnd w:id="1337"/>
      <w:r w:rsidRPr="009D5A73">
        <w:rPr>
          <w:rFonts w:ascii="Times New Roman" w:eastAsia="Times New Roman" w:hAnsi="Times New Roman" w:cs="Times New Roman"/>
          <w:sz w:val="24"/>
          <w:szCs w:val="24"/>
          <w:lang w:val="en-US"/>
          <w:rPrChange w:id="1338" w:author="Alberto D'Agostino" w:date="2025-02-03T11:40:00Z">
            <w:rPr>
              <w:rFonts w:ascii="Times New Roman" w:eastAsia="Times New Roman" w:hAnsi="Times New Roman" w:cs="Times New Roman"/>
              <w:sz w:val="24"/>
              <w:szCs w:val="24"/>
            </w:rPr>
          </w:rPrChange>
        </w:rPr>
        <w:t>Balla, D. and Gede, M.</w:t>
      </w:r>
      <w:ins w:id="1339" w:author="Alberto D'Agostino" w:date="2025-02-03T11:11:00Z">
        <w:r w:rsidR="00E372D0" w:rsidRPr="009D5A73">
          <w:rPr>
            <w:rFonts w:ascii="Times New Roman" w:eastAsia="Times New Roman" w:hAnsi="Times New Roman" w:cs="Times New Roman"/>
            <w:sz w:val="24"/>
            <w:szCs w:val="24"/>
            <w:lang w:val="en-US"/>
            <w:rPrChange w:id="1340" w:author="Alberto D'Agostino" w:date="2025-02-03T11:40:00Z">
              <w:rPr>
                <w:rFonts w:ascii="Times New Roman" w:eastAsia="Times New Roman" w:hAnsi="Times New Roman" w:cs="Times New Roman"/>
                <w:sz w:val="24"/>
                <w:szCs w:val="24"/>
              </w:rPr>
            </w:rPrChange>
          </w:rPr>
          <w:t xml:space="preserve"> (2024).</w:t>
        </w:r>
      </w:ins>
      <w:del w:id="1341" w:author="Alberto D'Agostino" w:date="2025-02-03T11:11:00Z">
        <w:r w:rsidRPr="009D5A73" w:rsidDel="00E372D0">
          <w:rPr>
            <w:rFonts w:ascii="Times New Roman" w:eastAsia="Times New Roman" w:hAnsi="Times New Roman" w:cs="Times New Roman"/>
            <w:sz w:val="24"/>
            <w:szCs w:val="24"/>
            <w:lang w:val="en-US"/>
            <w:rPrChange w:id="1342" w:author="Alberto D'Agostino" w:date="2025-02-03T11:40:00Z">
              <w:rPr>
                <w:rFonts w:ascii="Times New Roman" w:eastAsia="Times New Roman" w:hAnsi="Times New Roman" w:cs="Times New Roman"/>
                <w:sz w:val="24"/>
                <w:szCs w:val="24"/>
              </w:rPr>
            </w:rPrChange>
          </w:rPr>
          <w:delText>:</w:delText>
        </w:r>
      </w:del>
      <w:r w:rsidRPr="009D5A73">
        <w:rPr>
          <w:rFonts w:ascii="Times New Roman" w:eastAsia="Times New Roman" w:hAnsi="Times New Roman" w:cs="Times New Roman"/>
          <w:sz w:val="24"/>
          <w:szCs w:val="24"/>
          <w:lang w:val="en-US"/>
          <w:rPrChange w:id="1343" w:author="Alberto D'Agostino" w:date="2025-02-03T11:40:00Z">
            <w:rPr>
              <w:rFonts w:ascii="Times New Roman" w:eastAsia="Times New Roman" w:hAnsi="Times New Roman" w:cs="Times New Roman"/>
              <w:sz w:val="24"/>
              <w:szCs w:val="24"/>
            </w:rPr>
          </w:rPrChange>
        </w:rPr>
        <w:t xml:space="preserve"> Beautiful thematic maps in Leaflet with automatic data classification, Int. Arch. Photogramm. Remote Sens. Spatial Inf. Sci., XLVIII-4/W12-2024, 3–10, </w:t>
      </w:r>
      <w:ins w:id="1344" w:author="Alberto D'Agostino" w:date="2025-02-03T11:11:00Z">
        <w:r w:rsidR="00E372D0" w:rsidRPr="009D5A73">
          <w:rPr>
            <w:rFonts w:ascii="Times New Roman" w:eastAsia="Times New Roman" w:hAnsi="Times New Roman" w:cs="Times New Roman"/>
            <w:sz w:val="24"/>
            <w:szCs w:val="24"/>
            <w:lang w:val="en-US"/>
            <w:rPrChange w:id="1345" w:author="Alberto D'Agostino" w:date="2025-02-03T11:40:00Z">
              <w:rPr>
                <w:rFonts w:ascii="Times New Roman" w:eastAsia="Times New Roman" w:hAnsi="Times New Roman" w:cs="Times New Roman"/>
                <w:sz w:val="24"/>
                <w:szCs w:val="24"/>
              </w:rPr>
            </w:rPrChange>
          </w:rPr>
          <w:fldChar w:fldCharType="begin"/>
        </w:r>
        <w:r w:rsidR="00E372D0" w:rsidRPr="009D5A73">
          <w:rPr>
            <w:rFonts w:ascii="Times New Roman" w:eastAsia="Times New Roman" w:hAnsi="Times New Roman" w:cs="Times New Roman"/>
            <w:sz w:val="24"/>
            <w:szCs w:val="24"/>
            <w:lang w:val="en-US"/>
            <w:rPrChange w:id="1346" w:author="Alberto D'Agostino" w:date="2025-02-03T11:40:00Z">
              <w:rPr>
                <w:rFonts w:ascii="Times New Roman" w:eastAsia="Times New Roman" w:hAnsi="Times New Roman" w:cs="Times New Roman"/>
                <w:sz w:val="24"/>
                <w:szCs w:val="24"/>
              </w:rPr>
            </w:rPrChange>
          </w:rPr>
          <w:instrText xml:space="preserve"> HYPERLINK "</w:instrText>
        </w:r>
      </w:ins>
      <w:r w:rsidR="00E372D0" w:rsidRPr="009D5A73">
        <w:rPr>
          <w:rFonts w:ascii="Times New Roman" w:eastAsia="Times New Roman" w:hAnsi="Times New Roman" w:cs="Times New Roman"/>
          <w:sz w:val="24"/>
          <w:szCs w:val="24"/>
          <w:lang w:val="en-US"/>
          <w:rPrChange w:id="1347" w:author="Alberto D'Agostino" w:date="2025-02-03T11:40:00Z">
            <w:rPr>
              <w:rFonts w:ascii="Times New Roman" w:eastAsia="Times New Roman" w:hAnsi="Times New Roman" w:cs="Times New Roman"/>
              <w:sz w:val="24"/>
              <w:szCs w:val="24"/>
            </w:rPr>
          </w:rPrChange>
        </w:rPr>
        <w:instrText>https://doi.org/10.5194/isprs-archives-XLVIII-4-W12-2024-3-2024</w:instrText>
      </w:r>
      <w:ins w:id="1348" w:author="Alberto D'Agostino" w:date="2025-02-03T11:11:00Z">
        <w:r w:rsidR="00E372D0" w:rsidRPr="009D5A73">
          <w:rPr>
            <w:rFonts w:ascii="Times New Roman" w:eastAsia="Times New Roman" w:hAnsi="Times New Roman" w:cs="Times New Roman"/>
            <w:sz w:val="24"/>
            <w:szCs w:val="24"/>
            <w:lang w:val="en-US"/>
            <w:rPrChange w:id="1349" w:author="Alberto D'Agostino" w:date="2025-02-03T11:40:00Z">
              <w:rPr>
                <w:rFonts w:ascii="Times New Roman" w:eastAsia="Times New Roman" w:hAnsi="Times New Roman" w:cs="Times New Roman"/>
                <w:sz w:val="24"/>
                <w:szCs w:val="24"/>
              </w:rPr>
            </w:rPrChange>
          </w:rPr>
          <w:instrText xml:space="preserve">" </w:instrText>
        </w:r>
        <w:r w:rsidR="00E372D0" w:rsidRPr="004720E1">
          <w:rPr>
            <w:rFonts w:ascii="Times New Roman" w:eastAsia="Times New Roman" w:hAnsi="Times New Roman" w:cs="Times New Roman"/>
            <w:sz w:val="24"/>
            <w:szCs w:val="24"/>
            <w:lang w:val="en-US"/>
          </w:rPr>
        </w:r>
        <w:r w:rsidR="00E372D0" w:rsidRPr="009D5A73">
          <w:rPr>
            <w:rFonts w:ascii="Times New Roman" w:eastAsia="Times New Roman" w:hAnsi="Times New Roman" w:cs="Times New Roman"/>
            <w:sz w:val="24"/>
            <w:szCs w:val="24"/>
            <w:lang w:val="en-US"/>
            <w:rPrChange w:id="1350" w:author="Alberto D'Agostino" w:date="2025-02-03T11:40:00Z">
              <w:rPr>
                <w:rFonts w:ascii="Times New Roman" w:eastAsia="Times New Roman" w:hAnsi="Times New Roman" w:cs="Times New Roman"/>
                <w:sz w:val="24"/>
                <w:szCs w:val="24"/>
              </w:rPr>
            </w:rPrChange>
          </w:rPr>
          <w:fldChar w:fldCharType="separate"/>
        </w:r>
      </w:ins>
      <w:r w:rsidR="00E372D0" w:rsidRPr="009D5A73">
        <w:rPr>
          <w:rStyle w:val="Collegamentoipertestuale"/>
          <w:rFonts w:ascii="Times New Roman" w:eastAsia="Times New Roman" w:hAnsi="Times New Roman" w:cs="Times New Roman"/>
          <w:sz w:val="24"/>
          <w:szCs w:val="24"/>
          <w:lang w:val="en-US"/>
          <w:rPrChange w:id="1351" w:author="Alberto D'Agostino" w:date="2025-02-03T11:40:00Z">
            <w:rPr>
              <w:rStyle w:val="Collegamentoipertestuale"/>
              <w:rFonts w:ascii="Times New Roman" w:eastAsia="Times New Roman" w:hAnsi="Times New Roman" w:cs="Times New Roman"/>
              <w:sz w:val="24"/>
              <w:szCs w:val="24"/>
            </w:rPr>
          </w:rPrChange>
        </w:rPr>
        <w:t>https://doi.org/10.5194/isprs-archives-XLVIII-4-W12-2024-3-2024</w:t>
      </w:r>
      <w:ins w:id="1352" w:author="Alberto D'Agostino" w:date="2025-02-03T11:11:00Z">
        <w:r w:rsidR="00E372D0" w:rsidRPr="009D5A73">
          <w:rPr>
            <w:rFonts w:ascii="Times New Roman" w:eastAsia="Times New Roman" w:hAnsi="Times New Roman" w:cs="Times New Roman"/>
            <w:sz w:val="24"/>
            <w:szCs w:val="24"/>
            <w:lang w:val="en-US"/>
            <w:rPrChange w:id="1353" w:author="Alberto D'Agostino" w:date="2025-02-03T11:40:00Z">
              <w:rPr>
                <w:rFonts w:ascii="Times New Roman" w:eastAsia="Times New Roman" w:hAnsi="Times New Roman" w:cs="Times New Roman"/>
                <w:sz w:val="24"/>
                <w:szCs w:val="24"/>
              </w:rPr>
            </w:rPrChange>
          </w:rPr>
          <w:fldChar w:fldCharType="end"/>
        </w:r>
      </w:ins>
      <w:del w:id="1354" w:author="Alberto D'Agostino" w:date="2025-02-03T11:11:00Z">
        <w:r w:rsidRPr="009D5A73" w:rsidDel="00E372D0">
          <w:rPr>
            <w:rFonts w:ascii="Times New Roman" w:eastAsia="Times New Roman" w:hAnsi="Times New Roman" w:cs="Times New Roman"/>
            <w:sz w:val="24"/>
            <w:szCs w:val="24"/>
            <w:lang w:val="en-US"/>
            <w:rPrChange w:id="1355" w:author="Alberto D'Agostino" w:date="2025-02-03T11:40:00Z">
              <w:rPr>
                <w:rFonts w:ascii="Times New Roman" w:eastAsia="Times New Roman" w:hAnsi="Times New Roman" w:cs="Times New Roman"/>
                <w:sz w:val="24"/>
                <w:szCs w:val="24"/>
              </w:rPr>
            </w:rPrChange>
          </w:rPr>
          <w:delText>, 2024.</w:delText>
        </w:r>
      </w:del>
      <w:ins w:id="1356" w:author="Alberto D'Agostino" w:date="2025-02-03T11:11:00Z">
        <w:r w:rsidR="00E372D0" w:rsidRPr="009D5A73">
          <w:rPr>
            <w:rFonts w:ascii="Times New Roman" w:eastAsia="Times New Roman" w:hAnsi="Times New Roman" w:cs="Times New Roman"/>
            <w:sz w:val="24"/>
            <w:szCs w:val="24"/>
            <w:lang w:val="en-US"/>
            <w:rPrChange w:id="1357" w:author="Alberto D'Agostino" w:date="2025-02-03T11:40:00Z">
              <w:rPr>
                <w:rFonts w:ascii="Times New Roman" w:eastAsia="Times New Roman" w:hAnsi="Times New Roman" w:cs="Times New Roman"/>
                <w:sz w:val="24"/>
                <w:szCs w:val="24"/>
              </w:rPr>
            </w:rPrChange>
          </w:rPr>
          <w:t xml:space="preserve"> </w:t>
        </w:r>
      </w:ins>
    </w:p>
    <w:p w14:paraId="000001B1" w14:textId="596826AA" w:rsidR="00696B80" w:rsidRPr="009D5A73" w:rsidRDefault="00734CE6">
      <w:pPr>
        <w:spacing w:line="480" w:lineRule="auto"/>
        <w:ind w:left="709" w:hanging="709"/>
        <w:jc w:val="both"/>
        <w:rPr>
          <w:lang w:val="en-US"/>
          <w:rPrChange w:id="1358" w:author="Alberto D'Agostino" w:date="2025-02-03T11:40:00Z">
            <w:rPr/>
          </w:rPrChange>
        </w:rPr>
      </w:pPr>
      <w:bookmarkStart w:id="1359" w:name="_heading=h.h7uy8a7j6rx0" w:colFirst="0" w:colLast="0"/>
      <w:bookmarkEnd w:id="1359"/>
      <w:r w:rsidRPr="009D5A73">
        <w:rPr>
          <w:rFonts w:ascii="Times New Roman" w:eastAsia="Times New Roman" w:hAnsi="Times New Roman" w:cs="Times New Roman"/>
          <w:sz w:val="24"/>
          <w:szCs w:val="24"/>
          <w:lang w:val="en-US"/>
          <w:rPrChange w:id="1360" w:author="Alberto D'Agostino" w:date="2025-02-03T11:40:00Z">
            <w:rPr>
              <w:rFonts w:ascii="Times New Roman" w:eastAsia="Times New Roman" w:hAnsi="Times New Roman" w:cs="Times New Roman"/>
              <w:sz w:val="24"/>
              <w:szCs w:val="24"/>
            </w:rPr>
          </w:rPrChange>
        </w:rPr>
        <w:t xml:space="preserve">Bachri, S., Sumarmi, Irawan, L. Y., Utaya, S., Wirawan, R., Nurdiansyah, F. D., Nurjanah, A. E., Tyas, L. W. N., Adillah, A. A., &amp; Setia, D. (2022). FOSS (Free Open Source Software) Integration to Implement </w:t>
      </w:r>
      <w:r w:rsidR="00F20AFC" w:rsidRPr="009D5A73">
        <w:rPr>
          <w:rFonts w:ascii="Times New Roman" w:eastAsia="Times New Roman" w:hAnsi="Times New Roman" w:cs="Times New Roman"/>
          <w:sz w:val="24"/>
          <w:szCs w:val="24"/>
          <w:lang w:val="en-US"/>
          <w:rPrChange w:id="1361" w:author="Alberto D'Agostino" w:date="2025-02-03T11:40:00Z">
            <w:rPr>
              <w:rFonts w:ascii="Times New Roman" w:eastAsia="Times New Roman" w:hAnsi="Times New Roman" w:cs="Times New Roman"/>
              <w:sz w:val="24"/>
              <w:szCs w:val="24"/>
            </w:rPr>
          </w:rPrChange>
        </w:rPr>
        <w:t>Web-GIS</w:t>
      </w:r>
      <w:r w:rsidRPr="009D5A73">
        <w:rPr>
          <w:rFonts w:ascii="Times New Roman" w:eastAsia="Times New Roman" w:hAnsi="Times New Roman" w:cs="Times New Roman"/>
          <w:sz w:val="24"/>
          <w:szCs w:val="24"/>
          <w:lang w:val="en-US"/>
          <w:rPrChange w:id="1362" w:author="Alberto D'Agostino" w:date="2025-02-03T11:40:00Z">
            <w:rPr>
              <w:rFonts w:ascii="Times New Roman" w:eastAsia="Times New Roman" w:hAnsi="Times New Roman" w:cs="Times New Roman"/>
              <w:sz w:val="24"/>
              <w:szCs w:val="24"/>
            </w:rPr>
          </w:rPrChange>
        </w:rPr>
        <w:t xml:space="preserve">-Based Information System of Kelud Volcano. </w:t>
      </w:r>
      <w:r w:rsidRPr="009D5A73">
        <w:rPr>
          <w:rFonts w:ascii="Times New Roman" w:eastAsia="Times New Roman" w:hAnsi="Times New Roman" w:cs="Times New Roman"/>
          <w:i/>
          <w:sz w:val="24"/>
          <w:szCs w:val="24"/>
          <w:lang w:val="en-US"/>
          <w:rPrChange w:id="1363" w:author="Alberto D'Agostino" w:date="2025-02-03T11:40:00Z">
            <w:rPr>
              <w:rFonts w:ascii="Times New Roman" w:eastAsia="Times New Roman" w:hAnsi="Times New Roman" w:cs="Times New Roman"/>
              <w:i/>
              <w:sz w:val="24"/>
              <w:szCs w:val="24"/>
            </w:rPr>
          </w:rPrChange>
        </w:rPr>
        <w:t>IOP Conference Series: Earth and Environmental Science</w:t>
      </w:r>
      <w:r w:rsidRPr="009D5A73">
        <w:rPr>
          <w:rFonts w:ascii="Times New Roman" w:eastAsia="Times New Roman" w:hAnsi="Times New Roman" w:cs="Times New Roman"/>
          <w:sz w:val="24"/>
          <w:szCs w:val="24"/>
          <w:lang w:val="en-US"/>
          <w:rPrChange w:id="1364"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365" w:author="Alberto D'Agostino" w:date="2025-02-03T11:40:00Z">
            <w:rPr>
              <w:rFonts w:ascii="Times New Roman" w:eastAsia="Times New Roman" w:hAnsi="Times New Roman" w:cs="Times New Roman"/>
              <w:i/>
              <w:sz w:val="24"/>
              <w:szCs w:val="24"/>
            </w:rPr>
          </w:rPrChange>
        </w:rPr>
        <w:t>1066</w:t>
      </w:r>
      <w:r w:rsidRPr="009D5A73">
        <w:rPr>
          <w:rFonts w:ascii="Times New Roman" w:eastAsia="Times New Roman" w:hAnsi="Times New Roman" w:cs="Times New Roman"/>
          <w:sz w:val="24"/>
          <w:szCs w:val="24"/>
          <w:lang w:val="en-US"/>
          <w:rPrChange w:id="1366" w:author="Alberto D'Agostino" w:date="2025-02-03T11:40:00Z">
            <w:rPr>
              <w:rFonts w:ascii="Times New Roman" w:eastAsia="Times New Roman" w:hAnsi="Times New Roman" w:cs="Times New Roman"/>
              <w:sz w:val="24"/>
              <w:szCs w:val="24"/>
            </w:rPr>
          </w:rPrChange>
        </w:rPr>
        <w:t>(1), 012010.</w:t>
      </w:r>
      <w:r w:rsidR="0067076A" w:rsidRPr="009D5A73">
        <w:rPr>
          <w:lang w:val="en-US"/>
          <w:rPrChange w:id="1367" w:author="Alberto D'Agostino" w:date="2025-02-03T11:40:00Z">
            <w:rPr/>
          </w:rPrChange>
        </w:rPr>
        <w:fldChar w:fldCharType="begin"/>
      </w:r>
      <w:r w:rsidR="0067076A" w:rsidRPr="009D5A73">
        <w:rPr>
          <w:lang w:val="en-US"/>
          <w:rPrChange w:id="1368" w:author="Alberto D'Agostino" w:date="2025-02-03T11:40:00Z">
            <w:rPr/>
          </w:rPrChange>
        </w:rPr>
        <w:instrText xml:space="preserve"> HYPERLINK "https://doi.org/10.1088/1755-1315/1066/1/012010" \h </w:instrText>
      </w:r>
      <w:r w:rsidR="0067076A" w:rsidRPr="004720E1">
        <w:rPr>
          <w:lang w:val="en-US"/>
        </w:rPr>
      </w:r>
      <w:r w:rsidR="0067076A" w:rsidRPr="009D5A73">
        <w:rPr>
          <w:lang w:val="en-US"/>
          <w:rPrChange w:id="1369"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370"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371"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372" w:author="Alberto D'Agostino" w:date="2025-02-03T11:40:00Z">
            <w:rPr/>
          </w:rPrChange>
        </w:rPr>
        <w:fldChar w:fldCharType="begin"/>
      </w:r>
      <w:r w:rsidR="0067076A" w:rsidRPr="009D5A73">
        <w:rPr>
          <w:lang w:val="en-US"/>
          <w:rPrChange w:id="1373" w:author="Alberto D'Agostino" w:date="2025-02-03T11:40:00Z">
            <w:rPr/>
          </w:rPrChange>
        </w:rPr>
        <w:instrText xml:space="preserve"> HYPERLINK "https://doi.org/10.1088/1755-1315/1066/1/012010" \h </w:instrText>
      </w:r>
      <w:r w:rsidR="0067076A" w:rsidRPr="004720E1">
        <w:rPr>
          <w:lang w:val="en-US"/>
        </w:rPr>
      </w:r>
      <w:r w:rsidR="0067076A" w:rsidRPr="009D5A73">
        <w:rPr>
          <w:lang w:val="en-US"/>
          <w:rPrChange w:id="1374"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375" w:author="Alberto D'Agostino" w:date="2025-02-03T11:40:00Z">
            <w:rPr>
              <w:rFonts w:ascii="Times New Roman" w:eastAsia="Times New Roman" w:hAnsi="Times New Roman" w:cs="Times New Roman"/>
              <w:color w:val="1155CC"/>
              <w:sz w:val="24"/>
              <w:szCs w:val="24"/>
              <w:u w:val="single"/>
            </w:rPr>
          </w:rPrChange>
        </w:rPr>
        <w:t>https://doi.org/10.1088/1755-1315/1066/1/012010</w:t>
      </w:r>
      <w:r w:rsidR="0067076A" w:rsidRPr="009D5A73">
        <w:rPr>
          <w:rFonts w:ascii="Times New Roman" w:eastAsia="Times New Roman" w:hAnsi="Times New Roman" w:cs="Times New Roman"/>
          <w:color w:val="1155CC"/>
          <w:sz w:val="24"/>
          <w:szCs w:val="24"/>
          <w:u w:val="single"/>
          <w:lang w:val="en-US"/>
          <w:rPrChange w:id="1376" w:author="Alberto D'Agostino" w:date="2025-02-03T11:40:00Z">
            <w:rPr>
              <w:rFonts w:ascii="Times New Roman" w:eastAsia="Times New Roman" w:hAnsi="Times New Roman" w:cs="Times New Roman"/>
              <w:color w:val="1155CC"/>
              <w:sz w:val="24"/>
              <w:szCs w:val="24"/>
              <w:u w:val="single"/>
            </w:rPr>
          </w:rPrChange>
        </w:rPr>
        <w:fldChar w:fldCharType="end"/>
      </w:r>
      <w:r w:rsidRPr="009D5A73">
        <w:rPr>
          <w:lang w:val="en-US"/>
          <w:rPrChange w:id="1377" w:author="Alberto D'Agostino" w:date="2025-02-03T11:40:00Z">
            <w:rPr/>
          </w:rPrChange>
        </w:rPr>
        <w:fldChar w:fldCharType="begin"/>
      </w:r>
      <w:r w:rsidRPr="009D5A73">
        <w:rPr>
          <w:lang w:val="en-US"/>
          <w:rPrChange w:id="1378" w:author="Alberto D'Agostino" w:date="2025-02-03T11:40:00Z">
            <w:rPr/>
          </w:rPrChange>
        </w:rPr>
        <w:instrText xml:space="preserve"> HYPERLINK "https://doi.org/10.1088/1755-1315/1066/1/012010" </w:instrText>
      </w:r>
      <w:r w:rsidRPr="004720E1">
        <w:rPr>
          <w:lang w:val="en-US"/>
        </w:rPr>
      </w:r>
      <w:r w:rsidRPr="009D5A73">
        <w:rPr>
          <w:lang w:val="en-US"/>
          <w:rPrChange w:id="1379" w:author="Alberto D'Agostino" w:date="2025-02-03T11:40:00Z">
            <w:rPr/>
          </w:rPrChange>
        </w:rPr>
        <w:fldChar w:fldCharType="separate"/>
      </w:r>
    </w:p>
    <w:bookmarkStart w:id="1380" w:name="_heading=h.q4d7bdknke0i" w:colFirst="0" w:colLast="0"/>
    <w:bookmarkEnd w:id="1380"/>
    <w:p w14:paraId="000001B3" w14:textId="71155C2B" w:rsidR="00696B80" w:rsidRPr="009D5A73" w:rsidRDefault="00734CE6" w:rsidP="00F259A2">
      <w:pPr>
        <w:spacing w:line="480" w:lineRule="auto"/>
        <w:ind w:left="709" w:hanging="709"/>
        <w:jc w:val="both"/>
        <w:rPr>
          <w:rFonts w:ascii="Times New Roman" w:eastAsia="Times New Roman" w:hAnsi="Times New Roman" w:cs="Times New Roman"/>
          <w:color w:val="1155CC"/>
          <w:sz w:val="24"/>
          <w:szCs w:val="24"/>
          <w:u w:val="single"/>
          <w:lang w:val="en-US"/>
          <w:rPrChange w:id="1381" w:author="Alberto D'Agostino" w:date="2025-02-03T11:40:00Z">
            <w:rPr>
              <w:rFonts w:ascii="Times New Roman" w:eastAsia="Times New Roman" w:hAnsi="Times New Roman" w:cs="Times New Roman"/>
              <w:color w:val="1155CC"/>
              <w:sz w:val="24"/>
              <w:szCs w:val="24"/>
              <w:u w:val="single"/>
            </w:rPr>
          </w:rPrChange>
        </w:rPr>
      </w:pPr>
      <w:r w:rsidRPr="009D5A73">
        <w:rPr>
          <w:lang w:val="en-US"/>
          <w:rPrChange w:id="1382" w:author="Alberto D'Agostino" w:date="2025-02-03T11:40:00Z">
            <w:rPr/>
          </w:rPrChange>
        </w:rPr>
        <w:fldChar w:fldCharType="end"/>
      </w:r>
      <w:r w:rsidRPr="009D5A73">
        <w:rPr>
          <w:rFonts w:ascii="Times New Roman" w:eastAsia="Times New Roman" w:hAnsi="Times New Roman" w:cs="Times New Roman"/>
          <w:sz w:val="24"/>
          <w:szCs w:val="24"/>
          <w:lang w:val="en-US"/>
          <w:rPrChange w:id="1383" w:author="Alberto D'Agostino" w:date="2025-02-03T11:40:00Z">
            <w:rPr>
              <w:rFonts w:ascii="Times New Roman" w:eastAsia="Times New Roman" w:hAnsi="Times New Roman" w:cs="Times New Roman"/>
              <w:sz w:val="24"/>
              <w:szCs w:val="24"/>
            </w:rPr>
          </w:rPrChange>
        </w:rPr>
        <w:t xml:space="preserve">Baumann, P., Misev, D., Merticariu, V., &amp; Huu, B. P. (2021). Array databases: Concepts, standards, implementations. </w:t>
      </w:r>
      <w:r w:rsidRPr="009D5A73">
        <w:rPr>
          <w:rFonts w:ascii="Times New Roman" w:eastAsia="Times New Roman" w:hAnsi="Times New Roman" w:cs="Times New Roman"/>
          <w:i/>
          <w:sz w:val="24"/>
          <w:szCs w:val="24"/>
          <w:lang w:val="en-US"/>
          <w:rPrChange w:id="1384" w:author="Alberto D'Agostino" w:date="2025-02-03T11:40:00Z">
            <w:rPr>
              <w:rFonts w:ascii="Times New Roman" w:eastAsia="Times New Roman" w:hAnsi="Times New Roman" w:cs="Times New Roman"/>
              <w:i/>
              <w:sz w:val="24"/>
              <w:szCs w:val="24"/>
            </w:rPr>
          </w:rPrChange>
        </w:rPr>
        <w:t>Journal of Big Data</w:t>
      </w:r>
      <w:r w:rsidRPr="009D5A73">
        <w:rPr>
          <w:rFonts w:ascii="Times New Roman" w:eastAsia="Times New Roman" w:hAnsi="Times New Roman" w:cs="Times New Roman"/>
          <w:sz w:val="24"/>
          <w:szCs w:val="24"/>
          <w:lang w:val="en-US"/>
          <w:rPrChange w:id="1385"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386" w:author="Alberto D'Agostino" w:date="2025-02-03T11:40:00Z">
            <w:rPr>
              <w:rFonts w:ascii="Times New Roman" w:eastAsia="Times New Roman" w:hAnsi="Times New Roman" w:cs="Times New Roman"/>
              <w:i/>
              <w:sz w:val="24"/>
              <w:szCs w:val="24"/>
            </w:rPr>
          </w:rPrChange>
        </w:rPr>
        <w:t>8</w:t>
      </w:r>
      <w:r w:rsidRPr="009D5A73">
        <w:rPr>
          <w:rFonts w:ascii="Times New Roman" w:eastAsia="Times New Roman" w:hAnsi="Times New Roman" w:cs="Times New Roman"/>
          <w:sz w:val="24"/>
          <w:szCs w:val="24"/>
          <w:lang w:val="en-US"/>
          <w:rPrChange w:id="1387" w:author="Alberto D'Agostino" w:date="2025-02-03T11:40:00Z">
            <w:rPr>
              <w:rFonts w:ascii="Times New Roman" w:eastAsia="Times New Roman" w:hAnsi="Times New Roman" w:cs="Times New Roman"/>
              <w:sz w:val="24"/>
              <w:szCs w:val="24"/>
            </w:rPr>
          </w:rPrChange>
        </w:rPr>
        <w:t>(1), 28.</w:t>
      </w:r>
      <w:r w:rsidR="0067076A" w:rsidRPr="009D5A73">
        <w:rPr>
          <w:lang w:val="en-US"/>
          <w:rPrChange w:id="1388" w:author="Alberto D'Agostino" w:date="2025-02-03T11:40:00Z">
            <w:rPr/>
          </w:rPrChange>
        </w:rPr>
        <w:fldChar w:fldCharType="begin"/>
      </w:r>
      <w:r w:rsidR="0067076A" w:rsidRPr="009D5A73">
        <w:rPr>
          <w:lang w:val="en-US"/>
          <w:rPrChange w:id="1389" w:author="Alberto D'Agostino" w:date="2025-02-03T11:40:00Z">
            <w:rPr/>
          </w:rPrChange>
        </w:rPr>
        <w:instrText xml:space="preserve"> HYPERLINK "https://doi.org/10.1186/s40537-020-00399-2" \h </w:instrText>
      </w:r>
      <w:r w:rsidR="0067076A" w:rsidRPr="004720E1">
        <w:rPr>
          <w:lang w:val="en-US"/>
        </w:rPr>
      </w:r>
      <w:r w:rsidR="0067076A" w:rsidRPr="009D5A73">
        <w:rPr>
          <w:lang w:val="en-US"/>
          <w:rPrChange w:id="1390"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391"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392"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393" w:author="Alberto D'Agostino" w:date="2025-02-03T11:40:00Z">
            <w:rPr/>
          </w:rPrChange>
        </w:rPr>
        <w:fldChar w:fldCharType="begin"/>
      </w:r>
      <w:r w:rsidR="0067076A" w:rsidRPr="009D5A73">
        <w:rPr>
          <w:lang w:val="en-US"/>
          <w:rPrChange w:id="1394" w:author="Alberto D'Agostino" w:date="2025-02-03T11:40:00Z">
            <w:rPr/>
          </w:rPrChange>
        </w:rPr>
        <w:instrText xml:space="preserve"> HYPERLINK "https://doi.org/10.1186/s40537-020-00399-2" \h </w:instrText>
      </w:r>
      <w:r w:rsidR="0067076A" w:rsidRPr="004720E1">
        <w:rPr>
          <w:lang w:val="en-US"/>
        </w:rPr>
      </w:r>
      <w:r w:rsidR="0067076A" w:rsidRPr="009D5A73">
        <w:rPr>
          <w:lang w:val="en-US"/>
          <w:rPrChange w:id="1395"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396" w:author="Alberto D'Agostino" w:date="2025-02-03T11:40:00Z">
            <w:rPr>
              <w:rFonts w:ascii="Times New Roman" w:eastAsia="Times New Roman" w:hAnsi="Times New Roman" w:cs="Times New Roman"/>
              <w:color w:val="1155CC"/>
              <w:sz w:val="24"/>
              <w:szCs w:val="24"/>
              <w:u w:val="single"/>
            </w:rPr>
          </w:rPrChange>
        </w:rPr>
        <w:t>https://doi.org/10.1186/s40537-020-00399-2</w:t>
      </w:r>
      <w:r w:rsidR="0067076A" w:rsidRPr="009D5A73">
        <w:rPr>
          <w:rFonts w:ascii="Times New Roman" w:eastAsia="Times New Roman" w:hAnsi="Times New Roman" w:cs="Times New Roman"/>
          <w:color w:val="1155CC"/>
          <w:sz w:val="24"/>
          <w:szCs w:val="24"/>
          <w:u w:val="single"/>
          <w:lang w:val="en-US"/>
          <w:rPrChange w:id="1397" w:author="Alberto D'Agostino" w:date="2025-02-03T11:40:00Z">
            <w:rPr>
              <w:rFonts w:ascii="Times New Roman" w:eastAsia="Times New Roman" w:hAnsi="Times New Roman" w:cs="Times New Roman"/>
              <w:color w:val="1155CC"/>
              <w:sz w:val="24"/>
              <w:szCs w:val="24"/>
              <w:u w:val="single"/>
            </w:rPr>
          </w:rPrChange>
        </w:rPr>
        <w:fldChar w:fldCharType="end"/>
      </w:r>
      <w:bookmarkStart w:id="1398" w:name="_heading=h.k2z2bxqe7qgv" w:colFirst="0" w:colLast="0"/>
      <w:bookmarkEnd w:id="1398"/>
    </w:p>
    <w:p w14:paraId="181975E4" w14:textId="66F9C61D" w:rsidR="000F5E64" w:rsidRPr="009D5A73" w:rsidRDefault="00734CE6" w:rsidP="000F5E64">
      <w:pPr>
        <w:spacing w:line="480" w:lineRule="auto"/>
        <w:ind w:left="709" w:hanging="709"/>
        <w:jc w:val="both"/>
        <w:rPr>
          <w:rFonts w:ascii="Times New Roman" w:eastAsia="Times New Roman" w:hAnsi="Times New Roman" w:cs="Times New Roman"/>
          <w:sz w:val="24"/>
          <w:szCs w:val="24"/>
          <w:lang w:val="en-US"/>
          <w:rPrChange w:id="1399" w:author="Alberto D'Agostino" w:date="2025-02-03T11:40:00Z">
            <w:rPr>
              <w:rFonts w:ascii="Times New Roman" w:eastAsia="Times New Roman" w:hAnsi="Times New Roman" w:cs="Times New Roman"/>
              <w:sz w:val="24"/>
              <w:szCs w:val="24"/>
            </w:rPr>
          </w:rPrChange>
        </w:rPr>
      </w:pPr>
      <w:bookmarkStart w:id="1400" w:name="_heading=h.gjdgxs" w:colFirst="0" w:colLast="0"/>
      <w:bookmarkEnd w:id="1400"/>
      <w:r w:rsidRPr="009D5A73">
        <w:rPr>
          <w:rFonts w:ascii="Times New Roman" w:eastAsia="Times New Roman" w:hAnsi="Times New Roman" w:cs="Times New Roman"/>
          <w:sz w:val="24"/>
          <w:szCs w:val="24"/>
          <w:lang w:val="en-US"/>
          <w:rPrChange w:id="1401" w:author="Alberto D'Agostino" w:date="2025-02-03T11:40:00Z">
            <w:rPr>
              <w:rFonts w:ascii="Times New Roman" w:eastAsia="Times New Roman" w:hAnsi="Times New Roman" w:cs="Times New Roman"/>
              <w:sz w:val="24"/>
              <w:szCs w:val="24"/>
              <w:lang w:val="en-GB"/>
            </w:rPr>
          </w:rPrChange>
        </w:rPr>
        <w:lastRenderedPageBreak/>
        <w:t xml:space="preserve">Burggraf, D. (2015). OGC KML 2.3, Version 1.0. </w:t>
      </w:r>
      <w:r w:rsidRPr="009D5A73">
        <w:rPr>
          <w:rFonts w:ascii="Times New Roman" w:eastAsia="Times New Roman" w:hAnsi="Times New Roman" w:cs="Times New Roman"/>
          <w:sz w:val="24"/>
          <w:szCs w:val="24"/>
          <w:lang w:val="en-US"/>
          <w:rPrChange w:id="1402" w:author="Alberto D'Agostino" w:date="2025-02-03T11:40:00Z">
            <w:rPr>
              <w:rFonts w:ascii="Times New Roman" w:eastAsia="Times New Roman" w:hAnsi="Times New Roman" w:cs="Times New Roman"/>
              <w:sz w:val="24"/>
              <w:szCs w:val="24"/>
            </w:rPr>
          </w:rPrChange>
        </w:rPr>
        <w:t xml:space="preserve">Wayland, MA, Open Geospatial Consortium, 266pp. (OGC 12-007r2). </w:t>
      </w:r>
      <w:del w:id="1403" w:author="Alberto D'Agostino" w:date="2025-02-03T11:36:00Z">
        <w:r w:rsidRPr="009D5A73" w:rsidDel="009D5A73">
          <w:rPr>
            <w:rFonts w:ascii="Times New Roman" w:eastAsia="Times New Roman" w:hAnsi="Times New Roman" w:cs="Times New Roman"/>
            <w:sz w:val="24"/>
            <w:szCs w:val="24"/>
            <w:lang w:val="en-US"/>
            <w:rPrChange w:id="1404" w:author="Alberto D'Agostino" w:date="2025-02-03T11:40:00Z">
              <w:rPr>
                <w:rFonts w:ascii="Times New Roman" w:eastAsia="Times New Roman" w:hAnsi="Times New Roman" w:cs="Times New Roman"/>
                <w:sz w:val="24"/>
                <w:szCs w:val="24"/>
              </w:rPr>
            </w:rPrChange>
          </w:rPr>
          <w:delText xml:space="preserve">DOI: </w:delText>
        </w:r>
      </w:del>
      <w:ins w:id="1405" w:author="Alberto D'Agostino" w:date="2025-02-03T11:38:00Z">
        <w:r w:rsidR="009D5A73" w:rsidRPr="009D5A73">
          <w:rPr>
            <w:rFonts w:ascii="Times New Roman" w:eastAsia="Times New Roman" w:hAnsi="Times New Roman" w:cs="Times New Roman"/>
            <w:sz w:val="24"/>
            <w:szCs w:val="24"/>
            <w:lang w:val="en-US"/>
            <w:rPrChange w:id="1406" w:author="Alberto D'Agostino" w:date="2025-02-03T11:40:00Z">
              <w:rPr>
                <w:rFonts w:ascii="Times New Roman" w:eastAsia="Times New Roman" w:hAnsi="Times New Roman" w:cs="Times New Roman"/>
                <w:sz w:val="24"/>
                <w:szCs w:val="24"/>
              </w:rPr>
            </w:rPrChange>
          </w:rPr>
          <w:fldChar w:fldCharType="begin"/>
        </w:r>
        <w:r w:rsidR="009D5A73" w:rsidRPr="009D5A73">
          <w:rPr>
            <w:rFonts w:ascii="Times New Roman" w:eastAsia="Times New Roman" w:hAnsi="Times New Roman" w:cs="Times New Roman"/>
            <w:sz w:val="24"/>
            <w:szCs w:val="24"/>
            <w:lang w:val="en-US"/>
            <w:rPrChange w:id="1407" w:author="Alberto D'Agostino" w:date="2025-02-03T11:40:00Z">
              <w:rPr>
                <w:rFonts w:ascii="Times New Roman" w:eastAsia="Times New Roman" w:hAnsi="Times New Roman" w:cs="Times New Roman"/>
                <w:sz w:val="24"/>
                <w:szCs w:val="24"/>
              </w:rPr>
            </w:rPrChange>
          </w:rPr>
          <w:instrText xml:space="preserve"> HYPERLINK "h</w:instrText>
        </w:r>
      </w:ins>
      <w:ins w:id="1408" w:author="Alberto D'Agostino" w:date="2025-02-03T11:36:00Z">
        <w:r w:rsidR="009D5A73" w:rsidRPr="009D5A73">
          <w:rPr>
            <w:rFonts w:ascii="Times New Roman" w:eastAsia="Times New Roman" w:hAnsi="Times New Roman" w:cs="Times New Roman"/>
            <w:sz w:val="24"/>
            <w:szCs w:val="24"/>
            <w:lang w:val="en-US"/>
            <w:rPrChange w:id="1409" w:author="Alberto D'Agostino" w:date="2025-02-03T11:40:00Z">
              <w:rPr>
                <w:rFonts w:ascii="Times New Roman" w:eastAsia="Times New Roman" w:hAnsi="Times New Roman" w:cs="Times New Roman"/>
                <w:sz w:val="24"/>
                <w:szCs w:val="24"/>
              </w:rPr>
            </w:rPrChange>
          </w:rPr>
          <w:instrText>ttps://doi.org/</w:instrText>
        </w:r>
      </w:ins>
      <w:r w:rsidR="009D5A73" w:rsidRPr="009D5A73">
        <w:rPr>
          <w:rFonts w:ascii="Times New Roman" w:eastAsia="Times New Roman" w:hAnsi="Times New Roman" w:cs="Times New Roman"/>
          <w:sz w:val="24"/>
          <w:szCs w:val="24"/>
          <w:lang w:val="en-US"/>
          <w:rPrChange w:id="1410" w:author="Alberto D'Agostino" w:date="2025-02-03T11:40:00Z">
            <w:rPr>
              <w:rFonts w:ascii="Times New Roman" w:eastAsia="Times New Roman" w:hAnsi="Times New Roman" w:cs="Times New Roman"/>
              <w:sz w:val="24"/>
              <w:szCs w:val="24"/>
            </w:rPr>
          </w:rPrChange>
        </w:rPr>
        <w:instrText>10.25607/obp-598</w:instrText>
      </w:r>
      <w:ins w:id="1411" w:author="Alberto D'Agostino" w:date="2025-02-03T11:38:00Z">
        <w:r w:rsidR="009D5A73" w:rsidRPr="009D5A73">
          <w:rPr>
            <w:rFonts w:ascii="Times New Roman" w:eastAsia="Times New Roman" w:hAnsi="Times New Roman" w:cs="Times New Roman"/>
            <w:sz w:val="24"/>
            <w:szCs w:val="24"/>
            <w:lang w:val="en-US"/>
            <w:rPrChange w:id="1412" w:author="Alberto D'Agostino" w:date="2025-02-03T11:40:00Z">
              <w:rPr>
                <w:rFonts w:ascii="Times New Roman" w:eastAsia="Times New Roman" w:hAnsi="Times New Roman" w:cs="Times New Roman"/>
                <w:sz w:val="24"/>
                <w:szCs w:val="24"/>
              </w:rPr>
            </w:rPrChange>
          </w:rPr>
          <w:instrText xml:space="preserve">" </w:instrText>
        </w:r>
        <w:r w:rsidR="009D5A73" w:rsidRPr="004720E1">
          <w:rPr>
            <w:rFonts w:ascii="Times New Roman" w:eastAsia="Times New Roman" w:hAnsi="Times New Roman" w:cs="Times New Roman"/>
            <w:sz w:val="24"/>
            <w:szCs w:val="24"/>
            <w:lang w:val="en-US"/>
          </w:rPr>
        </w:r>
        <w:r w:rsidR="009D5A73" w:rsidRPr="009D5A73">
          <w:rPr>
            <w:rFonts w:ascii="Times New Roman" w:eastAsia="Times New Roman" w:hAnsi="Times New Roman" w:cs="Times New Roman"/>
            <w:sz w:val="24"/>
            <w:szCs w:val="24"/>
            <w:lang w:val="en-US"/>
            <w:rPrChange w:id="1413" w:author="Alberto D'Agostino" w:date="2025-02-03T11:40:00Z">
              <w:rPr>
                <w:rFonts w:ascii="Times New Roman" w:eastAsia="Times New Roman" w:hAnsi="Times New Roman" w:cs="Times New Roman"/>
                <w:sz w:val="24"/>
                <w:szCs w:val="24"/>
              </w:rPr>
            </w:rPrChange>
          </w:rPr>
          <w:fldChar w:fldCharType="separate"/>
        </w:r>
        <w:r w:rsidR="009D5A73" w:rsidRPr="009D5A73">
          <w:rPr>
            <w:rStyle w:val="Collegamentoipertestuale"/>
            <w:rFonts w:ascii="Times New Roman" w:eastAsia="Times New Roman" w:hAnsi="Times New Roman" w:cs="Times New Roman"/>
            <w:sz w:val="24"/>
            <w:szCs w:val="24"/>
            <w:lang w:val="en-US"/>
            <w:rPrChange w:id="1414" w:author="Alberto D'Agostino" w:date="2025-02-03T11:40:00Z">
              <w:rPr>
                <w:rStyle w:val="Collegamentoipertestuale"/>
                <w:rFonts w:ascii="Times New Roman" w:eastAsia="Times New Roman" w:hAnsi="Times New Roman" w:cs="Times New Roman"/>
                <w:sz w:val="24"/>
                <w:szCs w:val="24"/>
              </w:rPr>
            </w:rPrChange>
          </w:rPr>
          <w:t>h</w:t>
        </w:r>
      </w:ins>
      <w:ins w:id="1415" w:author="Alberto D'Agostino" w:date="2025-02-03T11:36:00Z">
        <w:r w:rsidR="009D5A73" w:rsidRPr="009D5A73">
          <w:rPr>
            <w:rStyle w:val="Collegamentoipertestuale"/>
            <w:rFonts w:ascii="Times New Roman" w:eastAsia="Times New Roman" w:hAnsi="Times New Roman" w:cs="Times New Roman"/>
            <w:sz w:val="24"/>
            <w:szCs w:val="24"/>
            <w:lang w:val="en-US"/>
            <w:rPrChange w:id="1416" w:author="Alberto D'Agostino" w:date="2025-02-03T11:40:00Z">
              <w:rPr>
                <w:rStyle w:val="Collegamentoipertestuale"/>
                <w:rFonts w:ascii="Times New Roman" w:eastAsia="Times New Roman" w:hAnsi="Times New Roman" w:cs="Times New Roman"/>
                <w:sz w:val="24"/>
                <w:szCs w:val="24"/>
              </w:rPr>
            </w:rPrChange>
          </w:rPr>
          <w:t>ttps://doi.org/</w:t>
        </w:r>
      </w:ins>
      <w:r w:rsidR="009D5A73" w:rsidRPr="009D5A73">
        <w:rPr>
          <w:rStyle w:val="Collegamentoipertestuale"/>
          <w:rFonts w:ascii="Times New Roman" w:eastAsia="Times New Roman" w:hAnsi="Times New Roman" w:cs="Times New Roman"/>
          <w:sz w:val="24"/>
          <w:szCs w:val="24"/>
          <w:lang w:val="en-US"/>
          <w:rPrChange w:id="1417" w:author="Alberto D'Agostino" w:date="2025-02-03T11:40:00Z">
            <w:rPr>
              <w:rStyle w:val="Collegamentoipertestuale"/>
              <w:rFonts w:ascii="Times New Roman" w:eastAsia="Times New Roman" w:hAnsi="Times New Roman" w:cs="Times New Roman"/>
              <w:sz w:val="24"/>
              <w:szCs w:val="24"/>
            </w:rPr>
          </w:rPrChange>
        </w:rPr>
        <w:t>10.25607/obp-598</w:t>
      </w:r>
      <w:ins w:id="1418" w:author="Alberto D'Agostino" w:date="2025-02-03T11:38:00Z">
        <w:r w:rsidR="009D5A73" w:rsidRPr="009D5A73">
          <w:rPr>
            <w:rFonts w:ascii="Times New Roman" w:eastAsia="Times New Roman" w:hAnsi="Times New Roman" w:cs="Times New Roman"/>
            <w:sz w:val="24"/>
            <w:szCs w:val="24"/>
            <w:lang w:val="en-US"/>
            <w:rPrChange w:id="1419" w:author="Alberto D'Agostino" w:date="2025-02-03T11:40:00Z">
              <w:rPr>
                <w:rFonts w:ascii="Times New Roman" w:eastAsia="Times New Roman" w:hAnsi="Times New Roman" w:cs="Times New Roman"/>
                <w:sz w:val="24"/>
                <w:szCs w:val="24"/>
              </w:rPr>
            </w:rPrChange>
          </w:rPr>
          <w:fldChar w:fldCharType="end"/>
        </w:r>
      </w:ins>
      <w:bookmarkStart w:id="1420" w:name="_heading=h.3brtq49esdnw" w:colFirst="0" w:colLast="0"/>
      <w:bookmarkEnd w:id="1420"/>
    </w:p>
    <w:p w14:paraId="000001B5" w14:textId="39B3C93A" w:rsidR="00696B80" w:rsidRPr="009D5A73" w:rsidRDefault="00734CE6" w:rsidP="000F5E64">
      <w:pPr>
        <w:spacing w:line="480" w:lineRule="auto"/>
        <w:ind w:left="709" w:hanging="709"/>
        <w:jc w:val="both"/>
        <w:rPr>
          <w:rFonts w:ascii="Times New Roman" w:eastAsia="Times New Roman" w:hAnsi="Times New Roman" w:cs="Times New Roman"/>
          <w:sz w:val="24"/>
          <w:szCs w:val="24"/>
          <w:lang w:val="en-US"/>
          <w:rPrChange w:id="1421"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422" w:author="Alberto D'Agostino" w:date="2025-02-03T11:40:00Z">
            <w:rPr>
              <w:rFonts w:ascii="Times New Roman" w:eastAsia="Times New Roman" w:hAnsi="Times New Roman" w:cs="Times New Roman"/>
              <w:sz w:val="24"/>
              <w:szCs w:val="24"/>
            </w:rPr>
          </w:rPrChange>
        </w:rPr>
        <w:t xml:space="preserve">Cheng, D. (2024). Research on HTML5 Responsive Web Front-end Development Based on Bootstrap Framework. 2024 7th International Conference on Computer Information Science and Application Technology (CISAT), 711–718. </w:t>
      </w:r>
      <w:ins w:id="1423" w:author="Alberto D'Agostino" w:date="2025-02-03T11:12:00Z">
        <w:r w:rsidR="00E372D0" w:rsidRPr="009D5A73">
          <w:rPr>
            <w:rFonts w:ascii="Times New Roman" w:eastAsia="Times New Roman" w:hAnsi="Times New Roman" w:cs="Times New Roman"/>
            <w:sz w:val="24"/>
            <w:szCs w:val="24"/>
            <w:lang w:val="en-US"/>
            <w:rPrChange w:id="1424" w:author="Alberto D'Agostino" w:date="2025-02-03T11:40:00Z">
              <w:rPr>
                <w:rFonts w:ascii="Times New Roman" w:eastAsia="Times New Roman" w:hAnsi="Times New Roman" w:cs="Times New Roman"/>
                <w:sz w:val="24"/>
                <w:szCs w:val="24"/>
              </w:rPr>
            </w:rPrChange>
          </w:rPr>
          <w:fldChar w:fldCharType="begin"/>
        </w:r>
        <w:r w:rsidR="00E372D0" w:rsidRPr="009D5A73">
          <w:rPr>
            <w:rFonts w:ascii="Times New Roman" w:eastAsia="Times New Roman" w:hAnsi="Times New Roman" w:cs="Times New Roman"/>
            <w:sz w:val="24"/>
            <w:szCs w:val="24"/>
            <w:lang w:val="en-US"/>
            <w:rPrChange w:id="1425" w:author="Alberto D'Agostino" w:date="2025-02-03T11:40:00Z">
              <w:rPr>
                <w:rFonts w:ascii="Times New Roman" w:eastAsia="Times New Roman" w:hAnsi="Times New Roman" w:cs="Times New Roman"/>
                <w:sz w:val="24"/>
                <w:szCs w:val="24"/>
              </w:rPr>
            </w:rPrChange>
          </w:rPr>
          <w:instrText xml:space="preserve"> HYPERLINK "</w:instrText>
        </w:r>
      </w:ins>
      <w:r w:rsidR="00E372D0" w:rsidRPr="009D5A73">
        <w:rPr>
          <w:rFonts w:ascii="Times New Roman" w:eastAsia="Times New Roman" w:hAnsi="Times New Roman" w:cs="Times New Roman"/>
          <w:sz w:val="24"/>
          <w:szCs w:val="24"/>
          <w:lang w:val="en-US"/>
          <w:rPrChange w:id="1426" w:author="Alberto D'Agostino" w:date="2025-02-03T11:40:00Z">
            <w:rPr>
              <w:rFonts w:ascii="Times New Roman" w:eastAsia="Times New Roman" w:hAnsi="Times New Roman" w:cs="Times New Roman"/>
              <w:sz w:val="24"/>
              <w:szCs w:val="24"/>
            </w:rPr>
          </w:rPrChange>
        </w:rPr>
        <w:instrText>https://doi.org/10.1109/CISAT62382.2024.10695228</w:instrText>
      </w:r>
      <w:ins w:id="1427" w:author="Alberto D'Agostino" w:date="2025-02-03T11:12:00Z">
        <w:r w:rsidR="00E372D0" w:rsidRPr="009D5A73">
          <w:rPr>
            <w:rFonts w:ascii="Times New Roman" w:eastAsia="Times New Roman" w:hAnsi="Times New Roman" w:cs="Times New Roman"/>
            <w:sz w:val="24"/>
            <w:szCs w:val="24"/>
            <w:lang w:val="en-US"/>
            <w:rPrChange w:id="1428" w:author="Alberto D'Agostino" w:date="2025-02-03T11:40:00Z">
              <w:rPr>
                <w:rFonts w:ascii="Times New Roman" w:eastAsia="Times New Roman" w:hAnsi="Times New Roman" w:cs="Times New Roman"/>
                <w:sz w:val="24"/>
                <w:szCs w:val="24"/>
              </w:rPr>
            </w:rPrChange>
          </w:rPr>
          <w:instrText xml:space="preserve">" </w:instrText>
        </w:r>
        <w:r w:rsidR="00E372D0" w:rsidRPr="004720E1">
          <w:rPr>
            <w:rFonts w:ascii="Times New Roman" w:eastAsia="Times New Roman" w:hAnsi="Times New Roman" w:cs="Times New Roman"/>
            <w:sz w:val="24"/>
            <w:szCs w:val="24"/>
            <w:lang w:val="en-US"/>
          </w:rPr>
        </w:r>
        <w:r w:rsidR="00E372D0" w:rsidRPr="009D5A73">
          <w:rPr>
            <w:rFonts w:ascii="Times New Roman" w:eastAsia="Times New Roman" w:hAnsi="Times New Roman" w:cs="Times New Roman"/>
            <w:sz w:val="24"/>
            <w:szCs w:val="24"/>
            <w:lang w:val="en-US"/>
            <w:rPrChange w:id="1429" w:author="Alberto D'Agostino" w:date="2025-02-03T11:40:00Z">
              <w:rPr>
                <w:rFonts w:ascii="Times New Roman" w:eastAsia="Times New Roman" w:hAnsi="Times New Roman" w:cs="Times New Roman"/>
                <w:sz w:val="24"/>
                <w:szCs w:val="24"/>
              </w:rPr>
            </w:rPrChange>
          </w:rPr>
          <w:fldChar w:fldCharType="separate"/>
        </w:r>
      </w:ins>
      <w:r w:rsidR="00E372D0" w:rsidRPr="009D5A73">
        <w:rPr>
          <w:rStyle w:val="Collegamentoipertestuale"/>
          <w:rFonts w:ascii="Times New Roman" w:eastAsia="Times New Roman" w:hAnsi="Times New Roman" w:cs="Times New Roman"/>
          <w:sz w:val="24"/>
          <w:szCs w:val="24"/>
          <w:lang w:val="en-US"/>
          <w:rPrChange w:id="1430" w:author="Alberto D'Agostino" w:date="2025-02-03T11:40:00Z">
            <w:rPr>
              <w:rStyle w:val="Collegamentoipertestuale"/>
              <w:rFonts w:ascii="Times New Roman" w:eastAsia="Times New Roman" w:hAnsi="Times New Roman" w:cs="Times New Roman"/>
              <w:sz w:val="24"/>
              <w:szCs w:val="24"/>
            </w:rPr>
          </w:rPrChange>
        </w:rPr>
        <w:t>https://doi.org/10.1109/CISAT62382.2024.10695228</w:t>
      </w:r>
      <w:ins w:id="1431" w:author="Alberto D'Agostino" w:date="2025-02-03T11:12:00Z">
        <w:r w:rsidR="00E372D0" w:rsidRPr="009D5A73">
          <w:rPr>
            <w:rFonts w:ascii="Times New Roman" w:eastAsia="Times New Roman" w:hAnsi="Times New Roman" w:cs="Times New Roman"/>
            <w:sz w:val="24"/>
            <w:szCs w:val="24"/>
            <w:lang w:val="en-US"/>
            <w:rPrChange w:id="1432" w:author="Alberto D'Agostino" w:date="2025-02-03T11:40:00Z">
              <w:rPr>
                <w:rFonts w:ascii="Times New Roman" w:eastAsia="Times New Roman" w:hAnsi="Times New Roman" w:cs="Times New Roman"/>
                <w:sz w:val="24"/>
                <w:szCs w:val="24"/>
              </w:rPr>
            </w:rPrChange>
          </w:rPr>
          <w:fldChar w:fldCharType="end"/>
        </w:r>
      </w:ins>
    </w:p>
    <w:p w14:paraId="4F753B7E" w14:textId="6C2701ED" w:rsidR="00E372D0" w:rsidRPr="009D5A73" w:rsidRDefault="00E372D0" w:rsidP="00E372D0">
      <w:pPr>
        <w:spacing w:line="480" w:lineRule="auto"/>
        <w:ind w:left="709" w:hanging="709"/>
        <w:jc w:val="both"/>
        <w:rPr>
          <w:ins w:id="1433" w:author="Alberto D'Agostino" w:date="2025-02-03T11:13:00Z"/>
          <w:rFonts w:ascii="Times New Roman" w:eastAsia="Times New Roman" w:hAnsi="Times New Roman" w:cs="Times New Roman"/>
          <w:color w:val="000000"/>
          <w:sz w:val="24"/>
          <w:szCs w:val="24"/>
          <w:lang w:val="en-US"/>
          <w:rPrChange w:id="1434" w:author="Alberto D'Agostino" w:date="2025-02-03T11:40:00Z">
            <w:rPr>
              <w:ins w:id="1435" w:author="Alberto D'Agostino" w:date="2025-02-03T11:13:00Z"/>
              <w:rFonts w:ascii="Times New Roman" w:eastAsia="Times New Roman" w:hAnsi="Times New Roman" w:cs="Times New Roman"/>
              <w:color w:val="000000"/>
              <w:sz w:val="24"/>
              <w:szCs w:val="24"/>
            </w:rPr>
          </w:rPrChange>
        </w:rPr>
      </w:pPr>
      <w:ins w:id="1436" w:author="Alberto D'Agostino" w:date="2025-02-03T11:13:00Z">
        <w:r w:rsidRPr="009D5A73">
          <w:rPr>
            <w:rFonts w:ascii="Times New Roman" w:eastAsia="Times New Roman" w:hAnsi="Times New Roman" w:cs="Times New Roman"/>
            <w:color w:val="000000"/>
            <w:sz w:val="24"/>
            <w:szCs w:val="24"/>
            <w:lang w:val="en-US"/>
            <w:rPrChange w:id="1437" w:author="Alberto D'Agostino" w:date="2025-02-03T11:40:00Z">
              <w:rPr>
                <w:rFonts w:ascii="Times New Roman" w:eastAsia="Times New Roman" w:hAnsi="Times New Roman" w:cs="Times New Roman"/>
                <w:color w:val="000000"/>
                <w:sz w:val="24"/>
                <w:szCs w:val="24"/>
              </w:rPr>
            </w:rPrChange>
          </w:rPr>
          <w:t xml:space="preserve">Cirrincione, R., Fazio, E., Ortolano, G., Pezzino, A., &amp; Punturo, R. (2012). Fault-related rocks: deciphering the structural–metamorphic evolution of an accretionary wedge in a collisional belt, NE Sicily. International Geology Review, 54(8), 940-956. </w:t>
        </w:r>
        <w:r w:rsidRPr="009D5A73">
          <w:rPr>
            <w:rFonts w:ascii="Times New Roman" w:eastAsia="Times New Roman" w:hAnsi="Times New Roman" w:cs="Times New Roman"/>
            <w:color w:val="000000"/>
            <w:sz w:val="24"/>
            <w:szCs w:val="24"/>
            <w:lang w:val="en-US"/>
            <w:rPrChange w:id="1438" w:author="Alberto D'Agostino" w:date="2025-02-03T11:40:00Z">
              <w:rPr>
                <w:rFonts w:ascii="Times New Roman" w:eastAsia="Times New Roman" w:hAnsi="Times New Roman" w:cs="Times New Roman"/>
                <w:color w:val="000000"/>
                <w:sz w:val="24"/>
                <w:szCs w:val="24"/>
                <w:lang w:val="it-IT"/>
              </w:rPr>
            </w:rPrChange>
          </w:rPr>
          <w:fldChar w:fldCharType="begin"/>
        </w:r>
        <w:r w:rsidRPr="009D5A73">
          <w:rPr>
            <w:rFonts w:ascii="Times New Roman" w:eastAsia="Times New Roman" w:hAnsi="Times New Roman" w:cs="Times New Roman"/>
            <w:color w:val="000000"/>
            <w:sz w:val="24"/>
            <w:szCs w:val="24"/>
            <w:lang w:val="en-US"/>
            <w:rPrChange w:id="1439"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r w:rsidRPr="009D5A73">
          <w:rPr>
            <w:rFonts w:ascii="Times New Roman" w:eastAsia="Times New Roman" w:hAnsi="Times New Roman" w:cs="Times New Roman"/>
            <w:color w:val="000000"/>
            <w:sz w:val="24"/>
            <w:szCs w:val="24"/>
            <w:lang w:val="en-US"/>
            <w:rPrChange w:id="1440" w:author="Alberto D'Agostino" w:date="2025-02-03T11:40:00Z">
              <w:rPr>
                <w:rFonts w:ascii="Times New Roman" w:eastAsia="Times New Roman" w:hAnsi="Times New Roman" w:cs="Times New Roman"/>
                <w:color w:val="000000"/>
                <w:sz w:val="24"/>
                <w:szCs w:val="24"/>
              </w:rPr>
            </w:rPrChange>
          </w:rPr>
          <w:instrText>https://doi.org/10.1080/00206814.2011.623022</w:instrText>
        </w:r>
        <w:r w:rsidRPr="009D5A73">
          <w:rPr>
            <w:rFonts w:ascii="Times New Roman" w:eastAsia="Times New Roman" w:hAnsi="Times New Roman" w:cs="Times New Roman"/>
            <w:color w:val="000000"/>
            <w:sz w:val="24"/>
            <w:szCs w:val="24"/>
            <w:lang w:val="en-US"/>
            <w:rPrChange w:id="1441" w:author="Alberto D'Agostino" w:date="2025-02-03T11:40:00Z">
              <w:rPr>
                <w:rFonts w:ascii="Times New Roman" w:eastAsia="Times New Roman" w:hAnsi="Times New Roman" w:cs="Times New Roman"/>
                <w:color w:val="000000"/>
                <w:sz w:val="24"/>
                <w:szCs w:val="24"/>
                <w:lang w:val="it-IT"/>
              </w:rPr>
            </w:rPrChange>
          </w:rPr>
          <w:instrText xml:space="preserve">" </w:instrText>
        </w:r>
        <w:r w:rsidRPr="004720E1">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1442" w:author="Alberto D'Agostino" w:date="2025-02-03T11:40:00Z">
              <w:rPr>
                <w:rFonts w:ascii="Times New Roman" w:eastAsia="Times New Roman" w:hAnsi="Times New Roman" w:cs="Times New Roman"/>
                <w:color w:val="000000"/>
                <w:sz w:val="24"/>
                <w:szCs w:val="24"/>
                <w:lang w:val="it-IT"/>
              </w:rPr>
            </w:rPrChange>
          </w:rPr>
          <w:fldChar w:fldCharType="separate"/>
        </w:r>
        <w:r w:rsidRPr="009D5A73">
          <w:rPr>
            <w:rStyle w:val="Collegamentoipertestuale"/>
            <w:lang w:val="en-US"/>
            <w:rPrChange w:id="1443" w:author="Alberto D'Agostino" w:date="2025-02-03T11:40:00Z">
              <w:rPr>
                <w:rFonts w:ascii="Times New Roman" w:eastAsia="Times New Roman" w:hAnsi="Times New Roman" w:cs="Times New Roman"/>
                <w:color w:val="000000"/>
                <w:sz w:val="24"/>
                <w:szCs w:val="24"/>
              </w:rPr>
            </w:rPrChange>
          </w:rPr>
          <w:t>https://doi.org/10.1080/00206814.2011.623022</w:t>
        </w:r>
        <w:r w:rsidRPr="009D5A73">
          <w:rPr>
            <w:rFonts w:ascii="Times New Roman" w:eastAsia="Times New Roman" w:hAnsi="Times New Roman" w:cs="Times New Roman"/>
            <w:color w:val="000000"/>
            <w:sz w:val="24"/>
            <w:szCs w:val="24"/>
            <w:lang w:val="en-US"/>
            <w:rPrChange w:id="1444" w:author="Alberto D'Agostino" w:date="2025-02-03T11:40:00Z">
              <w:rPr>
                <w:rFonts w:ascii="Times New Roman" w:eastAsia="Times New Roman" w:hAnsi="Times New Roman" w:cs="Times New Roman"/>
                <w:color w:val="000000"/>
                <w:sz w:val="24"/>
                <w:szCs w:val="24"/>
                <w:lang w:val="it-IT"/>
              </w:rPr>
            </w:rPrChange>
          </w:rPr>
          <w:fldChar w:fldCharType="end"/>
        </w:r>
      </w:ins>
    </w:p>
    <w:p w14:paraId="55313669" w14:textId="47E84611" w:rsidR="00E372D0" w:rsidRPr="009D5A73" w:rsidRDefault="00E372D0" w:rsidP="00E372D0">
      <w:pPr>
        <w:spacing w:line="480" w:lineRule="auto"/>
        <w:ind w:left="709" w:hanging="709"/>
        <w:jc w:val="both"/>
        <w:rPr>
          <w:ins w:id="1445" w:author="Alberto D'Agostino" w:date="2025-02-03T11:13:00Z"/>
          <w:rFonts w:ascii="Times New Roman" w:eastAsia="Times New Roman" w:hAnsi="Times New Roman" w:cs="Times New Roman"/>
          <w:color w:val="000000"/>
          <w:sz w:val="24"/>
          <w:szCs w:val="24"/>
          <w:lang w:val="en-US"/>
          <w:rPrChange w:id="1446" w:author="Alberto D'Agostino" w:date="2025-02-03T11:40:00Z">
            <w:rPr>
              <w:ins w:id="1447" w:author="Alberto D'Agostino" w:date="2025-02-03T11:13:00Z"/>
              <w:rFonts w:ascii="Times New Roman" w:eastAsia="Times New Roman" w:hAnsi="Times New Roman" w:cs="Times New Roman"/>
              <w:color w:val="000000"/>
              <w:sz w:val="24"/>
              <w:szCs w:val="24"/>
            </w:rPr>
          </w:rPrChange>
        </w:rPr>
      </w:pPr>
      <w:ins w:id="1448" w:author="Alberto D'Agostino" w:date="2025-02-03T11:13:00Z">
        <w:r w:rsidRPr="009D5A73">
          <w:rPr>
            <w:rFonts w:ascii="Times New Roman" w:eastAsia="Times New Roman" w:hAnsi="Times New Roman" w:cs="Times New Roman"/>
            <w:color w:val="000000"/>
            <w:sz w:val="24"/>
            <w:szCs w:val="24"/>
            <w:lang w:val="en-US"/>
            <w:rPrChange w:id="1449" w:author="Alberto D'Agostino" w:date="2025-02-03T11:40:00Z">
              <w:rPr>
                <w:rFonts w:ascii="Times New Roman" w:eastAsia="Times New Roman" w:hAnsi="Times New Roman" w:cs="Times New Roman"/>
                <w:color w:val="000000"/>
                <w:sz w:val="24"/>
                <w:szCs w:val="24"/>
              </w:rPr>
            </w:rPrChange>
          </w:rPr>
          <w:t xml:space="preserve">Cirrincione, R., Fazio, E., Fiannacca, P., Ortolano, G., Pezzino, A. &amp; Punturo, R. (2015). The Calabria-Peloritani Orogen, a composite terrane in Central Mediterranean; its overall architecture and geodynamic significance for a pre-Alpine scenario around the Tethyan basin. Periodico di Mineralogia, 84(3B), 701-49. </w:t>
        </w:r>
      </w:ins>
      <w:ins w:id="1450" w:author="Alberto D'Agostino" w:date="2025-02-03T11:38:00Z">
        <w:r w:rsidR="009D5A73" w:rsidRPr="009D5A73">
          <w:rPr>
            <w:rFonts w:ascii="Times New Roman" w:eastAsia="Times New Roman" w:hAnsi="Times New Roman" w:cs="Times New Roman"/>
            <w:color w:val="000000"/>
            <w:sz w:val="24"/>
            <w:szCs w:val="24"/>
            <w:lang w:val="en-US"/>
            <w:rPrChange w:id="1451" w:author="Alberto D'Agostino" w:date="2025-02-03T11:40:00Z">
              <w:rPr>
                <w:rFonts w:ascii="Times New Roman" w:eastAsia="Times New Roman" w:hAnsi="Times New Roman" w:cs="Times New Roman"/>
                <w:color w:val="000000"/>
                <w:sz w:val="24"/>
                <w:szCs w:val="24"/>
                <w:lang w:val="it-IT"/>
              </w:rPr>
            </w:rPrChange>
          </w:rPr>
          <w:fldChar w:fldCharType="begin"/>
        </w:r>
        <w:r w:rsidR="009D5A73" w:rsidRPr="009D5A73">
          <w:rPr>
            <w:rFonts w:ascii="Times New Roman" w:eastAsia="Times New Roman" w:hAnsi="Times New Roman" w:cs="Times New Roman"/>
            <w:color w:val="000000"/>
            <w:sz w:val="24"/>
            <w:szCs w:val="24"/>
            <w:lang w:val="en-US"/>
            <w:rPrChange w:id="1452"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ins>
      <w:ins w:id="1453" w:author="Alberto D'Agostino" w:date="2025-02-03T11:37:00Z">
        <w:r w:rsidR="009D5A73" w:rsidRPr="009D5A73">
          <w:rPr>
            <w:rFonts w:ascii="Times New Roman" w:eastAsia="Times New Roman" w:hAnsi="Times New Roman" w:cs="Times New Roman"/>
            <w:color w:val="000000"/>
            <w:sz w:val="24"/>
            <w:szCs w:val="24"/>
            <w:lang w:val="en-US"/>
            <w:rPrChange w:id="1454" w:author="Alberto D'Agostino" w:date="2025-02-03T11:40:00Z">
              <w:rPr>
                <w:rFonts w:ascii="Times New Roman" w:eastAsia="Times New Roman" w:hAnsi="Times New Roman" w:cs="Times New Roman"/>
                <w:color w:val="000000"/>
                <w:sz w:val="24"/>
                <w:szCs w:val="24"/>
                <w:lang w:val="it-IT"/>
              </w:rPr>
            </w:rPrChange>
          </w:rPr>
          <w:instrText>https://doi.org/</w:instrText>
        </w:r>
      </w:ins>
      <w:ins w:id="1455" w:author="Alberto D'Agostino" w:date="2025-02-03T11:13:00Z">
        <w:r w:rsidR="009D5A73" w:rsidRPr="009D5A73">
          <w:rPr>
            <w:rFonts w:ascii="Times New Roman" w:eastAsia="Times New Roman" w:hAnsi="Times New Roman" w:cs="Times New Roman"/>
            <w:color w:val="000000"/>
            <w:sz w:val="24"/>
            <w:szCs w:val="24"/>
            <w:lang w:val="en-US"/>
            <w:rPrChange w:id="1456" w:author="Alberto D'Agostino" w:date="2025-02-03T11:40:00Z">
              <w:rPr>
                <w:rFonts w:ascii="Times New Roman" w:eastAsia="Times New Roman" w:hAnsi="Times New Roman" w:cs="Times New Roman"/>
                <w:color w:val="000000"/>
                <w:sz w:val="24"/>
                <w:szCs w:val="24"/>
                <w:lang w:val="it-IT"/>
              </w:rPr>
            </w:rPrChange>
          </w:rPr>
          <w:instrText>10.2451/2015pm0446</w:instrText>
        </w:r>
      </w:ins>
      <w:ins w:id="1457" w:author="Alberto D'Agostino" w:date="2025-02-03T11:38:00Z">
        <w:r w:rsidR="009D5A73" w:rsidRPr="009D5A73">
          <w:rPr>
            <w:rFonts w:ascii="Times New Roman" w:eastAsia="Times New Roman" w:hAnsi="Times New Roman" w:cs="Times New Roman"/>
            <w:color w:val="000000"/>
            <w:sz w:val="24"/>
            <w:szCs w:val="24"/>
            <w:lang w:val="en-US"/>
            <w:rPrChange w:id="1458" w:author="Alberto D'Agostino" w:date="2025-02-03T11:40:00Z">
              <w:rPr>
                <w:rFonts w:ascii="Times New Roman" w:eastAsia="Times New Roman" w:hAnsi="Times New Roman" w:cs="Times New Roman"/>
                <w:color w:val="000000"/>
                <w:sz w:val="24"/>
                <w:szCs w:val="24"/>
                <w:lang w:val="it-IT"/>
              </w:rPr>
            </w:rPrChange>
          </w:rPr>
          <w:instrText xml:space="preserve">" </w:instrText>
        </w:r>
        <w:r w:rsidR="009D5A73" w:rsidRPr="004720E1">
          <w:rPr>
            <w:rFonts w:ascii="Times New Roman" w:eastAsia="Times New Roman" w:hAnsi="Times New Roman" w:cs="Times New Roman"/>
            <w:color w:val="000000"/>
            <w:sz w:val="24"/>
            <w:szCs w:val="24"/>
            <w:lang w:val="en-US"/>
          </w:rPr>
        </w:r>
        <w:r w:rsidR="009D5A73" w:rsidRPr="009D5A73">
          <w:rPr>
            <w:rFonts w:ascii="Times New Roman" w:eastAsia="Times New Roman" w:hAnsi="Times New Roman" w:cs="Times New Roman"/>
            <w:color w:val="000000"/>
            <w:sz w:val="24"/>
            <w:szCs w:val="24"/>
            <w:lang w:val="en-US"/>
            <w:rPrChange w:id="1459" w:author="Alberto D'Agostino" w:date="2025-02-03T11:40:00Z">
              <w:rPr>
                <w:rFonts w:ascii="Times New Roman" w:eastAsia="Times New Roman" w:hAnsi="Times New Roman" w:cs="Times New Roman"/>
                <w:color w:val="000000"/>
                <w:sz w:val="24"/>
                <w:szCs w:val="24"/>
                <w:lang w:val="it-IT"/>
              </w:rPr>
            </w:rPrChange>
          </w:rPr>
          <w:fldChar w:fldCharType="separate"/>
        </w:r>
      </w:ins>
      <w:ins w:id="1460" w:author="Alberto D'Agostino" w:date="2025-02-03T11:37:00Z">
        <w:r w:rsidR="009D5A73" w:rsidRPr="009D5A73">
          <w:rPr>
            <w:rStyle w:val="Collegamentoipertestuale"/>
            <w:lang w:val="en-US"/>
            <w:rPrChange w:id="1461" w:author="Alberto D'Agostino" w:date="2025-02-03T11:40:00Z">
              <w:rPr>
                <w:rFonts w:ascii="Times New Roman" w:eastAsia="Times New Roman" w:hAnsi="Times New Roman" w:cs="Times New Roman"/>
                <w:color w:val="000000"/>
                <w:sz w:val="24"/>
                <w:szCs w:val="24"/>
                <w:lang w:val="it-IT"/>
              </w:rPr>
            </w:rPrChange>
          </w:rPr>
          <w:t>https://doi.org/</w:t>
        </w:r>
      </w:ins>
      <w:ins w:id="1462" w:author="Alberto D'Agostino" w:date="2025-02-03T11:13:00Z">
        <w:r w:rsidR="009D5A73" w:rsidRPr="009D5A73">
          <w:rPr>
            <w:rStyle w:val="Collegamentoipertestuale"/>
            <w:lang w:val="en-US"/>
            <w:rPrChange w:id="1463" w:author="Alberto D'Agostino" w:date="2025-02-03T11:40:00Z">
              <w:rPr>
                <w:rFonts w:ascii="Times New Roman" w:eastAsia="Times New Roman" w:hAnsi="Times New Roman" w:cs="Times New Roman"/>
                <w:color w:val="000000"/>
                <w:sz w:val="24"/>
                <w:szCs w:val="24"/>
                <w:lang w:val="it-IT"/>
              </w:rPr>
            </w:rPrChange>
          </w:rPr>
          <w:t>10.2451/2015pm0446</w:t>
        </w:r>
      </w:ins>
      <w:ins w:id="1464" w:author="Alberto D'Agostino" w:date="2025-02-03T11:38:00Z">
        <w:r w:rsidR="009D5A73" w:rsidRPr="009D5A73">
          <w:rPr>
            <w:rFonts w:ascii="Times New Roman" w:eastAsia="Times New Roman" w:hAnsi="Times New Roman" w:cs="Times New Roman"/>
            <w:color w:val="000000"/>
            <w:sz w:val="24"/>
            <w:szCs w:val="24"/>
            <w:lang w:val="en-US"/>
            <w:rPrChange w:id="1465" w:author="Alberto D'Agostino" w:date="2025-02-03T11:40:00Z">
              <w:rPr>
                <w:rFonts w:ascii="Times New Roman" w:eastAsia="Times New Roman" w:hAnsi="Times New Roman" w:cs="Times New Roman"/>
                <w:color w:val="000000"/>
                <w:sz w:val="24"/>
                <w:szCs w:val="24"/>
                <w:lang w:val="it-IT"/>
              </w:rPr>
            </w:rPrChange>
          </w:rPr>
          <w:fldChar w:fldCharType="end"/>
        </w:r>
      </w:ins>
    </w:p>
    <w:p w14:paraId="000001B6" w14:textId="04474ADB"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466" w:author="Alberto D'Agostino" w:date="2025-02-03T11:40:00Z">
            <w:rPr>
              <w:rFonts w:ascii="Times New Roman" w:eastAsia="Times New Roman" w:hAnsi="Times New Roman" w:cs="Times New Roman"/>
              <w:sz w:val="24"/>
              <w:szCs w:val="24"/>
              <w:lang w:val="pt-BR"/>
            </w:rPr>
          </w:rPrChange>
        </w:rPr>
      </w:pPr>
      <w:r w:rsidRPr="009D5A73">
        <w:rPr>
          <w:rFonts w:ascii="Times New Roman" w:eastAsia="Times New Roman" w:hAnsi="Times New Roman" w:cs="Times New Roman"/>
          <w:color w:val="000000"/>
          <w:sz w:val="24"/>
          <w:szCs w:val="24"/>
          <w:lang w:val="en-US"/>
          <w:rPrChange w:id="1467" w:author="Alberto D'Agostino" w:date="2025-02-03T11:40:00Z">
            <w:rPr>
              <w:rFonts w:ascii="Times New Roman" w:eastAsia="Times New Roman" w:hAnsi="Times New Roman" w:cs="Times New Roman"/>
              <w:color w:val="000000"/>
              <w:sz w:val="24"/>
              <w:szCs w:val="24"/>
            </w:rPr>
          </w:rPrChange>
        </w:rPr>
        <w:t xml:space="preserve">Danchilla, B. (2012). Three.js Framework. In: </w:t>
      </w:r>
      <w:r w:rsidRPr="009D5A73">
        <w:rPr>
          <w:rFonts w:ascii="Times New Roman" w:eastAsia="Times New Roman" w:hAnsi="Times New Roman" w:cs="Times New Roman"/>
          <w:i/>
          <w:color w:val="000000"/>
          <w:sz w:val="24"/>
          <w:szCs w:val="24"/>
          <w:lang w:val="en-US"/>
          <w:rPrChange w:id="1468" w:author="Alberto D'Agostino" w:date="2025-02-03T11:40:00Z">
            <w:rPr>
              <w:rFonts w:ascii="Times New Roman" w:eastAsia="Times New Roman" w:hAnsi="Times New Roman" w:cs="Times New Roman"/>
              <w:i/>
              <w:color w:val="000000"/>
              <w:sz w:val="24"/>
              <w:szCs w:val="24"/>
            </w:rPr>
          </w:rPrChange>
        </w:rPr>
        <w:t>Beginning WebGL for HTML5 (pp-173-203)</w:t>
      </w:r>
      <w:r w:rsidRPr="009D5A73">
        <w:rPr>
          <w:rFonts w:ascii="Times New Roman" w:eastAsia="Times New Roman" w:hAnsi="Times New Roman" w:cs="Times New Roman"/>
          <w:color w:val="000000"/>
          <w:sz w:val="24"/>
          <w:szCs w:val="24"/>
          <w:lang w:val="en-US"/>
          <w:rPrChange w:id="1469" w:author="Alberto D'Agostino" w:date="2025-02-03T11:40:00Z">
            <w:rPr>
              <w:rFonts w:ascii="Times New Roman" w:eastAsia="Times New Roman" w:hAnsi="Times New Roman" w:cs="Times New Roman"/>
              <w:color w:val="000000"/>
              <w:sz w:val="24"/>
              <w:szCs w:val="24"/>
            </w:rPr>
          </w:rPrChange>
        </w:rPr>
        <w:t xml:space="preserve">. </w:t>
      </w:r>
      <w:r w:rsidRPr="009D5A73">
        <w:rPr>
          <w:rFonts w:ascii="Times New Roman" w:eastAsia="Times New Roman" w:hAnsi="Times New Roman" w:cs="Times New Roman"/>
          <w:color w:val="000000"/>
          <w:sz w:val="24"/>
          <w:szCs w:val="24"/>
          <w:lang w:val="en-US"/>
          <w:rPrChange w:id="1470" w:author="Alberto D'Agostino" w:date="2025-02-03T11:40:00Z">
            <w:rPr>
              <w:rFonts w:ascii="Times New Roman" w:eastAsia="Times New Roman" w:hAnsi="Times New Roman" w:cs="Times New Roman"/>
              <w:color w:val="000000"/>
              <w:sz w:val="24"/>
              <w:szCs w:val="24"/>
              <w:lang w:val="pt-BR"/>
            </w:rPr>
          </w:rPrChange>
        </w:rPr>
        <w:t xml:space="preserve">Apress, Berkeley, CA. </w:t>
      </w:r>
      <w:del w:id="1471" w:author="Alberto D'Agostino" w:date="2025-02-03T11:37:00Z">
        <w:r w:rsidRPr="009D5A73" w:rsidDel="009D5A73">
          <w:rPr>
            <w:rFonts w:ascii="Times New Roman" w:eastAsia="Times New Roman" w:hAnsi="Times New Roman" w:cs="Times New Roman"/>
            <w:color w:val="000000"/>
            <w:sz w:val="24"/>
            <w:szCs w:val="24"/>
            <w:lang w:val="en-US"/>
            <w:rPrChange w:id="1472" w:author="Alberto D'Agostino" w:date="2025-02-03T11:40:00Z">
              <w:rPr>
                <w:rFonts w:ascii="Times New Roman" w:eastAsia="Times New Roman" w:hAnsi="Times New Roman" w:cs="Times New Roman"/>
                <w:color w:val="000000"/>
                <w:sz w:val="24"/>
                <w:szCs w:val="24"/>
                <w:lang w:val="pt-BR"/>
              </w:rPr>
            </w:rPrChange>
          </w:rPr>
          <w:delText xml:space="preserve">DOI: </w:delText>
        </w:r>
      </w:del>
      <w:ins w:id="1473" w:author="Alberto D'Agostino" w:date="2025-02-03T11:40:00Z">
        <w:r w:rsidR="009D5A73" w:rsidRPr="009D5A73">
          <w:rPr>
            <w:rFonts w:ascii="Times New Roman" w:eastAsia="Times New Roman" w:hAnsi="Times New Roman" w:cs="Times New Roman"/>
            <w:color w:val="000000"/>
            <w:sz w:val="24"/>
            <w:szCs w:val="24"/>
            <w:lang w:val="en-US"/>
            <w:rPrChange w:id="1474" w:author="Alberto D'Agostino" w:date="2025-02-03T11:40:00Z">
              <w:rPr>
                <w:rFonts w:ascii="Times New Roman" w:eastAsia="Times New Roman" w:hAnsi="Times New Roman" w:cs="Times New Roman"/>
                <w:color w:val="000000"/>
                <w:sz w:val="24"/>
                <w:szCs w:val="24"/>
                <w:lang w:val="pt-BR"/>
              </w:rPr>
            </w:rPrChange>
          </w:rPr>
          <w:fldChar w:fldCharType="begin"/>
        </w:r>
        <w:r w:rsidR="009D5A73" w:rsidRPr="009D5A73">
          <w:rPr>
            <w:rFonts w:ascii="Times New Roman" w:eastAsia="Times New Roman" w:hAnsi="Times New Roman" w:cs="Times New Roman"/>
            <w:color w:val="000000"/>
            <w:sz w:val="24"/>
            <w:szCs w:val="24"/>
            <w:lang w:val="en-US"/>
            <w:rPrChange w:id="1475" w:author="Alberto D'Agostino" w:date="2025-02-03T11:40:00Z">
              <w:rPr>
                <w:rFonts w:ascii="Times New Roman" w:eastAsia="Times New Roman" w:hAnsi="Times New Roman" w:cs="Times New Roman"/>
                <w:color w:val="000000"/>
                <w:sz w:val="24"/>
                <w:szCs w:val="24"/>
                <w:lang w:val="pt-BR"/>
              </w:rPr>
            </w:rPrChange>
          </w:rPr>
          <w:instrText xml:space="preserve"> HYPERLINK "</w:instrText>
        </w:r>
      </w:ins>
      <w:ins w:id="1476" w:author="Alberto D'Agostino" w:date="2025-02-03T11:37:00Z">
        <w:r w:rsidR="009D5A73" w:rsidRPr="009D5A73">
          <w:rPr>
            <w:rFonts w:ascii="Times New Roman" w:eastAsia="Times New Roman" w:hAnsi="Times New Roman" w:cs="Times New Roman"/>
            <w:color w:val="000000"/>
            <w:sz w:val="24"/>
            <w:szCs w:val="24"/>
            <w:lang w:val="en-US"/>
            <w:rPrChange w:id="1477" w:author="Alberto D'Agostino" w:date="2025-02-03T11:40:00Z">
              <w:rPr>
                <w:rFonts w:ascii="Times New Roman" w:eastAsia="Times New Roman" w:hAnsi="Times New Roman" w:cs="Times New Roman"/>
                <w:color w:val="000000"/>
                <w:sz w:val="24"/>
                <w:szCs w:val="24"/>
                <w:lang w:val="pt-BR"/>
              </w:rPr>
            </w:rPrChange>
          </w:rPr>
          <w:instrText>https://doi.org/</w:instrText>
        </w:r>
      </w:ins>
      <w:r w:rsidR="009D5A73" w:rsidRPr="009D5A73">
        <w:rPr>
          <w:rFonts w:ascii="Times New Roman" w:eastAsia="Times New Roman" w:hAnsi="Times New Roman" w:cs="Times New Roman"/>
          <w:color w:val="000000"/>
          <w:sz w:val="24"/>
          <w:szCs w:val="24"/>
          <w:lang w:val="en-US"/>
          <w:rPrChange w:id="1478" w:author="Alberto D'Agostino" w:date="2025-02-03T11:40:00Z">
            <w:rPr>
              <w:rFonts w:ascii="Times New Roman" w:eastAsia="Times New Roman" w:hAnsi="Times New Roman" w:cs="Times New Roman"/>
              <w:color w:val="000000"/>
              <w:sz w:val="24"/>
              <w:szCs w:val="24"/>
              <w:lang w:val="pt-BR"/>
            </w:rPr>
          </w:rPrChange>
        </w:rPr>
        <w:instrText>10.1007/978-1-4302-3997-0_7</w:instrText>
      </w:r>
      <w:ins w:id="1479" w:author="Alberto D'Agostino" w:date="2025-02-03T11:40:00Z">
        <w:r w:rsidR="009D5A73" w:rsidRPr="009D5A73">
          <w:rPr>
            <w:rFonts w:ascii="Times New Roman" w:eastAsia="Times New Roman" w:hAnsi="Times New Roman" w:cs="Times New Roman"/>
            <w:color w:val="000000"/>
            <w:sz w:val="24"/>
            <w:szCs w:val="24"/>
            <w:lang w:val="en-US"/>
            <w:rPrChange w:id="1480" w:author="Alberto D'Agostino" w:date="2025-02-03T11:40:00Z">
              <w:rPr>
                <w:rFonts w:ascii="Times New Roman" w:eastAsia="Times New Roman" w:hAnsi="Times New Roman" w:cs="Times New Roman"/>
                <w:color w:val="000000"/>
                <w:sz w:val="24"/>
                <w:szCs w:val="24"/>
                <w:lang w:val="pt-BR"/>
              </w:rPr>
            </w:rPrChange>
          </w:rPr>
          <w:instrText xml:space="preserve">" </w:instrText>
        </w:r>
        <w:r w:rsidR="009D5A73" w:rsidRPr="004720E1">
          <w:rPr>
            <w:rFonts w:ascii="Times New Roman" w:eastAsia="Times New Roman" w:hAnsi="Times New Roman" w:cs="Times New Roman"/>
            <w:color w:val="000000"/>
            <w:sz w:val="24"/>
            <w:szCs w:val="24"/>
            <w:lang w:val="en-US"/>
          </w:rPr>
        </w:r>
        <w:r w:rsidR="009D5A73" w:rsidRPr="009D5A73">
          <w:rPr>
            <w:rFonts w:ascii="Times New Roman" w:eastAsia="Times New Roman" w:hAnsi="Times New Roman" w:cs="Times New Roman"/>
            <w:color w:val="000000"/>
            <w:sz w:val="24"/>
            <w:szCs w:val="24"/>
            <w:lang w:val="en-US"/>
            <w:rPrChange w:id="1481" w:author="Alberto D'Agostino" w:date="2025-02-03T11:40:00Z">
              <w:rPr>
                <w:rFonts w:ascii="Times New Roman" w:eastAsia="Times New Roman" w:hAnsi="Times New Roman" w:cs="Times New Roman"/>
                <w:color w:val="000000"/>
                <w:sz w:val="24"/>
                <w:szCs w:val="24"/>
                <w:lang w:val="pt-BR"/>
              </w:rPr>
            </w:rPrChange>
          </w:rPr>
          <w:fldChar w:fldCharType="separate"/>
        </w:r>
      </w:ins>
      <w:ins w:id="1482" w:author="Alberto D'Agostino" w:date="2025-02-03T11:37:00Z">
        <w:r w:rsidR="009D5A73" w:rsidRPr="009D5A73">
          <w:rPr>
            <w:rStyle w:val="Collegamentoipertestuale"/>
            <w:rFonts w:ascii="Times New Roman" w:eastAsia="Times New Roman" w:hAnsi="Times New Roman" w:cs="Times New Roman"/>
            <w:sz w:val="24"/>
            <w:szCs w:val="24"/>
            <w:lang w:val="en-US"/>
            <w:rPrChange w:id="1483" w:author="Alberto D'Agostino" w:date="2025-02-03T11:40:00Z">
              <w:rPr>
                <w:rStyle w:val="Collegamentoipertestuale"/>
                <w:rFonts w:ascii="Times New Roman" w:eastAsia="Times New Roman" w:hAnsi="Times New Roman" w:cs="Times New Roman"/>
                <w:sz w:val="24"/>
                <w:szCs w:val="24"/>
                <w:lang w:val="pt-BR"/>
              </w:rPr>
            </w:rPrChange>
          </w:rPr>
          <w:t>https://doi.org/</w:t>
        </w:r>
      </w:ins>
      <w:r w:rsidR="009D5A73" w:rsidRPr="009D5A73">
        <w:rPr>
          <w:rStyle w:val="Collegamentoipertestuale"/>
          <w:rFonts w:ascii="Times New Roman" w:eastAsia="Times New Roman" w:hAnsi="Times New Roman" w:cs="Times New Roman"/>
          <w:sz w:val="24"/>
          <w:szCs w:val="24"/>
          <w:lang w:val="en-US"/>
          <w:rPrChange w:id="1484" w:author="Alberto D'Agostino" w:date="2025-02-03T11:40:00Z">
            <w:rPr>
              <w:rStyle w:val="Collegamentoipertestuale"/>
              <w:rFonts w:ascii="Times New Roman" w:eastAsia="Times New Roman" w:hAnsi="Times New Roman" w:cs="Times New Roman"/>
              <w:sz w:val="24"/>
              <w:szCs w:val="24"/>
              <w:lang w:val="pt-BR"/>
            </w:rPr>
          </w:rPrChange>
        </w:rPr>
        <w:t>10.1007/978-1-4302-3997-0_7</w:t>
      </w:r>
      <w:ins w:id="1485" w:author="Alberto D'Agostino" w:date="2025-02-03T11:40:00Z">
        <w:r w:rsidR="009D5A73" w:rsidRPr="009D5A73">
          <w:rPr>
            <w:rFonts w:ascii="Times New Roman" w:eastAsia="Times New Roman" w:hAnsi="Times New Roman" w:cs="Times New Roman"/>
            <w:color w:val="000000"/>
            <w:sz w:val="24"/>
            <w:szCs w:val="24"/>
            <w:lang w:val="en-US"/>
            <w:rPrChange w:id="1486" w:author="Alberto D'Agostino" w:date="2025-02-03T11:40:00Z">
              <w:rPr>
                <w:rFonts w:ascii="Times New Roman" w:eastAsia="Times New Roman" w:hAnsi="Times New Roman" w:cs="Times New Roman"/>
                <w:color w:val="000000"/>
                <w:sz w:val="24"/>
                <w:szCs w:val="24"/>
                <w:lang w:val="pt-BR"/>
              </w:rPr>
            </w:rPrChange>
          </w:rPr>
          <w:fldChar w:fldCharType="end"/>
        </w:r>
      </w:ins>
      <w:del w:id="1487" w:author="Alberto D'Agostino" w:date="2025-02-03T11:38:00Z">
        <w:r w:rsidR="009D5A73" w:rsidRPr="009D5A73" w:rsidDel="009D5A73">
          <w:rPr>
            <w:rFonts w:ascii="Times New Roman" w:eastAsia="Times New Roman" w:hAnsi="Times New Roman" w:cs="Times New Roman"/>
            <w:color w:val="000000"/>
            <w:sz w:val="24"/>
            <w:szCs w:val="24"/>
            <w:lang w:val="en-US"/>
            <w:rPrChange w:id="1488" w:author="Alberto D'Agostino" w:date="2025-02-03T11:40:00Z">
              <w:rPr>
                <w:rFonts w:ascii="Times New Roman" w:eastAsia="Times New Roman" w:hAnsi="Times New Roman" w:cs="Times New Roman"/>
                <w:color w:val="000000"/>
                <w:sz w:val="24"/>
                <w:szCs w:val="24"/>
                <w:lang w:val="pt-BR"/>
              </w:rPr>
            </w:rPrChange>
          </w:rPr>
          <w:delText>.</w:delText>
        </w:r>
      </w:del>
    </w:p>
    <w:p w14:paraId="000001B7" w14:textId="77777777" w:rsidR="00696B80" w:rsidRPr="009D5A73" w:rsidRDefault="00734CE6">
      <w:pPr>
        <w:spacing w:line="480" w:lineRule="auto"/>
        <w:ind w:left="709" w:hanging="709"/>
        <w:jc w:val="both"/>
        <w:rPr>
          <w:rFonts w:ascii="Times New Roman" w:eastAsia="Times New Roman" w:hAnsi="Times New Roman" w:cs="Times New Roman"/>
          <w:color w:val="1155CC"/>
          <w:sz w:val="24"/>
          <w:szCs w:val="24"/>
          <w:u w:val="single"/>
          <w:lang w:val="en-US"/>
          <w:rPrChange w:id="1489" w:author="Alberto D'Agostino" w:date="2025-02-03T11:40:00Z">
            <w:rPr>
              <w:rFonts w:ascii="Times New Roman" w:eastAsia="Times New Roman" w:hAnsi="Times New Roman" w:cs="Times New Roman"/>
              <w:color w:val="1155CC"/>
              <w:sz w:val="24"/>
              <w:szCs w:val="24"/>
              <w:u w:val="single"/>
            </w:rPr>
          </w:rPrChange>
        </w:rPr>
      </w:pPr>
      <w:r w:rsidRPr="009D5A73">
        <w:rPr>
          <w:rFonts w:ascii="Times New Roman" w:eastAsia="Times New Roman" w:hAnsi="Times New Roman" w:cs="Times New Roman"/>
          <w:sz w:val="24"/>
          <w:szCs w:val="24"/>
          <w:lang w:val="en-US"/>
          <w:rPrChange w:id="1490" w:author="Alberto D'Agostino" w:date="2025-02-03T11:40:00Z">
            <w:rPr>
              <w:rFonts w:ascii="Times New Roman" w:eastAsia="Times New Roman" w:hAnsi="Times New Roman" w:cs="Times New Roman"/>
              <w:sz w:val="24"/>
              <w:szCs w:val="24"/>
              <w:lang w:val="pt-BR"/>
            </w:rPr>
          </w:rPrChange>
        </w:rPr>
        <w:t xml:space="preserve">Duarte, L., Queirós, C., &amp; Teodoro, A. C. (2021). </w:t>
      </w:r>
      <w:r w:rsidRPr="009D5A73">
        <w:rPr>
          <w:rFonts w:ascii="Times New Roman" w:eastAsia="Times New Roman" w:hAnsi="Times New Roman" w:cs="Times New Roman"/>
          <w:sz w:val="24"/>
          <w:szCs w:val="24"/>
          <w:lang w:val="en-US"/>
          <w:rPrChange w:id="1491" w:author="Alberto D'Agostino" w:date="2025-02-03T11:40:00Z">
            <w:rPr>
              <w:rFonts w:ascii="Times New Roman" w:eastAsia="Times New Roman" w:hAnsi="Times New Roman" w:cs="Times New Roman"/>
              <w:sz w:val="24"/>
              <w:szCs w:val="24"/>
            </w:rPr>
          </w:rPrChange>
        </w:rPr>
        <w:t xml:space="preserve">Comparative analysis of QGIS plugins for Web Maps creation. </w:t>
      </w:r>
      <w:r w:rsidRPr="009D5A73">
        <w:rPr>
          <w:rFonts w:ascii="Times New Roman" w:eastAsia="Times New Roman" w:hAnsi="Times New Roman" w:cs="Times New Roman"/>
          <w:i/>
          <w:sz w:val="24"/>
          <w:szCs w:val="24"/>
          <w:lang w:val="en-US"/>
          <w:rPrChange w:id="1492" w:author="Alberto D'Agostino" w:date="2025-02-03T11:40:00Z">
            <w:rPr>
              <w:rFonts w:ascii="Times New Roman" w:eastAsia="Times New Roman" w:hAnsi="Times New Roman" w:cs="Times New Roman"/>
              <w:i/>
              <w:sz w:val="24"/>
              <w:szCs w:val="24"/>
              <w:lang w:val="en-GB"/>
            </w:rPr>
          </w:rPrChange>
        </w:rPr>
        <w:t>La Granja</w:t>
      </w:r>
      <w:r w:rsidRPr="009D5A73">
        <w:rPr>
          <w:rFonts w:ascii="Times New Roman" w:eastAsia="Times New Roman" w:hAnsi="Times New Roman" w:cs="Times New Roman"/>
          <w:sz w:val="24"/>
          <w:szCs w:val="24"/>
          <w:lang w:val="en-US"/>
          <w:rPrChange w:id="1493" w:author="Alberto D'Agostino" w:date="2025-02-03T11:40:00Z">
            <w:rPr>
              <w:rFonts w:ascii="Times New Roman" w:eastAsia="Times New Roman" w:hAnsi="Times New Roman" w:cs="Times New Roman"/>
              <w:sz w:val="24"/>
              <w:szCs w:val="24"/>
              <w:lang w:val="en-GB"/>
            </w:rPr>
          </w:rPrChange>
        </w:rPr>
        <w:t xml:space="preserve">, </w:t>
      </w:r>
      <w:r w:rsidRPr="009D5A73">
        <w:rPr>
          <w:rFonts w:ascii="Times New Roman" w:eastAsia="Times New Roman" w:hAnsi="Times New Roman" w:cs="Times New Roman"/>
          <w:i/>
          <w:sz w:val="24"/>
          <w:szCs w:val="24"/>
          <w:lang w:val="en-US"/>
          <w:rPrChange w:id="1494" w:author="Alberto D'Agostino" w:date="2025-02-03T11:40:00Z">
            <w:rPr>
              <w:rFonts w:ascii="Times New Roman" w:eastAsia="Times New Roman" w:hAnsi="Times New Roman" w:cs="Times New Roman"/>
              <w:i/>
              <w:sz w:val="24"/>
              <w:szCs w:val="24"/>
              <w:lang w:val="en-GB"/>
            </w:rPr>
          </w:rPrChange>
        </w:rPr>
        <w:t>34</w:t>
      </w:r>
      <w:r w:rsidRPr="009D5A73">
        <w:rPr>
          <w:rFonts w:ascii="Times New Roman" w:eastAsia="Times New Roman" w:hAnsi="Times New Roman" w:cs="Times New Roman"/>
          <w:sz w:val="24"/>
          <w:szCs w:val="24"/>
          <w:lang w:val="en-US"/>
          <w:rPrChange w:id="1495" w:author="Alberto D'Agostino" w:date="2025-02-03T11:40:00Z">
            <w:rPr>
              <w:rFonts w:ascii="Times New Roman" w:eastAsia="Times New Roman" w:hAnsi="Times New Roman" w:cs="Times New Roman"/>
              <w:sz w:val="24"/>
              <w:szCs w:val="24"/>
              <w:lang w:val="en-GB"/>
            </w:rPr>
          </w:rPrChange>
        </w:rPr>
        <w:t>(2), 8–26.</w:t>
      </w:r>
      <w:r w:rsidR="0067076A" w:rsidRPr="009D5A73">
        <w:rPr>
          <w:lang w:val="en-US"/>
          <w:rPrChange w:id="1496" w:author="Alberto D'Agostino" w:date="2025-02-03T11:40:00Z">
            <w:rPr/>
          </w:rPrChange>
        </w:rPr>
        <w:fldChar w:fldCharType="begin"/>
      </w:r>
      <w:r w:rsidR="0067076A" w:rsidRPr="009D5A73">
        <w:rPr>
          <w:lang w:val="en-US"/>
          <w:rPrChange w:id="1497" w:author="Alberto D'Agostino" w:date="2025-02-03T11:40:00Z">
            <w:rPr/>
          </w:rPrChange>
        </w:rPr>
        <w:instrText xml:space="preserve"> HYPERLINK "https://doi.org/10.17163/lgr.n34.2021.01" \h </w:instrText>
      </w:r>
      <w:r w:rsidR="0067076A" w:rsidRPr="004720E1">
        <w:rPr>
          <w:lang w:val="en-US"/>
        </w:rPr>
      </w:r>
      <w:r w:rsidR="0067076A" w:rsidRPr="009D5A73">
        <w:rPr>
          <w:lang w:val="en-US"/>
          <w:rPrChange w:id="1498" w:author="Alberto D'Agostino" w:date="2025-02-03T11:40:00Z">
            <w:rPr>
              <w:rFonts w:ascii="Times New Roman" w:eastAsia="Times New Roman" w:hAnsi="Times New Roman" w:cs="Times New Roman"/>
              <w:sz w:val="24"/>
              <w:szCs w:val="24"/>
              <w:lang w:val="en-GB"/>
            </w:rPr>
          </w:rPrChange>
        </w:rPr>
        <w:fldChar w:fldCharType="separate"/>
      </w:r>
      <w:r w:rsidRPr="009D5A73">
        <w:rPr>
          <w:rFonts w:ascii="Times New Roman" w:eastAsia="Times New Roman" w:hAnsi="Times New Roman" w:cs="Times New Roman"/>
          <w:sz w:val="24"/>
          <w:szCs w:val="24"/>
          <w:lang w:val="en-US"/>
          <w:rPrChange w:id="1499" w:author="Alberto D'Agostino" w:date="2025-02-03T11:40:00Z">
            <w:rPr>
              <w:rFonts w:ascii="Times New Roman" w:eastAsia="Times New Roman" w:hAnsi="Times New Roman" w:cs="Times New Roman"/>
              <w:sz w:val="24"/>
              <w:szCs w:val="24"/>
              <w:lang w:val="en-GB"/>
            </w:rPr>
          </w:rPrChange>
        </w:rPr>
        <w:t xml:space="preserve"> </w:t>
      </w:r>
      <w:r w:rsidR="0067076A" w:rsidRPr="009D5A73">
        <w:rPr>
          <w:rFonts w:ascii="Times New Roman" w:eastAsia="Times New Roman" w:hAnsi="Times New Roman" w:cs="Times New Roman"/>
          <w:sz w:val="24"/>
          <w:szCs w:val="24"/>
          <w:lang w:val="en-US"/>
          <w:rPrChange w:id="1500" w:author="Alberto D'Agostino" w:date="2025-02-03T11:40:00Z">
            <w:rPr>
              <w:rFonts w:ascii="Times New Roman" w:eastAsia="Times New Roman" w:hAnsi="Times New Roman" w:cs="Times New Roman"/>
              <w:sz w:val="24"/>
              <w:szCs w:val="24"/>
              <w:lang w:val="en-GB"/>
            </w:rPr>
          </w:rPrChange>
        </w:rPr>
        <w:fldChar w:fldCharType="end"/>
      </w:r>
      <w:r w:rsidR="0067076A" w:rsidRPr="009D5A73">
        <w:rPr>
          <w:lang w:val="en-US"/>
          <w:rPrChange w:id="1501" w:author="Alberto D'Agostino" w:date="2025-02-03T11:40:00Z">
            <w:rPr/>
          </w:rPrChange>
        </w:rPr>
        <w:fldChar w:fldCharType="begin"/>
      </w:r>
      <w:r w:rsidR="0067076A" w:rsidRPr="009D5A73">
        <w:rPr>
          <w:lang w:val="en-US"/>
          <w:rPrChange w:id="1502" w:author="Alberto D'Agostino" w:date="2025-02-03T11:40:00Z">
            <w:rPr/>
          </w:rPrChange>
        </w:rPr>
        <w:instrText xml:space="preserve"> HYPERLINK "https://doi.org/10.17163/lgr.n34.2021.01" \h </w:instrText>
      </w:r>
      <w:r w:rsidR="0067076A" w:rsidRPr="004720E1">
        <w:rPr>
          <w:lang w:val="en-US"/>
        </w:rPr>
      </w:r>
      <w:r w:rsidR="0067076A" w:rsidRPr="009D5A73">
        <w:rPr>
          <w:lang w:val="en-US"/>
          <w:rPrChange w:id="1503" w:author="Alberto D'Agostino" w:date="2025-02-03T11:40:00Z">
            <w:rPr>
              <w:rFonts w:ascii="Times New Roman" w:eastAsia="Times New Roman" w:hAnsi="Times New Roman" w:cs="Times New Roman"/>
              <w:color w:val="1155CC"/>
              <w:sz w:val="24"/>
              <w:szCs w:val="24"/>
              <w:u w:val="single"/>
              <w:lang w:val="en-GB"/>
            </w:rPr>
          </w:rPrChange>
        </w:rPr>
        <w:fldChar w:fldCharType="separate"/>
      </w:r>
      <w:r w:rsidRPr="009D5A73">
        <w:rPr>
          <w:rFonts w:ascii="Times New Roman" w:eastAsia="Times New Roman" w:hAnsi="Times New Roman" w:cs="Times New Roman"/>
          <w:color w:val="1155CC"/>
          <w:sz w:val="24"/>
          <w:szCs w:val="24"/>
          <w:u w:val="single"/>
          <w:lang w:val="en-US"/>
          <w:rPrChange w:id="1504" w:author="Alberto D'Agostino" w:date="2025-02-03T11:40:00Z">
            <w:rPr>
              <w:rFonts w:ascii="Times New Roman" w:eastAsia="Times New Roman" w:hAnsi="Times New Roman" w:cs="Times New Roman"/>
              <w:color w:val="1155CC"/>
              <w:sz w:val="24"/>
              <w:szCs w:val="24"/>
              <w:u w:val="single"/>
              <w:lang w:val="en-GB"/>
            </w:rPr>
          </w:rPrChange>
        </w:rPr>
        <w:t>https://doi.org/10.17163/lgr.n34.2021.01</w:t>
      </w:r>
      <w:r w:rsidR="0067076A" w:rsidRPr="009D5A73">
        <w:rPr>
          <w:rFonts w:ascii="Times New Roman" w:eastAsia="Times New Roman" w:hAnsi="Times New Roman" w:cs="Times New Roman"/>
          <w:color w:val="1155CC"/>
          <w:sz w:val="24"/>
          <w:szCs w:val="24"/>
          <w:u w:val="single"/>
          <w:lang w:val="en-US"/>
          <w:rPrChange w:id="1505" w:author="Alberto D'Agostino" w:date="2025-02-03T11:40:00Z">
            <w:rPr>
              <w:rFonts w:ascii="Times New Roman" w:eastAsia="Times New Roman" w:hAnsi="Times New Roman" w:cs="Times New Roman"/>
              <w:color w:val="1155CC"/>
              <w:sz w:val="24"/>
              <w:szCs w:val="24"/>
              <w:u w:val="single"/>
              <w:lang w:val="en-GB"/>
            </w:rPr>
          </w:rPrChange>
        </w:rPr>
        <w:fldChar w:fldCharType="end"/>
      </w:r>
    </w:p>
    <w:p w14:paraId="3C43843B" w14:textId="77777777" w:rsidR="006D63CF" w:rsidRPr="009D5A73" w:rsidRDefault="003B1731" w:rsidP="006D63CF">
      <w:pPr>
        <w:spacing w:line="480" w:lineRule="auto"/>
        <w:ind w:left="709" w:hanging="709"/>
        <w:jc w:val="both"/>
        <w:rPr>
          <w:ins w:id="1506" w:author="Eugenio Fazio" w:date="2025-01-31T18:38:00Z"/>
          <w:rFonts w:ascii="Times New Roman" w:eastAsia="Times New Roman" w:hAnsi="Times New Roman" w:cs="Times New Roman"/>
          <w:sz w:val="24"/>
          <w:szCs w:val="24"/>
          <w:lang w:val="en-US"/>
          <w:rPrChange w:id="1507" w:author="Alberto D'Agostino" w:date="2025-02-03T11:40:00Z">
            <w:rPr>
              <w:ins w:id="1508" w:author="Eugenio Fazio" w:date="2025-01-31T18:38:00Z"/>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1509" w:author="Alberto D'Agostino" w:date="2025-02-03T11:40:00Z">
            <w:rPr>
              <w:rFonts w:ascii="Times New Roman" w:eastAsia="Times New Roman" w:hAnsi="Times New Roman" w:cs="Times New Roman"/>
              <w:sz w:val="24"/>
              <w:szCs w:val="24"/>
              <w:lang w:val="en-GB"/>
            </w:rPr>
          </w:rPrChange>
        </w:rPr>
        <w:t xml:space="preserve">Elrom, E. (2016). CSS, Bootstrap, &amp; Responsive Design. In: Pro MEAN Stack Development. Apress, Berkeley, CA. </w:t>
      </w:r>
      <w:r w:rsidR="00A22676" w:rsidRPr="009D5A73">
        <w:rPr>
          <w:lang w:val="en-US"/>
          <w:rPrChange w:id="1510" w:author="Alberto D'Agostino" w:date="2025-02-03T11:40:00Z">
            <w:rPr/>
          </w:rPrChange>
        </w:rPr>
        <w:fldChar w:fldCharType="begin"/>
      </w:r>
      <w:r w:rsidR="00A22676" w:rsidRPr="009D5A73">
        <w:rPr>
          <w:lang w:val="en-US"/>
          <w:rPrChange w:id="1511" w:author="Alberto D'Agostino" w:date="2025-02-03T11:40:00Z">
            <w:rPr/>
          </w:rPrChange>
        </w:rPr>
        <w:instrText xml:space="preserve"> HYPERLINK "https://doi.org/10.1007/978-1-4842-2044-3_6" </w:instrText>
      </w:r>
      <w:r w:rsidR="00A22676" w:rsidRPr="004720E1">
        <w:rPr>
          <w:lang w:val="en-US"/>
        </w:rPr>
      </w:r>
      <w:r w:rsidR="00A22676" w:rsidRPr="009D5A73">
        <w:rPr>
          <w:lang w:val="en-US"/>
          <w:rPrChange w:id="1512" w:author="Alberto D'Agostino" w:date="2025-02-03T11:40:00Z">
            <w:rPr>
              <w:rStyle w:val="Collegamentoipertestuale"/>
              <w:rFonts w:ascii="Times New Roman" w:eastAsia="Times New Roman" w:hAnsi="Times New Roman" w:cs="Times New Roman"/>
              <w:sz w:val="24"/>
              <w:szCs w:val="24"/>
              <w:lang w:val="en-GB"/>
            </w:rPr>
          </w:rPrChange>
        </w:rPr>
        <w:fldChar w:fldCharType="separate"/>
      </w:r>
      <w:r w:rsidRPr="009D5A73">
        <w:rPr>
          <w:rStyle w:val="Collegamentoipertestuale"/>
          <w:rFonts w:ascii="Times New Roman" w:eastAsia="Times New Roman" w:hAnsi="Times New Roman" w:cs="Times New Roman"/>
          <w:sz w:val="24"/>
          <w:szCs w:val="24"/>
          <w:lang w:val="en-US"/>
          <w:rPrChange w:id="1513" w:author="Alberto D'Agostino" w:date="2025-02-03T11:40:00Z">
            <w:rPr>
              <w:rStyle w:val="Collegamentoipertestuale"/>
              <w:rFonts w:ascii="Times New Roman" w:eastAsia="Times New Roman" w:hAnsi="Times New Roman" w:cs="Times New Roman"/>
              <w:sz w:val="24"/>
              <w:szCs w:val="24"/>
              <w:lang w:val="en-GB"/>
            </w:rPr>
          </w:rPrChange>
        </w:rPr>
        <w:t>https://doi.org/10.1007/978-1-4842-2044-3_6</w:t>
      </w:r>
      <w:r w:rsidR="00A22676" w:rsidRPr="009D5A73">
        <w:rPr>
          <w:rStyle w:val="Collegamentoipertestuale"/>
          <w:rFonts w:ascii="Times New Roman" w:eastAsia="Times New Roman" w:hAnsi="Times New Roman" w:cs="Times New Roman"/>
          <w:sz w:val="24"/>
          <w:szCs w:val="24"/>
          <w:lang w:val="en-US"/>
          <w:rPrChange w:id="1514" w:author="Alberto D'Agostino" w:date="2025-02-03T11:40:00Z">
            <w:rPr>
              <w:rStyle w:val="Collegamentoipertestuale"/>
              <w:rFonts w:ascii="Times New Roman" w:eastAsia="Times New Roman" w:hAnsi="Times New Roman" w:cs="Times New Roman"/>
              <w:sz w:val="24"/>
              <w:szCs w:val="24"/>
              <w:lang w:val="en-GB"/>
            </w:rPr>
          </w:rPrChange>
        </w:rPr>
        <w:fldChar w:fldCharType="end"/>
      </w:r>
      <w:r w:rsidRPr="009D5A73">
        <w:rPr>
          <w:rFonts w:ascii="Times New Roman" w:eastAsia="Times New Roman" w:hAnsi="Times New Roman" w:cs="Times New Roman"/>
          <w:sz w:val="24"/>
          <w:szCs w:val="24"/>
          <w:lang w:val="en-US"/>
          <w:rPrChange w:id="1515" w:author="Alberto D'Agostino" w:date="2025-02-03T11:40:00Z">
            <w:rPr>
              <w:rFonts w:ascii="Times New Roman" w:eastAsia="Times New Roman" w:hAnsi="Times New Roman" w:cs="Times New Roman"/>
              <w:sz w:val="24"/>
              <w:szCs w:val="24"/>
              <w:lang w:val="en-GB"/>
            </w:rPr>
          </w:rPrChange>
        </w:rPr>
        <w:t xml:space="preserve"> </w:t>
      </w:r>
    </w:p>
    <w:p w14:paraId="2FAD7B40" w14:textId="4A534AA8" w:rsidR="00E372D0" w:rsidRPr="009D5A73" w:rsidRDefault="00E372D0" w:rsidP="00E372D0">
      <w:pPr>
        <w:spacing w:line="480" w:lineRule="auto"/>
        <w:ind w:left="709" w:hanging="709"/>
        <w:jc w:val="both"/>
        <w:rPr>
          <w:ins w:id="1516" w:author="Alberto D'Agostino" w:date="2025-02-03T11:14:00Z"/>
          <w:rFonts w:ascii="Times New Roman" w:hAnsi="Times New Roman" w:cs="Times New Roman"/>
          <w:sz w:val="24"/>
          <w:szCs w:val="24"/>
          <w:lang w:val="en-US"/>
          <w:rPrChange w:id="1517" w:author="Alberto D'Agostino" w:date="2025-02-03T11:40:00Z">
            <w:rPr>
              <w:ins w:id="1518" w:author="Alberto D'Agostino" w:date="2025-02-03T11:14:00Z"/>
              <w:rFonts w:ascii="Times New Roman" w:hAnsi="Times New Roman" w:cs="Times New Roman"/>
              <w:sz w:val="24"/>
              <w:szCs w:val="24"/>
              <w:lang w:val="it-IT"/>
            </w:rPr>
          </w:rPrChange>
        </w:rPr>
      </w:pPr>
      <w:ins w:id="1519" w:author="Alberto D'Agostino" w:date="2025-02-03T11:14:00Z">
        <w:r w:rsidRPr="009D5A73">
          <w:rPr>
            <w:rFonts w:ascii="Times New Roman" w:hAnsi="Times New Roman" w:cs="Times New Roman"/>
            <w:sz w:val="24"/>
            <w:szCs w:val="24"/>
            <w:lang w:val="en-US"/>
            <w:rPrChange w:id="1520" w:author="Alberto D'Agostino" w:date="2025-02-03T11:40:00Z">
              <w:rPr>
                <w:rFonts w:ascii="Times New Roman" w:hAnsi="Times New Roman" w:cs="Times New Roman"/>
                <w:sz w:val="24"/>
                <w:szCs w:val="24"/>
                <w:lang w:val="it-IT"/>
              </w:rPr>
            </w:rPrChange>
          </w:rPr>
          <w:t xml:space="preserve">Fazio, E., Ortolano, G., Visalli, R., Cirrincione, R., Fiannacca, P., Kern, H., Mengel, K., Pezzino, A., &amp; Punturo, R. (2018a). Strain rates of the syn-tectonic Symvolon pluton (Southern Rhodope Core Complex, Greece): an integrated approach combining quartz paleopiezometry, flow laws and PT pseudosections. Italian Journal of Geosciences, 137(2), 219-237. </w:t>
        </w:r>
        <w:r w:rsidRPr="009D5A73">
          <w:rPr>
            <w:rFonts w:ascii="Times New Roman" w:hAnsi="Times New Roman" w:cs="Times New Roman"/>
            <w:sz w:val="24"/>
            <w:szCs w:val="24"/>
            <w:lang w:val="en-US"/>
            <w:rPrChange w:id="1521" w:author="Alberto D'Agostino" w:date="2025-02-03T11:40:00Z">
              <w:rPr>
                <w:rFonts w:ascii="Times New Roman" w:hAnsi="Times New Roman" w:cs="Times New Roman"/>
                <w:sz w:val="24"/>
                <w:szCs w:val="24"/>
                <w:lang w:val="en-GB"/>
              </w:rPr>
            </w:rPrChange>
          </w:rPr>
          <w:fldChar w:fldCharType="begin"/>
        </w:r>
        <w:r w:rsidRPr="009D5A73">
          <w:rPr>
            <w:rFonts w:ascii="Times New Roman" w:hAnsi="Times New Roman" w:cs="Times New Roman"/>
            <w:sz w:val="24"/>
            <w:szCs w:val="24"/>
            <w:lang w:val="en-US"/>
            <w:rPrChange w:id="1522" w:author="Alberto D'Agostino" w:date="2025-02-03T11:40:00Z">
              <w:rPr>
                <w:rFonts w:ascii="Times New Roman" w:hAnsi="Times New Roman" w:cs="Times New Roman"/>
                <w:sz w:val="24"/>
                <w:szCs w:val="24"/>
                <w:lang w:val="en-GB"/>
              </w:rPr>
            </w:rPrChange>
          </w:rPr>
          <w:instrText xml:space="preserve"> HYPERLINK "</w:instrText>
        </w:r>
        <w:r w:rsidRPr="009D5A73">
          <w:rPr>
            <w:rFonts w:ascii="Times New Roman" w:hAnsi="Times New Roman" w:cs="Times New Roman"/>
            <w:sz w:val="24"/>
            <w:szCs w:val="24"/>
            <w:lang w:val="en-US"/>
            <w:rPrChange w:id="1523" w:author="Alberto D'Agostino" w:date="2025-02-03T11:40:00Z">
              <w:rPr>
                <w:rFonts w:ascii="Times New Roman" w:hAnsi="Times New Roman" w:cs="Times New Roman"/>
                <w:sz w:val="24"/>
                <w:szCs w:val="24"/>
                <w:lang w:val="it-IT"/>
              </w:rPr>
            </w:rPrChange>
          </w:rPr>
          <w:instrText>https://doi.org/10.3301/IJG.2018.10</w:instrText>
        </w:r>
        <w:r w:rsidRPr="009D5A73">
          <w:rPr>
            <w:rFonts w:ascii="Times New Roman" w:hAnsi="Times New Roman" w:cs="Times New Roman"/>
            <w:sz w:val="24"/>
            <w:szCs w:val="24"/>
            <w:lang w:val="en-US"/>
            <w:rPrChange w:id="1524" w:author="Alberto D'Agostino" w:date="2025-02-03T11:40:00Z">
              <w:rPr>
                <w:rFonts w:ascii="Times New Roman" w:hAnsi="Times New Roman" w:cs="Times New Roman"/>
                <w:sz w:val="24"/>
                <w:szCs w:val="24"/>
                <w:lang w:val="en-GB"/>
              </w:rPr>
            </w:rPrChange>
          </w:rPr>
          <w:instrText xml:space="preserve">" </w:instrText>
        </w:r>
        <w:r w:rsidRPr="004720E1">
          <w:rPr>
            <w:rFonts w:ascii="Times New Roman" w:hAnsi="Times New Roman" w:cs="Times New Roman"/>
            <w:sz w:val="24"/>
            <w:szCs w:val="24"/>
            <w:lang w:val="en-US"/>
          </w:rPr>
        </w:r>
        <w:r w:rsidRPr="009D5A73">
          <w:rPr>
            <w:rFonts w:ascii="Times New Roman" w:hAnsi="Times New Roman" w:cs="Times New Roman"/>
            <w:sz w:val="24"/>
            <w:szCs w:val="24"/>
            <w:lang w:val="en-US"/>
            <w:rPrChange w:id="1525" w:author="Alberto D'Agostino" w:date="2025-02-03T11:40:00Z">
              <w:rPr>
                <w:rFonts w:ascii="Times New Roman" w:hAnsi="Times New Roman" w:cs="Times New Roman"/>
                <w:sz w:val="24"/>
                <w:szCs w:val="24"/>
                <w:lang w:val="en-GB"/>
              </w:rPr>
            </w:rPrChange>
          </w:rPr>
          <w:fldChar w:fldCharType="separate"/>
        </w:r>
        <w:r w:rsidRPr="009D5A73">
          <w:rPr>
            <w:rStyle w:val="Collegamentoipertestuale"/>
            <w:lang w:val="en-US"/>
            <w:rPrChange w:id="1526" w:author="Alberto D'Agostino" w:date="2025-02-03T11:40:00Z">
              <w:rPr>
                <w:rFonts w:ascii="Times New Roman" w:hAnsi="Times New Roman" w:cs="Times New Roman"/>
                <w:sz w:val="24"/>
                <w:szCs w:val="24"/>
                <w:lang w:val="it-IT"/>
              </w:rPr>
            </w:rPrChange>
          </w:rPr>
          <w:t>https://doi.org/10.3301/IJG.2018.10</w:t>
        </w:r>
        <w:r w:rsidRPr="009D5A73">
          <w:rPr>
            <w:rFonts w:ascii="Times New Roman" w:hAnsi="Times New Roman" w:cs="Times New Roman"/>
            <w:sz w:val="24"/>
            <w:szCs w:val="24"/>
            <w:lang w:val="en-US"/>
            <w:rPrChange w:id="1527" w:author="Alberto D'Agostino" w:date="2025-02-03T11:40:00Z">
              <w:rPr>
                <w:rFonts w:ascii="Times New Roman" w:hAnsi="Times New Roman" w:cs="Times New Roman"/>
                <w:sz w:val="24"/>
                <w:szCs w:val="24"/>
                <w:lang w:val="en-GB"/>
              </w:rPr>
            </w:rPrChange>
          </w:rPr>
          <w:fldChar w:fldCharType="end"/>
        </w:r>
      </w:ins>
    </w:p>
    <w:p w14:paraId="1BB5E300" w14:textId="6FBB02A8" w:rsidR="00E372D0" w:rsidRPr="009D5A73" w:rsidRDefault="00E372D0" w:rsidP="00E372D0">
      <w:pPr>
        <w:spacing w:line="480" w:lineRule="auto"/>
        <w:ind w:left="709" w:hanging="709"/>
        <w:jc w:val="both"/>
        <w:rPr>
          <w:ins w:id="1528" w:author="Alberto D'Agostino" w:date="2025-02-03T11:14:00Z"/>
          <w:rFonts w:ascii="Times New Roman" w:hAnsi="Times New Roman" w:cs="Times New Roman"/>
          <w:sz w:val="24"/>
          <w:szCs w:val="24"/>
          <w:lang w:val="en-US"/>
          <w:rPrChange w:id="1529" w:author="Alberto D'Agostino" w:date="2025-02-03T11:40:00Z">
            <w:rPr>
              <w:ins w:id="1530" w:author="Alberto D'Agostino" w:date="2025-02-03T11:14:00Z"/>
              <w:rFonts w:ascii="Times New Roman" w:hAnsi="Times New Roman" w:cs="Times New Roman"/>
              <w:sz w:val="24"/>
              <w:szCs w:val="24"/>
              <w:lang w:val="it-IT"/>
            </w:rPr>
          </w:rPrChange>
        </w:rPr>
      </w:pPr>
      <w:ins w:id="1531" w:author="Alberto D'Agostino" w:date="2025-02-03T11:14:00Z">
        <w:r w:rsidRPr="009D5A73">
          <w:rPr>
            <w:rFonts w:ascii="Times New Roman" w:hAnsi="Times New Roman" w:cs="Times New Roman"/>
            <w:sz w:val="24"/>
            <w:szCs w:val="24"/>
            <w:lang w:val="en-US"/>
            <w:rPrChange w:id="1532" w:author="Alberto D'Agostino" w:date="2025-02-03T11:40:00Z">
              <w:rPr>
                <w:rFonts w:ascii="Times New Roman" w:hAnsi="Times New Roman" w:cs="Times New Roman"/>
                <w:sz w:val="24"/>
                <w:szCs w:val="24"/>
                <w:lang w:val="it-IT"/>
              </w:rPr>
            </w:rPrChange>
          </w:rPr>
          <w:lastRenderedPageBreak/>
          <w:t xml:space="preserve">Fazio, E., Ortolano, G., Visalli, R., Alsop, I., Cirrincione, R., &amp; Pezzino, A. (2018b). Strain localization and sheath fold development during progressive deformation in a ductile shear zone: A case study of macro-to micro-scale structures from the Aspromonte Massif, Calabria. Italian Journal of Geosciences, 137(2), 208-218. </w:t>
        </w:r>
        <w:r w:rsidRPr="009D5A73">
          <w:rPr>
            <w:rFonts w:ascii="Times New Roman" w:hAnsi="Times New Roman" w:cs="Times New Roman"/>
            <w:sz w:val="24"/>
            <w:szCs w:val="24"/>
            <w:lang w:val="en-US"/>
            <w:rPrChange w:id="1533" w:author="Alberto D'Agostino" w:date="2025-02-03T11:40:00Z">
              <w:rPr>
                <w:rFonts w:ascii="Times New Roman" w:hAnsi="Times New Roman" w:cs="Times New Roman"/>
                <w:sz w:val="24"/>
                <w:szCs w:val="24"/>
                <w:lang w:val="it-IT"/>
              </w:rPr>
            </w:rPrChange>
          </w:rPr>
          <w:fldChar w:fldCharType="begin"/>
        </w:r>
        <w:r w:rsidRPr="009D5A73">
          <w:rPr>
            <w:rFonts w:ascii="Times New Roman" w:hAnsi="Times New Roman" w:cs="Times New Roman"/>
            <w:sz w:val="24"/>
            <w:szCs w:val="24"/>
            <w:lang w:val="en-US"/>
            <w:rPrChange w:id="1534" w:author="Alberto D'Agostino" w:date="2025-02-03T11:40:00Z">
              <w:rPr>
                <w:rFonts w:ascii="Times New Roman" w:hAnsi="Times New Roman" w:cs="Times New Roman"/>
                <w:sz w:val="24"/>
                <w:szCs w:val="24"/>
                <w:lang w:val="it-IT"/>
              </w:rPr>
            </w:rPrChange>
          </w:rPr>
          <w:instrText xml:space="preserve"> HYPERLINK "https://doi.org/10.3301/IJG.2018.09" </w:instrText>
        </w:r>
        <w:r w:rsidRPr="004720E1">
          <w:rPr>
            <w:rFonts w:ascii="Times New Roman" w:hAnsi="Times New Roman" w:cs="Times New Roman"/>
            <w:sz w:val="24"/>
            <w:szCs w:val="24"/>
            <w:lang w:val="en-US"/>
          </w:rPr>
        </w:r>
        <w:r w:rsidRPr="009D5A73">
          <w:rPr>
            <w:rFonts w:ascii="Times New Roman" w:hAnsi="Times New Roman" w:cs="Times New Roman"/>
            <w:sz w:val="24"/>
            <w:szCs w:val="24"/>
            <w:lang w:val="en-US"/>
            <w:rPrChange w:id="1535" w:author="Alberto D'Agostino" w:date="2025-02-03T11:40:00Z">
              <w:rPr>
                <w:rFonts w:ascii="Times New Roman" w:hAnsi="Times New Roman" w:cs="Times New Roman"/>
                <w:sz w:val="24"/>
                <w:szCs w:val="24"/>
                <w:lang w:val="it-IT"/>
              </w:rPr>
            </w:rPrChange>
          </w:rPr>
          <w:fldChar w:fldCharType="separate"/>
        </w:r>
        <w:r w:rsidRPr="009D5A73">
          <w:rPr>
            <w:rStyle w:val="Collegamentoipertestuale"/>
            <w:rFonts w:ascii="Times New Roman" w:hAnsi="Times New Roman" w:cs="Times New Roman"/>
            <w:sz w:val="24"/>
            <w:szCs w:val="24"/>
            <w:lang w:val="en-US"/>
            <w:rPrChange w:id="1536" w:author="Alberto D'Agostino" w:date="2025-02-03T11:40:00Z">
              <w:rPr>
                <w:rStyle w:val="Collegamentoipertestuale"/>
                <w:rFonts w:ascii="Times New Roman" w:hAnsi="Times New Roman" w:cs="Times New Roman"/>
                <w:sz w:val="24"/>
                <w:szCs w:val="24"/>
                <w:lang w:val="it-IT"/>
              </w:rPr>
            </w:rPrChange>
          </w:rPr>
          <w:t>https://doi.org/10.3301/IJG.2018.09</w:t>
        </w:r>
        <w:r w:rsidRPr="009D5A73">
          <w:rPr>
            <w:rFonts w:ascii="Times New Roman" w:hAnsi="Times New Roman" w:cs="Times New Roman"/>
            <w:sz w:val="24"/>
            <w:szCs w:val="24"/>
            <w:lang w:val="en-US"/>
            <w:rPrChange w:id="1537" w:author="Alberto D'Agostino" w:date="2025-02-03T11:40:00Z">
              <w:rPr>
                <w:rFonts w:ascii="Times New Roman" w:hAnsi="Times New Roman" w:cs="Times New Roman"/>
                <w:sz w:val="24"/>
                <w:szCs w:val="24"/>
                <w:lang w:val="it-IT"/>
              </w:rPr>
            </w:rPrChange>
          </w:rPr>
          <w:fldChar w:fldCharType="end"/>
        </w:r>
      </w:ins>
    </w:p>
    <w:p w14:paraId="447E01C7" w14:textId="793FB2A8" w:rsidR="006D63CF" w:rsidRPr="009D5A73" w:rsidRDefault="006D63CF">
      <w:pPr>
        <w:spacing w:line="480" w:lineRule="auto"/>
        <w:ind w:left="709" w:hanging="709"/>
        <w:jc w:val="both"/>
        <w:rPr>
          <w:ins w:id="1538" w:author="Eugenio Fazio" w:date="2025-01-31T18:38:00Z"/>
          <w:rFonts w:ascii="Times New Roman" w:eastAsia="Times New Roman" w:hAnsi="Times New Roman" w:cs="Times New Roman"/>
          <w:sz w:val="28"/>
          <w:szCs w:val="28"/>
          <w:lang w:val="en-US"/>
          <w:rPrChange w:id="1539" w:author="Alberto D'Agostino" w:date="2025-02-03T11:40:00Z">
            <w:rPr>
              <w:ins w:id="1540" w:author="Eugenio Fazio" w:date="2025-01-31T18:38:00Z"/>
            </w:rPr>
          </w:rPrChange>
        </w:rPr>
        <w:pPrChange w:id="1541" w:author="Eugenio Fazio" w:date="2025-01-31T18:38:00Z">
          <w:pPr>
            <w:spacing w:line="480" w:lineRule="auto"/>
            <w:ind w:hanging="480"/>
          </w:pPr>
        </w:pPrChange>
      </w:pPr>
      <w:ins w:id="1542" w:author="Eugenio Fazio" w:date="2025-01-31T18:38:00Z">
        <w:r w:rsidRPr="009D5A73">
          <w:rPr>
            <w:rFonts w:ascii="Times New Roman" w:hAnsi="Times New Roman" w:cs="Times New Roman"/>
            <w:sz w:val="24"/>
            <w:szCs w:val="24"/>
            <w:lang w:val="en-US"/>
            <w:rPrChange w:id="1543" w:author="Alberto D'Agostino" w:date="2025-02-03T11:40:00Z">
              <w:rPr/>
            </w:rPrChange>
          </w:rPr>
          <w:t>Fazio, E., Ortolano, G., Alsop, G. I., D’Agostino, A., Visalli, R., Luzin, V., Salvemini, F., &amp; Cirrincione, R. (2024</w:t>
        </w:r>
      </w:ins>
      <w:ins w:id="1544" w:author="Alberto D'Agostino" w:date="2025-02-03T11:14:00Z">
        <w:r w:rsidR="00E372D0" w:rsidRPr="009D5A73">
          <w:rPr>
            <w:rFonts w:ascii="Times New Roman" w:hAnsi="Times New Roman" w:cs="Times New Roman"/>
            <w:sz w:val="24"/>
            <w:szCs w:val="24"/>
            <w:lang w:val="en-US"/>
            <w:rPrChange w:id="1545" w:author="Alberto D'Agostino" w:date="2025-02-03T11:40:00Z">
              <w:rPr>
                <w:rFonts w:ascii="Times New Roman" w:hAnsi="Times New Roman" w:cs="Times New Roman"/>
                <w:sz w:val="24"/>
                <w:szCs w:val="24"/>
                <w:lang w:val="it-IT"/>
              </w:rPr>
            </w:rPrChange>
          </w:rPr>
          <w:t>a</w:t>
        </w:r>
      </w:ins>
      <w:ins w:id="1546" w:author="Eugenio Fazio" w:date="2025-01-31T18:38:00Z">
        <w:r w:rsidRPr="009D5A73">
          <w:rPr>
            <w:rFonts w:ascii="Times New Roman" w:hAnsi="Times New Roman" w:cs="Times New Roman"/>
            <w:sz w:val="24"/>
            <w:szCs w:val="24"/>
            <w:lang w:val="en-US"/>
            <w:rPrChange w:id="1547" w:author="Alberto D'Agostino" w:date="2025-02-03T11:40:00Z">
              <w:rPr/>
            </w:rPrChange>
          </w:rPr>
          <w:t xml:space="preserve">). Enhanced structural analysis through a hybrid analogue-digital mapping approach: Integrating field and UAV survey with microtomography to characterize metamorphic rocks. </w:t>
        </w:r>
        <w:r w:rsidRPr="009D5A73">
          <w:rPr>
            <w:rFonts w:ascii="Times New Roman" w:hAnsi="Times New Roman" w:cs="Times New Roman"/>
            <w:i/>
            <w:iCs/>
            <w:sz w:val="24"/>
            <w:szCs w:val="24"/>
            <w:lang w:val="en-US"/>
            <w:rPrChange w:id="1548" w:author="Alberto D'Agostino" w:date="2025-02-03T11:40:00Z">
              <w:rPr>
                <w:i/>
                <w:iCs/>
              </w:rPr>
            </w:rPrChange>
          </w:rPr>
          <w:t>Journal of Structural Geology</w:t>
        </w:r>
        <w:r w:rsidRPr="009D5A73">
          <w:rPr>
            <w:rFonts w:ascii="Times New Roman" w:hAnsi="Times New Roman" w:cs="Times New Roman"/>
            <w:sz w:val="24"/>
            <w:szCs w:val="24"/>
            <w:lang w:val="en-US"/>
            <w:rPrChange w:id="1549" w:author="Alberto D'Agostino" w:date="2025-02-03T11:40:00Z">
              <w:rPr/>
            </w:rPrChange>
          </w:rPr>
          <w:t xml:space="preserve">, </w:t>
        </w:r>
        <w:r w:rsidRPr="009D5A73">
          <w:rPr>
            <w:rFonts w:ascii="Times New Roman" w:hAnsi="Times New Roman" w:cs="Times New Roman"/>
            <w:i/>
            <w:iCs/>
            <w:sz w:val="24"/>
            <w:szCs w:val="24"/>
            <w:lang w:val="en-US"/>
            <w:rPrChange w:id="1550" w:author="Alberto D'Agostino" w:date="2025-02-03T11:40:00Z">
              <w:rPr>
                <w:i/>
                <w:iCs/>
              </w:rPr>
            </w:rPrChange>
          </w:rPr>
          <w:t>187</w:t>
        </w:r>
        <w:r w:rsidRPr="009D5A73">
          <w:rPr>
            <w:rFonts w:ascii="Times New Roman" w:hAnsi="Times New Roman" w:cs="Times New Roman"/>
            <w:sz w:val="24"/>
            <w:szCs w:val="24"/>
            <w:lang w:val="en-US"/>
            <w:rPrChange w:id="1551" w:author="Alberto D'Agostino" w:date="2025-02-03T11:40:00Z">
              <w:rPr/>
            </w:rPrChange>
          </w:rPr>
          <w:t xml:space="preserve">. Scopus. </w:t>
        </w:r>
        <w:r w:rsidRPr="009D5A73">
          <w:rPr>
            <w:rFonts w:ascii="Times New Roman" w:hAnsi="Times New Roman" w:cs="Times New Roman"/>
            <w:sz w:val="24"/>
            <w:szCs w:val="24"/>
            <w:lang w:val="en-US"/>
            <w:rPrChange w:id="1552" w:author="Alberto D'Agostino" w:date="2025-02-03T11:40:00Z">
              <w:rPr/>
            </w:rPrChange>
          </w:rPr>
          <w:fldChar w:fldCharType="begin"/>
        </w:r>
        <w:r w:rsidRPr="009D5A73">
          <w:rPr>
            <w:rFonts w:ascii="Times New Roman" w:hAnsi="Times New Roman" w:cs="Times New Roman"/>
            <w:sz w:val="24"/>
            <w:szCs w:val="24"/>
            <w:lang w:val="en-US"/>
            <w:rPrChange w:id="1553" w:author="Alberto D'Agostino" w:date="2025-02-03T11:40:00Z">
              <w:rPr/>
            </w:rPrChange>
          </w:rPr>
          <w:instrText xml:space="preserve"> HYPERLINK "https://doi.org/10.1016/j.jsg.2024.105213" </w:instrText>
        </w:r>
        <w:r w:rsidRPr="004720E1">
          <w:rPr>
            <w:rFonts w:ascii="Times New Roman" w:hAnsi="Times New Roman" w:cs="Times New Roman"/>
            <w:sz w:val="24"/>
            <w:szCs w:val="24"/>
            <w:lang w:val="en-US"/>
          </w:rPr>
        </w:r>
        <w:r w:rsidRPr="009D5A73">
          <w:rPr>
            <w:rFonts w:ascii="Times New Roman" w:hAnsi="Times New Roman" w:cs="Times New Roman"/>
            <w:sz w:val="24"/>
            <w:szCs w:val="24"/>
            <w:lang w:val="en-US"/>
            <w:rPrChange w:id="1554" w:author="Alberto D'Agostino" w:date="2025-02-03T11:40:00Z">
              <w:rPr/>
            </w:rPrChange>
          </w:rPr>
          <w:fldChar w:fldCharType="separate"/>
        </w:r>
        <w:r w:rsidRPr="009D5A73">
          <w:rPr>
            <w:rStyle w:val="Collegamentoipertestuale"/>
            <w:rFonts w:ascii="Times New Roman" w:hAnsi="Times New Roman" w:cs="Times New Roman"/>
            <w:sz w:val="24"/>
            <w:szCs w:val="24"/>
            <w:lang w:val="en-US"/>
            <w:rPrChange w:id="1555" w:author="Alberto D'Agostino" w:date="2025-02-03T11:40:00Z">
              <w:rPr>
                <w:rStyle w:val="Collegamentoipertestuale"/>
              </w:rPr>
            </w:rPrChange>
          </w:rPr>
          <w:t>https://doi.org/10.1016/j.jsg.2024.105213</w:t>
        </w:r>
        <w:r w:rsidRPr="009D5A73">
          <w:rPr>
            <w:rFonts w:ascii="Times New Roman" w:hAnsi="Times New Roman" w:cs="Times New Roman"/>
            <w:sz w:val="24"/>
            <w:szCs w:val="24"/>
            <w:lang w:val="en-US"/>
            <w:rPrChange w:id="1556" w:author="Alberto D'Agostino" w:date="2025-02-03T11:40:00Z">
              <w:rPr/>
            </w:rPrChange>
          </w:rPr>
          <w:fldChar w:fldCharType="end"/>
        </w:r>
      </w:ins>
    </w:p>
    <w:p w14:paraId="07771EF2" w14:textId="7AE7A404" w:rsidR="007C53C1" w:rsidRPr="009D5A73" w:rsidRDefault="00E372D0">
      <w:pPr>
        <w:spacing w:line="480" w:lineRule="auto"/>
        <w:ind w:left="709" w:hanging="709"/>
        <w:jc w:val="both"/>
        <w:rPr>
          <w:rFonts w:ascii="Times New Roman" w:eastAsia="Times New Roman" w:hAnsi="Times New Roman" w:cs="Times New Roman"/>
          <w:sz w:val="24"/>
          <w:szCs w:val="24"/>
          <w:lang w:val="en-US"/>
          <w:rPrChange w:id="1557" w:author="Alberto D'Agostino" w:date="2025-02-03T11:40:00Z">
            <w:rPr>
              <w:rFonts w:ascii="Times New Roman" w:eastAsia="Times New Roman" w:hAnsi="Times New Roman" w:cs="Times New Roman"/>
              <w:sz w:val="24"/>
              <w:szCs w:val="24"/>
              <w:lang w:val="en-GB"/>
            </w:rPr>
          </w:rPrChange>
        </w:rPr>
      </w:pPr>
      <w:ins w:id="1558" w:author="Alberto D'Agostino" w:date="2025-02-03T11:14:00Z">
        <w:r w:rsidRPr="009D5A73">
          <w:rPr>
            <w:rFonts w:ascii="Times New Roman" w:eastAsia="Times New Roman" w:hAnsi="Times New Roman" w:cs="Times New Roman"/>
            <w:sz w:val="24"/>
            <w:szCs w:val="24"/>
            <w:lang w:val="en-US"/>
            <w:rPrChange w:id="1559" w:author="Alberto D'Agostino" w:date="2025-02-03T11:40:00Z">
              <w:rPr>
                <w:rFonts w:ascii="Times New Roman" w:eastAsia="Times New Roman" w:hAnsi="Times New Roman" w:cs="Times New Roman"/>
                <w:sz w:val="24"/>
                <w:szCs w:val="24"/>
              </w:rPr>
            </w:rPrChange>
          </w:rPr>
          <w:t>Fazio, E., Ortolano, G., Monaco, C., &amp; Alsop, G. I. (2024b). A journey through ductile to brittle deformation of rocks: How traditional geoscience benefits from innovations–An introduction. Journal of Structural Geology.</w:t>
        </w:r>
      </w:ins>
    </w:p>
    <w:p w14:paraId="000001B8" w14:textId="54F3EA31" w:rsidR="00696B80" w:rsidRPr="009D5A73" w:rsidRDefault="00734CE6">
      <w:pPr>
        <w:spacing w:line="480" w:lineRule="auto"/>
        <w:ind w:left="709" w:hanging="709"/>
        <w:jc w:val="both"/>
        <w:rPr>
          <w:rFonts w:ascii="Times New Roman" w:eastAsia="Times New Roman" w:hAnsi="Times New Roman" w:cs="Times New Roman"/>
          <w:color w:val="000000"/>
          <w:sz w:val="24"/>
          <w:szCs w:val="24"/>
          <w:lang w:val="en-US"/>
          <w:rPrChange w:id="1560" w:author="Alberto D'Agostino" w:date="2025-02-03T11:40:00Z">
            <w:rPr>
              <w:rFonts w:ascii="Times New Roman" w:eastAsia="Times New Roman" w:hAnsi="Times New Roman" w:cs="Times New Roman"/>
              <w:color w:val="000000"/>
              <w:sz w:val="24"/>
              <w:szCs w:val="24"/>
            </w:rPr>
          </w:rPrChange>
        </w:rPr>
      </w:pPr>
      <w:r w:rsidRPr="009D5A73">
        <w:rPr>
          <w:rFonts w:ascii="Times New Roman" w:eastAsia="Times New Roman" w:hAnsi="Times New Roman" w:cs="Times New Roman"/>
          <w:color w:val="000000"/>
          <w:sz w:val="24"/>
          <w:szCs w:val="24"/>
          <w:lang w:val="en-US"/>
          <w:rPrChange w:id="1561" w:author="Alberto D'Agostino" w:date="2025-02-03T11:40:00Z">
            <w:rPr>
              <w:rFonts w:ascii="Times New Roman" w:eastAsia="Times New Roman" w:hAnsi="Times New Roman" w:cs="Times New Roman"/>
              <w:color w:val="000000"/>
              <w:sz w:val="24"/>
              <w:szCs w:val="24"/>
              <w:lang w:val="en-GB"/>
            </w:rPr>
          </w:rPrChange>
        </w:rPr>
        <w:t xml:space="preserve">Foerster, T., Stoter, J., &amp; van Oosterom, P. (2012). </w:t>
      </w:r>
      <w:r w:rsidRPr="009D5A73">
        <w:rPr>
          <w:rFonts w:ascii="Times New Roman" w:eastAsia="Times New Roman" w:hAnsi="Times New Roman" w:cs="Times New Roman"/>
          <w:color w:val="000000"/>
          <w:sz w:val="24"/>
          <w:szCs w:val="24"/>
          <w:lang w:val="en-US"/>
          <w:rPrChange w:id="1562" w:author="Alberto D'Agostino" w:date="2025-02-03T11:40:00Z">
            <w:rPr>
              <w:rFonts w:ascii="Times New Roman" w:eastAsia="Times New Roman" w:hAnsi="Times New Roman" w:cs="Times New Roman"/>
              <w:color w:val="000000"/>
              <w:sz w:val="24"/>
              <w:szCs w:val="24"/>
            </w:rPr>
          </w:rPrChange>
        </w:rPr>
        <w:t>On-demand base maps on the web generalized according to user profiles. </w:t>
      </w:r>
      <w:r w:rsidRPr="009D5A73">
        <w:rPr>
          <w:rFonts w:ascii="Times New Roman" w:eastAsia="Times New Roman" w:hAnsi="Times New Roman" w:cs="Times New Roman"/>
          <w:i/>
          <w:color w:val="000000"/>
          <w:sz w:val="24"/>
          <w:szCs w:val="24"/>
          <w:lang w:val="en-US"/>
          <w:rPrChange w:id="1563" w:author="Alberto D'Agostino" w:date="2025-02-03T11:40:00Z">
            <w:rPr>
              <w:rFonts w:ascii="Times New Roman" w:eastAsia="Times New Roman" w:hAnsi="Times New Roman" w:cs="Times New Roman"/>
              <w:i/>
              <w:color w:val="000000"/>
              <w:sz w:val="24"/>
              <w:szCs w:val="24"/>
            </w:rPr>
          </w:rPrChange>
        </w:rPr>
        <w:t>International Journal of Geographical Information Science</w:t>
      </w:r>
      <w:r w:rsidRPr="009D5A73">
        <w:rPr>
          <w:rFonts w:ascii="Times New Roman" w:eastAsia="Times New Roman" w:hAnsi="Times New Roman" w:cs="Times New Roman"/>
          <w:color w:val="000000"/>
          <w:sz w:val="24"/>
          <w:szCs w:val="24"/>
          <w:lang w:val="en-US"/>
          <w:rPrChange w:id="1564" w:author="Alberto D'Agostino" w:date="2025-02-03T11:40:00Z">
            <w:rPr>
              <w:rFonts w:ascii="Times New Roman" w:eastAsia="Times New Roman" w:hAnsi="Times New Roman" w:cs="Times New Roman"/>
              <w:color w:val="000000"/>
              <w:sz w:val="24"/>
              <w:szCs w:val="24"/>
            </w:rPr>
          </w:rPrChange>
        </w:rPr>
        <w:t>, </w:t>
      </w:r>
      <w:r w:rsidRPr="009D5A73">
        <w:rPr>
          <w:rFonts w:ascii="Times New Roman" w:eastAsia="Times New Roman" w:hAnsi="Times New Roman" w:cs="Times New Roman"/>
          <w:i/>
          <w:color w:val="000000"/>
          <w:sz w:val="24"/>
          <w:szCs w:val="24"/>
          <w:lang w:val="en-US"/>
          <w:rPrChange w:id="1565" w:author="Alberto D'Agostino" w:date="2025-02-03T11:40:00Z">
            <w:rPr>
              <w:rFonts w:ascii="Times New Roman" w:eastAsia="Times New Roman" w:hAnsi="Times New Roman" w:cs="Times New Roman"/>
              <w:i/>
              <w:color w:val="000000"/>
              <w:sz w:val="24"/>
              <w:szCs w:val="24"/>
            </w:rPr>
          </w:rPrChange>
        </w:rPr>
        <w:t>26</w:t>
      </w:r>
      <w:r w:rsidRPr="009D5A73">
        <w:rPr>
          <w:rFonts w:ascii="Times New Roman" w:eastAsia="Times New Roman" w:hAnsi="Times New Roman" w:cs="Times New Roman"/>
          <w:color w:val="000000"/>
          <w:sz w:val="24"/>
          <w:szCs w:val="24"/>
          <w:lang w:val="en-US"/>
          <w:rPrChange w:id="1566" w:author="Alberto D'Agostino" w:date="2025-02-03T11:40:00Z">
            <w:rPr>
              <w:rFonts w:ascii="Times New Roman" w:eastAsia="Times New Roman" w:hAnsi="Times New Roman" w:cs="Times New Roman"/>
              <w:color w:val="000000"/>
              <w:sz w:val="24"/>
              <w:szCs w:val="24"/>
            </w:rPr>
          </w:rPrChange>
        </w:rPr>
        <w:t xml:space="preserve">(1), 99-121. </w:t>
      </w:r>
      <w:del w:id="1567" w:author="Alberto D'Agostino" w:date="2025-02-03T11:37:00Z">
        <w:r w:rsidRPr="009D5A73" w:rsidDel="009D5A73">
          <w:rPr>
            <w:rFonts w:ascii="Times New Roman" w:eastAsia="Times New Roman" w:hAnsi="Times New Roman" w:cs="Times New Roman"/>
            <w:color w:val="000000"/>
            <w:sz w:val="24"/>
            <w:szCs w:val="24"/>
            <w:lang w:val="en-US"/>
            <w:rPrChange w:id="1568" w:author="Alberto D'Agostino" w:date="2025-02-03T11:40:00Z">
              <w:rPr>
                <w:rFonts w:ascii="Times New Roman" w:eastAsia="Times New Roman" w:hAnsi="Times New Roman" w:cs="Times New Roman"/>
                <w:color w:val="000000"/>
                <w:sz w:val="24"/>
                <w:szCs w:val="24"/>
              </w:rPr>
            </w:rPrChange>
          </w:rPr>
          <w:delText xml:space="preserve">DOI: </w:delText>
        </w:r>
      </w:del>
      <w:ins w:id="1569" w:author="Alberto D'Agostino" w:date="2025-02-03T11:41: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1570" w:author="Alberto D'Agostino" w:date="2025-02-03T11:37:00Z">
        <w:r w:rsidR="009D5A73" w:rsidRPr="009D5A73">
          <w:rPr>
            <w:rFonts w:ascii="Times New Roman" w:eastAsia="Times New Roman" w:hAnsi="Times New Roman" w:cs="Times New Roman"/>
            <w:color w:val="000000"/>
            <w:sz w:val="24"/>
            <w:szCs w:val="24"/>
            <w:lang w:val="en-US"/>
          </w:rPr>
          <w:instrText>https://doi.org/</w:instrText>
        </w:r>
      </w:ins>
      <w:r w:rsidR="009D5A73" w:rsidRPr="009D5A73">
        <w:rPr>
          <w:rFonts w:ascii="Times New Roman" w:eastAsia="Times New Roman" w:hAnsi="Times New Roman" w:cs="Times New Roman"/>
          <w:color w:val="000000"/>
          <w:sz w:val="24"/>
          <w:szCs w:val="24"/>
          <w:lang w:val="en-US"/>
        </w:rPr>
        <w:instrText>10.1080/13658816.2011.574292</w:instrText>
      </w:r>
      <w:ins w:id="1571" w:author="Alberto D'Agostino" w:date="2025-02-03T11:41: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r>
        <w:r w:rsidR="009D5A73">
          <w:rPr>
            <w:rFonts w:ascii="Times New Roman" w:eastAsia="Times New Roman" w:hAnsi="Times New Roman" w:cs="Times New Roman"/>
            <w:color w:val="000000"/>
            <w:sz w:val="24"/>
            <w:szCs w:val="24"/>
            <w:lang w:val="en-US"/>
          </w:rPr>
          <w:fldChar w:fldCharType="separate"/>
        </w:r>
      </w:ins>
      <w:ins w:id="1572" w:author="Alberto D'Agostino" w:date="2025-02-03T11:37:00Z">
        <w:r w:rsidR="009D5A73" w:rsidRPr="00143D04">
          <w:rPr>
            <w:rStyle w:val="Collegamentoipertestuale"/>
            <w:rPrChange w:id="1573"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rPrChange w:id="1574" w:author="Alberto D'Agostino" w:date="2025-02-03T11:40:00Z">
            <w:rPr>
              <w:rFonts w:ascii="Times New Roman" w:eastAsia="Times New Roman" w:hAnsi="Times New Roman" w:cs="Times New Roman"/>
              <w:color w:val="000000"/>
              <w:sz w:val="24"/>
              <w:szCs w:val="24"/>
              <w:lang w:val="en-US"/>
            </w:rPr>
          </w:rPrChange>
        </w:rPr>
        <w:t>10.1080/13658816.2011.574292</w:t>
      </w:r>
      <w:ins w:id="1575" w:author="Alberto D'Agostino" w:date="2025-02-03T11:41:00Z">
        <w:r w:rsidR="009D5A73">
          <w:rPr>
            <w:rFonts w:ascii="Times New Roman" w:eastAsia="Times New Roman" w:hAnsi="Times New Roman" w:cs="Times New Roman"/>
            <w:color w:val="000000"/>
            <w:sz w:val="24"/>
            <w:szCs w:val="24"/>
            <w:lang w:val="en-US"/>
          </w:rPr>
          <w:fldChar w:fldCharType="end"/>
        </w:r>
      </w:ins>
    </w:p>
    <w:p w14:paraId="000001B9" w14:textId="4A50810E"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576" w:author="Alberto D'Agostino" w:date="2025-02-03T11:40:00Z">
            <w:rPr>
              <w:rFonts w:ascii="Times New Roman" w:eastAsia="Times New Roman" w:hAnsi="Times New Roman" w:cs="Times New Roman"/>
              <w:sz w:val="24"/>
              <w:szCs w:val="24"/>
              <w:lang w:val="it-IT"/>
            </w:rPr>
          </w:rPrChange>
        </w:rPr>
      </w:pPr>
      <w:r w:rsidRPr="009D5A73">
        <w:rPr>
          <w:rFonts w:ascii="Times New Roman" w:eastAsia="Times New Roman" w:hAnsi="Times New Roman" w:cs="Times New Roman"/>
          <w:sz w:val="24"/>
          <w:szCs w:val="24"/>
          <w:lang w:val="en-US"/>
          <w:rPrChange w:id="1577" w:author="Alberto D'Agostino" w:date="2025-02-03T11:40:00Z">
            <w:rPr>
              <w:rFonts w:ascii="Times New Roman" w:eastAsia="Times New Roman" w:hAnsi="Times New Roman" w:cs="Times New Roman"/>
              <w:sz w:val="24"/>
              <w:szCs w:val="24"/>
            </w:rPr>
          </w:rPrChange>
        </w:rPr>
        <w:t>Gede, M.</w:t>
      </w:r>
      <w:ins w:id="1578" w:author="Alberto D'Agostino" w:date="2025-02-03T11:22:00Z">
        <w:r w:rsidR="004B2208" w:rsidRPr="009D5A73">
          <w:rPr>
            <w:rFonts w:ascii="Times New Roman" w:eastAsia="Times New Roman" w:hAnsi="Times New Roman" w:cs="Times New Roman"/>
            <w:sz w:val="24"/>
            <w:szCs w:val="24"/>
            <w:lang w:val="en-US"/>
            <w:rPrChange w:id="1579" w:author="Alberto D'Agostino" w:date="2025-02-03T11:40:00Z">
              <w:rPr>
                <w:rFonts w:ascii="Times New Roman" w:eastAsia="Times New Roman" w:hAnsi="Times New Roman" w:cs="Times New Roman"/>
                <w:sz w:val="24"/>
                <w:szCs w:val="24"/>
              </w:rPr>
            </w:rPrChange>
          </w:rPr>
          <w:t xml:space="preserve"> (2023).</w:t>
        </w:r>
      </w:ins>
      <w:del w:id="1580" w:author="Alberto D'Agostino" w:date="2025-02-03T11:22:00Z">
        <w:r w:rsidRPr="009D5A73" w:rsidDel="004B2208">
          <w:rPr>
            <w:rFonts w:ascii="Times New Roman" w:eastAsia="Times New Roman" w:hAnsi="Times New Roman" w:cs="Times New Roman"/>
            <w:sz w:val="24"/>
            <w:szCs w:val="24"/>
            <w:lang w:val="en-US"/>
            <w:rPrChange w:id="1581" w:author="Alberto D'Agostino" w:date="2025-02-03T11:40:00Z">
              <w:rPr>
                <w:rFonts w:ascii="Times New Roman" w:eastAsia="Times New Roman" w:hAnsi="Times New Roman" w:cs="Times New Roman"/>
                <w:sz w:val="24"/>
                <w:szCs w:val="24"/>
              </w:rPr>
            </w:rPrChange>
          </w:rPr>
          <w:delText>:</w:delText>
        </w:r>
      </w:del>
      <w:r w:rsidRPr="009D5A73">
        <w:rPr>
          <w:rFonts w:ascii="Times New Roman" w:eastAsia="Times New Roman" w:hAnsi="Times New Roman" w:cs="Times New Roman"/>
          <w:sz w:val="24"/>
          <w:szCs w:val="24"/>
          <w:lang w:val="en-US"/>
          <w:rPrChange w:id="1582" w:author="Alberto D'Agostino" w:date="2025-02-03T11:40:00Z">
            <w:rPr>
              <w:rFonts w:ascii="Times New Roman" w:eastAsia="Times New Roman" w:hAnsi="Times New Roman" w:cs="Times New Roman"/>
              <w:sz w:val="24"/>
              <w:szCs w:val="24"/>
            </w:rPr>
          </w:rPrChange>
        </w:rPr>
        <w:t xml:space="preserve"> Automatic Labels in Leaflet, Adv. </w:t>
      </w:r>
      <w:r w:rsidRPr="009D5A73">
        <w:rPr>
          <w:rFonts w:ascii="Times New Roman" w:eastAsia="Times New Roman" w:hAnsi="Times New Roman" w:cs="Times New Roman"/>
          <w:sz w:val="24"/>
          <w:szCs w:val="24"/>
          <w:lang w:val="en-US"/>
          <w:rPrChange w:id="1583" w:author="Alberto D'Agostino" w:date="2025-02-03T11:40:00Z">
            <w:rPr>
              <w:rFonts w:ascii="Times New Roman" w:eastAsia="Times New Roman" w:hAnsi="Times New Roman" w:cs="Times New Roman"/>
              <w:sz w:val="24"/>
              <w:szCs w:val="24"/>
              <w:lang w:val="it-IT"/>
            </w:rPr>
          </w:rPrChange>
        </w:rPr>
        <w:t xml:space="preserve">Cartogr. GIScience Int. Cartogr. Assoc., 4, 8, </w:t>
      </w:r>
      <w:ins w:id="1584" w:author="Alberto D'Agostino" w:date="2025-02-03T11:23:00Z">
        <w:r w:rsidR="004B2208" w:rsidRPr="009D5A73">
          <w:rPr>
            <w:rFonts w:ascii="Times New Roman" w:eastAsia="Times New Roman" w:hAnsi="Times New Roman" w:cs="Times New Roman"/>
            <w:sz w:val="24"/>
            <w:szCs w:val="24"/>
            <w:lang w:val="en-US"/>
            <w:rPrChange w:id="1585" w:author="Alberto D'Agostino" w:date="2025-02-03T11:40:00Z">
              <w:rPr>
                <w:rFonts w:ascii="Times New Roman" w:eastAsia="Times New Roman" w:hAnsi="Times New Roman" w:cs="Times New Roman"/>
                <w:sz w:val="24"/>
                <w:szCs w:val="24"/>
                <w:lang w:val="it-IT"/>
              </w:rPr>
            </w:rPrChange>
          </w:rPr>
          <w:fldChar w:fldCharType="begin"/>
        </w:r>
        <w:r w:rsidR="004B2208" w:rsidRPr="009D5A73">
          <w:rPr>
            <w:rFonts w:ascii="Times New Roman" w:eastAsia="Times New Roman" w:hAnsi="Times New Roman" w:cs="Times New Roman"/>
            <w:sz w:val="24"/>
            <w:szCs w:val="24"/>
            <w:lang w:val="en-US"/>
            <w:rPrChange w:id="1586" w:author="Alberto D'Agostino" w:date="2025-02-03T11:40:00Z">
              <w:rPr>
                <w:rFonts w:ascii="Times New Roman" w:eastAsia="Times New Roman" w:hAnsi="Times New Roman" w:cs="Times New Roman"/>
                <w:sz w:val="24"/>
                <w:szCs w:val="24"/>
                <w:lang w:val="it-IT"/>
              </w:rPr>
            </w:rPrChange>
          </w:rPr>
          <w:instrText xml:space="preserve"> HYPERLINK "</w:instrText>
        </w:r>
      </w:ins>
      <w:r w:rsidR="004B2208" w:rsidRPr="009D5A73">
        <w:rPr>
          <w:rFonts w:ascii="Times New Roman" w:eastAsia="Times New Roman" w:hAnsi="Times New Roman" w:cs="Times New Roman"/>
          <w:sz w:val="24"/>
          <w:szCs w:val="24"/>
          <w:lang w:val="en-US"/>
          <w:rPrChange w:id="1587" w:author="Alberto D'Agostino" w:date="2025-02-03T11:40:00Z">
            <w:rPr>
              <w:rFonts w:ascii="Times New Roman" w:eastAsia="Times New Roman" w:hAnsi="Times New Roman" w:cs="Times New Roman"/>
              <w:sz w:val="24"/>
              <w:szCs w:val="24"/>
              <w:lang w:val="it-IT"/>
            </w:rPr>
          </w:rPrChange>
        </w:rPr>
        <w:instrText>https://doi.org/10.5194/ica-adv-4-8-2023</w:instrText>
      </w:r>
      <w:ins w:id="1588" w:author="Alberto D'Agostino" w:date="2025-02-03T11:23:00Z">
        <w:r w:rsidR="004B2208" w:rsidRPr="009D5A73">
          <w:rPr>
            <w:rFonts w:ascii="Times New Roman" w:eastAsia="Times New Roman" w:hAnsi="Times New Roman" w:cs="Times New Roman"/>
            <w:sz w:val="24"/>
            <w:szCs w:val="24"/>
            <w:lang w:val="en-US"/>
            <w:rPrChange w:id="1589" w:author="Alberto D'Agostino" w:date="2025-02-03T11:40:00Z">
              <w:rPr>
                <w:rFonts w:ascii="Times New Roman" w:eastAsia="Times New Roman" w:hAnsi="Times New Roman" w:cs="Times New Roman"/>
                <w:sz w:val="24"/>
                <w:szCs w:val="24"/>
                <w:lang w:val="it-IT"/>
              </w:rPr>
            </w:rPrChange>
          </w:rPr>
          <w:instrText xml:space="preserve">" </w:instrText>
        </w:r>
        <w:r w:rsidR="004B2208" w:rsidRPr="004720E1">
          <w:rPr>
            <w:rFonts w:ascii="Times New Roman" w:eastAsia="Times New Roman" w:hAnsi="Times New Roman" w:cs="Times New Roman"/>
            <w:sz w:val="24"/>
            <w:szCs w:val="24"/>
            <w:lang w:val="en-US"/>
          </w:rPr>
        </w:r>
        <w:r w:rsidR="004B2208" w:rsidRPr="009D5A73">
          <w:rPr>
            <w:rFonts w:ascii="Times New Roman" w:eastAsia="Times New Roman" w:hAnsi="Times New Roman" w:cs="Times New Roman"/>
            <w:sz w:val="24"/>
            <w:szCs w:val="24"/>
            <w:lang w:val="en-US"/>
            <w:rPrChange w:id="1590" w:author="Alberto D'Agostino" w:date="2025-02-03T11:40:00Z">
              <w:rPr>
                <w:rFonts w:ascii="Times New Roman" w:eastAsia="Times New Roman" w:hAnsi="Times New Roman" w:cs="Times New Roman"/>
                <w:sz w:val="24"/>
                <w:szCs w:val="24"/>
                <w:lang w:val="it-IT"/>
              </w:rPr>
            </w:rPrChange>
          </w:rPr>
          <w:fldChar w:fldCharType="separate"/>
        </w:r>
      </w:ins>
      <w:r w:rsidR="004B2208" w:rsidRPr="009D5A73">
        <w:rPr>
          <w:rStyle w:val="Collegamentoipertestuale"/>
          <w:rFonts w:ascii="Times New Roman" w:eastAsia="Times New Roman" w:hAnsi="Times New Roman" w:cs="Times New Roman"/>
          <w:sz w:val="24"/>
          <w:szCs w:val="24"/>
          <w:lang w:val="en-US"/>
          <w:rPrChange w:id="1591" w:author="Alberto D'Agostino" w:date="2025-02-03T11:40:00Z">
            <w:rPr>
              <w:rStyle w:val="Collegamentoipertestuale"/>
              <w:rFonts w:ascii="Times New Roman" w:eastAsia="Times New Roman" w:hAnsi="Times New Roman" w:cs="Times New Roman"/>
              <w:sz w:val="24"/>
              <w:szCs w:val="24"/>
              <w:lang w:val="it-IT"/>
            </w:rPr>
          </w:rPrChange>
        </w:rPr>
        <w:t>https://doi.org/10.5194/ica-adv-4-8-2023</w:t>
      </w:r>
      <w:ins w:id="1592" w:author="Alberto D'Agostino" w:date="2025-02-03T11:23:00Z">
        <w:r w:rsidR="004B2208" w:rsidRPr="009D5A73">
          <w:rPr>
            <w:rFonts w:ascii="Times New Roman" w:eastAsia="Times New Roman" w:hAnsi="Times New Roman" w:cs="Times New Roman"/>
            <w:sz w:val="24"/>
            <w:szCs w:val="24"/>
            <w:lang w:val="en-US"/>
            <w:rPrChange w:id="1593" w:author="Alberto D'Agostino" w:date="2025-02-03T11:40:00Z">
              <w:rPr>
                <w:rFonts w:ascii="Times New Roman" w:eastAsia="Times New Roman" w:hAnsi="Times New Roman" w:cs="Times New Roman"/>
                <w:sz w:val="24"/>
                <w:szCs w:val="24"/>
                <w:lang w:val="it-IT"/>
              </w:rPr>
            </w:rPrChange>
          </w:rPr>
          <w:fldChar w:fldCharType="end"/>
        </w:r>
      </w:ins>
      <w:del w:id="1594" w:author="Alberto D'Agostino" w:date="2025-02-03T11:22:00Z">
        <w:r w:rsidRPr="009D5A73" w:rsidDel="004B2208">
          <w:rPr>
            <w:rFonts w:ascii="Times New Roman" w:eastAsia="Times New Roman" w:hAnsi="Times New Roman" w:cs="Times New Roman"/>
            <w:sz w:val="24"/>
            <w:szCs w:val="24"/>
            <w:lang w:val="en-US"/>
            <w:rPrChange w:id="1595" w:author="Alberto D'Agostino" w:date="2025-02-03T11:40:00Z">
              <w:rPr>
                <w:rFonts w:ascii="Times New Roman" w:eastAsia="Times New Roman" w:hAnsi="Times New Roman" w:cs="Times New Roman"/>
                <w:sz w:val="24"/>
                <w:szCs w:val="24"/>
                <w:lang w:val="it-IT"/>
              </w:rPr>
            </w:rPrChange>
          </w:rPr>
          <w:delText>, 2023.</w:delText>
        </w:r>
      </w:del>
      <w:ins w:id="1596" w:author="Alberto D'Agostino" w:date="2025-02-03T11:23:00Z">
        <w:r w:rsidR="004B2208" w:rsidRPr="009D5A73">
          <w:rPr>
            <w:rFonts w:ascii="Times New Roman" w:eastAsia="Times New Roman" w:hAnsi="Times New Roman" w:cs="Times New Roman"/>
            <w:sz w:val="24"/>
            <w:szCs w:val="24"/>
            <w:lang w:val="en-US"/>
            <w:rPrChange w:id="1597" w:author="Alberto D'Agostino" w:date="2025-02-03T11:40:00Z">
              <w:rPr>
                <w:rFonts w:ascii="Times New Roman" w:eastAsia="Times New Roman" w:hAnsi="Times New Roman" w:cs="Times New Roman"/>
                <w:sz w:val="24"/>
                <w:szCs w:val="24"/>
                <w:lang w:val="it-IT"/>
              </w:rPr>
            </w:rPrChange>
          </w:rPr>
          <w:t xml:space="preserve"> </w:t>
        </w:r>
      </w:ins>
    </w:p>
    <w:p w14:paraId="58B17C8A" w14:textId="49282915" w:rsidR="00897689" w:rsidRPr="007A27C0" w:rsidRDefault="00263279">
      <w:pPr>
        <w:spacing w:line="480" w:lineRule="auto"/>
        <w:ind w:left="709" w:hanging="709"/>
        <w:jc w:val="both"/>
        <w:rPr>
          <w:rFonts w:ascii="Times New Roman" w:eastAsia="Times New Roman" w:hAnsi="Times New Roman" w:cs="Times New Roman"/>
          <w:sz w:val="24"/>
          <w:szCs w:val="24"/>
          <w:lang w:val="en-US"/>
        </w:rPr>
      </w:pPr>
      <w:r w:rsidRPr="009D5A73">
        <w:rPr>
          <w:rFonts w:ascii="Times New Roman" w:eastAsia="Times New Roman" w:hAnsi="Times New Roman" w:cs="Times New Roman"/>
          <w:sz w:val="24"/>
          <w:szCs w:val="24"/>
          <w:lang w:val="en-US"/>
          <w:rPrChange w:id="1598" w:author="Alberto D'Agostino" w:date="2025-02-03T11:40:00Z">
            <w:rPr>
              <w:rFonts w:ascii="Times New Roman" w:eastAsia="Times New Roman" w:hAnsi="Times New Roman" w:cs="Times New Roman"/>
              <w:sz w:val="24"/>
              <w:szCs w:val="24"/>
              <w:lang w:val="en-GB"/>
            </w:rPr>
          </w:rPrChange>
        </w:rPr>
        <w:t xml:space="preserve">González Canché, M. S. (2023). </w:t>
      </w:r>
      <w:r w:rsidRPr="007A27C0">
        <w:rPr>
          <w:rFonts w:ascii="Times New Roman" w:eastAsia="Times New Roman" w:hAnsi="Times New Roman" w:cs="Times New Roman"/>
          <w:sz w:val="24"/>
          <w:szCs w:val="24"/>
          <w:lang w:val="en-US"/>
        </w:rPr>
        <w:t xml:space="preserve">Data formats, coordinate reference systems, and differential privacy frameworks. In Spatial socio-econometric modeling (SSEM): A low-code toolkit for spatial data science and interactive visualizations using R (pp. 55–94). Springer International Publishing. </w:t>
      </w:r>
      <w:ins w:id="1599" w:author="Alberto D'Agostino" w:date="2025-02-03T11:41: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r w:rsidR="009D5A73" w:rsidRPr="009D5A73">
        <w:rPr>
          <w:rFonts w:ascii="Times New Roman" w:eastAsia="Times New Roman" w:hAnsi="Times New Roman" w:cs="Times New Roman"/>
          <w:sz w:val="24"/>
          <w:szCs w:val="24"/>
          <w:lang w:val="en-US"/>
        </w:rPr>
        <w:instrText>https://doi.org/10.1007/978-3-031-24857-3_3</w:instrText>
      </w:r>
      <w:ins w:id="1600" w:author="Alberto D'Agostino" w:date="2025-02-03T11:41: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r w:rsidR="009D5A73" w:rsidRPr="00143D04">
        <w:rPr>
          <w:rStyle w:val="Collegamentoipertestuale"/>
          <w:rPrChange w:id="1601" w:author="Alberto D'Agostino" w:date="2025-02-03T11:40:00Z">
            <w:rPr>
              <w:rFonts w:ascii="Times New Roman" w:eastAsia="Times New Roman" w:hAnsi="Times New Roman" w:cs="Times New Roman"/>
              <w:sz w:val="24"/>
              <w:szCs w:val="24"/>
              <w:lang w:val="en-US"/>
            </w:rPr>
          </w:rPrChange>
        </w:rPr>
        <w:t>https://doi.org/10.1007/978-3-031-24857-3_3</w:t>
      </w:r>
      <w:ins w:id="1602" w:author="Alberto D'Agostino" w:date="2025-02-03T11:41:00Z">
        <w:r w:rsidR="009D5A73">
          <w:rPr>
            <w:rFonts w:ascii="Times New Roman" w:eastAsia="Times New Roman" w:hAnsi="Times New Roman" w:cs="Times New Roman"/>
            <w:sz w:val="24"/>
            <w:szCs w:val="24"/>
            <w:lang w:val="en-US"/>
          </w:rPr>
          <w:fldChar w:fldCharType="end"/>
        </w:r>
      </w:ins>
    </w:p>
    <w:p w14:paraId="000001BA" w14:textId="7C8C4AF3"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603"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604" w:author="Alberto D'Agostino" w:date="2025-02-03T11:40:00Z">
            <w:rPr>
              <w:rFonts w:ascii="Times New Roman" w:eastAsia="Times New Roman" w:hAnsi="Times New Roman" w:cs="Times New Roman"/>
              <w:sz w:val="24"/>
              <w:szCs w:val="24"/>
            </w:rPr>
          </w:rPrChange>
        </w:rPr>
        <w:t>Han, Y. (2015). Cloud storage for digital preservation: optimal uses of Amazon S3 and Glacier. </w:t>
      </w:r>
      <w:r w:rsidRPr="009D5A73">
        <w:rPr>
          <w:rFonts w:ascii="Times New Roman" w:eastAsia="Times New Roman" w:hAnsi="Times New Roman" w:cs="Times New Roman"/>
          <w:i/>
          <w:sz w:val="24"/>
          <w:szCs w:val="24"/>
          <w:lang w:val="en-US"/>
          <w:rPrChange w:id="1605" w:author="Alberto D'Agostino" w:date="2025-02-03T11:40:00Z">
            <w:rPr>
              <w:rFonts w:ascii="Times New Roman" w:eastAsia="Times New Roman" w:hAnsi="Times New Roman" w:cs="Times New Roman"/>
              <w:i/>
              <w:sz w:val="24"/>
              <w:szCs w:val="24"/>
            </w:rPr>
          </w:rPrChange>
        </w:rPr>
        <w:t>Library Hi Tech</w:t>
      </w:r>
      <w:r w:rsidRPr="009D5A73">
        <w:rPr>
          <w:rFonts w:ascii="Times New Roman" w:eastAsia="Times New Roman" w:hAnsi="Times New Roman" w:cs="Times New Roman"/>
          <w:sz w:val="24"/>
          <w:szCs w:val="24"/>
          <w:lang w:val="en-US"/>
          <w:rPrChange w:id="1606" w:author="Alberto D'Agostino" w:date="2025-02-03T11:40:00Z">
            <w:rPr>
              <w:rFonts w:ascii="Times New Roman" w:eastAsia="Times New Roman" w:hAnsi="Times New Roman" w:cs="Times New Roman"/>
              <w:sz w:val="24"/>
              <w:szCs w:val="24"/>
            </w:rPr>
          </w:rPrChange>
        </w:rPr>
        <w:t>, </w:t>
      </w:r>
      <w:r w:rsidRPr="009D5A73">
        <w:rPr>
          <w:rFonts w:ascii="Times New Roman" w:eastAsia="Times New Roman" w:hAnsi="Times New Roman" w:cs="Times New Roman"/>
          <w:i/>
          <w:sz w:val="24"/>
          <w:szCs w:val="24"/>
          <w:lang w:val="en-US"/>
          <w:rPrChange w:id="1607" w:author="Alberto D'Agostino" w:date="2025-02-03T11:40:00Z">
            <w:rPr>
              <w:rFonts w:ascii="Times New Roman" w:eastAsia="Times New Roman" w:hAnsi="Times New Roman" w:cs="Times New Roman"/>
              <w:i/>
              <w:sz w:val="24"/>
              <w:szCs w:val="24"/>
            </w:rPr>
          </w:rPrChange>
        </w:rPr>
        <w:t>33</w:t>
      </w:r>
      <w:r w:rsidRPr="009D5A73">
        <w:rPr>
          <w:rFonts w:ascii="Times New Roman" w:eastAsia="Times New Roman" w:hAnsi="Times New Roman" w:cs="Times New Roman"/>
          <w:sz w:val="24"/>
          <w:szCs w:val="24"/>
          <w:lang w:val="en-US"/>
          <w:rPrChange w:id="1608" w:author="Alberto D'Agostino" w:date="2025-02-03T11:40:00Z">
            <w:rPr>
              <w:rFonts w:ascii="Times New Roman" w:eastAsia="Times New Roman" w:hAnsi="Times New Roman" w:cs="Times New Roman"/>
              <w:sz w:val="24"/>
              <w:szCs w:val="24"/>
            </w:rPr>
          </w:rPrChange>
        </w:rPr>
        <w:t xml:space="preserve">(2), 261-271. </w:t>
      </w:r>
      <w:del w:id="1609" w:author="Alberto D'Agostino" w:date="2025-02-03T11:37:00Z">
        <w:r w:rsidRPr="009D5A73" w:rsidDel="009D5A73">
          <w:rPr>
            <w:rFonts w:ascii="Times New Roman" w:eastAsia="Times New Roman" w:hAnsi="Times New Roman" w:cs="Times New Roman"/>
            <w:sz w:val="24"/>
            <w:szCs w:val="24"/>
            <w:lang w:val="en-US"/>
            <w:rPrChange w:id="1610" w:author="Alberto D'Agostino" w:date="2025-02-03T11:40:00Z">
              <w:rPr>
                <w:rFonts w:ascii="Times New Roman" w:eastAsia="Times New Roman" w:hAnsi="Times New Roman" w:cs="Times New Roman"/>
                <w:sz w:val="24"/>
                <w:szCs w:val="24"/>
              </w:rPr>
            </w:rPrChange>
          </w:rPr>
          <w:delText xml:space="preserve">DOI: </w:delText>
        </w:r>
      </w:del>
      <w:ins w:id="1611" w:author="Alberto D'Agostino" w:date="2025-02-03T11:41: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612" w:author="Alberto D'Agostino" w:date="2025-02-03T11:37:00Z">
        <w:r w:rsidR="009D5A73" w:rsidRPr="009D5A73">
          <w:rPr>
            <w:rFonts w:ascii="Times New Roman" w:eastAsia="Times New Roman" w:hAnsi="Times New Roman" w:cs="Times New Roman"/>
            <w:sz w:val="24"/>
            <w:szCs w:val="24"/>
            <w:lang w:val="en-US"/>
          </w:rPr>
          <w:instrText>https://doi.org/</w:instrText>
        </w:r>
      </w:ins>
      <w:r w:rsidR="009D5A73" w:rsidRPr="009D5A73">
        <w:rPr>
          <w:rFonts w:ascii="Times New Roman" w:eastAsia="Times New Roman" w:hAnsi="Times New Roman" w:cs="Times New Roman"/>
          <w:sz w:val="24"/>
          <w:szCs w:val="24"/>
          <w:lang w:val="en-US"/>
        </w:rPr>
        <w:instrText>10.1108/lht-12-2014-0118</w:instrText>
      </w:r>
      <w:ins w:id="1613" w:author="Alberto D'Agostino" w:date="2025-02-03T11:41: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ins w:id="1614" w:author="Alberto D'Agostino" w:date="2025-02-03T11:37:00Z">
        <w:r w:rsidR="009D5A73" w:rsidRPr="00143D04">
          <w:rPr>
            <w:rStyle w:val="Collegamentoipertestuale"/>
            <w:rPrChange w:id="1615" w:author="Alberto D'Agostino" w:date="2025-02-03T11:40:00Z">
              <w:rPr>
                <w:rFonts w:ascii="Times New Roman" w:eastAsia="Times New Roman" w:hAnsi="Times New Roman" w:cs="Times New Roman"/>
                <w:sz w:val="24"/>
                <w:szCs w:val="24"/>
                <w:lang w:val="en-US"/>
              </w:rPr>
            </w:rPrChange>
          </w:rPr>
          <w:t>https://doi.org/</w:t>
        </w:r>
      </w:ins>
      <w:r w:rsidR="009D5A73" w:rsidRPr="00143D04">
        <w:rPr>
          <w:rStyle w:val="Collegamentoipertestuale"/>
          <w:rPrChange w:id="1616" w:author="Alberto D'Agostino" w:date="2025-02-03T11:40:00Z">
            <w:rPr>
              <w:rFonts w:ascii="Times New Roman" w:eastAsia="Times New Roman" w:hAnsi="Times New Roman" w:cs="Times New Roman"/>
              <w:sz w:val="24"/>
              <w:szCs w:val="24"/>
              <w:lang w:val="en-US"/>
            </w:rPr>
          </w:rPrChange>
        </w:rPr>
        <w:t>10.1108/lht-12-2014-0118</w:t>
      </w:r>
      <w:ins w:id="1617" w:author="Alberto D'Agostino" w:date="2025-02-03T11:41:00Z">
        <w:r w:rsidR="009D5A73">
          <w:rPr>
            <w:rFonts w:ascii="Times New Roman" w:eastAsia="Times New Roman" w:hAnsi="Times New Roman" w:cs="Times New Roman"/>
            <w:sz w:val="24"/>
            <w:szCs w:val="24"/>
            <w:lang w:val="en-US"/>
          </w:rPr>
          <w:fldChar w:fldCharType="end"/>
        </w:r>
      </w:ins>
      <w:del w:id="1618" w:author="Alberto D'Agostino" w:date="2025-02-03T11:41:00Z">
        <w:r w:rsidR="009D5A73" w:rsidRPr="009D5A73" w:rsidDel="009D5A73">
          <w:rPr>
            <w:rFonts w:ascii="Times New Roman" w:eastAsia="Times New Roman" w:hAnsi="Times New Roman" w:cs="Times New Roman"/>
            <w:sz w:val="24"/>
            <w:szCs w:val="24"/>
            <w:lang w:val="en-US"/>
          </w:rPr>
          <w:delText xml:space="preserve"> </w:delText>
        </w:r>
      </w:del>
    </w:p>
    <w:p w14:paraId="000001BB" w14:textId="77777777" w:rsidR="00696B80" w:rsidRPr="009D5A73" w:rsidRDefault="00734CE6">
      <w:pPr>
        <w:spacing w:line="480" w:lineRule="auto"/>
        <w:ind w:left="709" w:hanging="709"/>
        <w:jc w:val="both"/>
        <w:rPr>
          <w:rFonts w:ascii="Times New Roman" w:eastAsia="Times New Roman" w:hAnsi="Times New Roman" w:cs="Times New Roman"/>
          <w:color w:val="1155CC"/>
          <w:sz w:val="24"/>
          <w:szCs w:val="24"/>
          <w:u w:val="single"/>
          <w:lang w:val="en-US"/>
          <w:rPrChange w:id="1619" w:author="Alberto D'Agostino" w:date="2025-02-03T11:40:00Z">
            <w:rPr>
              <w:rFonts w:ascii="Times New Roman" w:eastAsia="Times New Roman" w:hAnsi="Times New Roman" w:cs="Times New Roman"/>
              <w:color w:val="1155CC"/>
              <w:sz w:val="24"/>
              <w:szCs w:val="24"/>
              <w:u w:val="single"/>
            </w:rPr>
          </w:rPrChange>
        </w:rPr>
      </w:pPr>
      <w:r w:rsidRPr="009D5A73">
        <w:rPr>
          <w:rFonts w:ascii="Times New Roman" w:eastAsia="Times New Roman" w:hAnsi="Times New Roman" w:cs="Times New Roman"/>
          <w:sz w:val="24"/>
          <w:szCs w:val="24"/>
          <w:lang w:val="en-US"/>
          <w:rPrChange w:id="1620" w:author="Alberto D'Agostino" w:date="2025-02-03T11:40:00Z">
            <w:rPr>
              <w:rFonts w:ascii="Times New Roman" w:eastAsia="Times New Roman" w:hAnsi="Times New Roman" w:cs="Times New Roman"/>
              <w:sz w:val="24"/>
              <w:szCs w:val="24"/>
            </w:rPr>
          </w:rPrChange>
        </w:rPr>
        <w:t xml:space="preserve">Heilbronner, R. (2000). Automatic grain boundary detection and grain size analysis using polarization micrographs or orientation images. </w:t>
      </w:r>
      <w:r w:rsidRPr="009D5A73">
        <w:rPr>
          <w:rFonts w:ascii="Times New Roman" w:eastAsia="Times New Roman" w:hAnsi="Times New Roman" w:cs="Times New Roman"/>
          <w:i/>
          <w:sz w:val="24"/>
          <w:szCs w:val="24"/>
          <w:lang w:val="en-US"/>
          <w:rPrChange w:id="1621" w:author="Alberto D'Agostino" w:date="2025-02-03T11:40:00Z">
            <w:rPr>
              <w:rFonts w:ascii="Times New Roman" w:eastAsia="Times New Roman" w:hAnsi="Times New Roman" w:cs="Times New Roman"/>
              <w:i/>
              <w:sz w:val="24"/>
              <w:szCs w:val="24"/>
            </w:rPr>
          </w:rPrChange>
        </w:rPr>
        <w:t>Journal of Structural Geology</w:t>
      </w:r>
      <w:r w:rsidRPr="009D5A73">
        <w:rPr>
          <w:rFonts w:ascii="Times New Roman" w:eastAsia="Times New Roman" w:hAnsi="Times New Roman" w:cs="Times New Roman"/>
          <w:sz w:val="24"/>
          <w:szCs w:val="24"/>
          <w:lang w:val="en-US"/>
          <w:rPrChange w:id="1622"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623" w:author="Alberto D'Agostino" w:date="2025-02-03T11:40:00Z">
            <w:rPr>
              <w:rFonts w:ascii="Times New Roman" w:eastAsia="Times New Roman" w:hAnsi="Times New Roman" w:cs="Times New Roman"/>
              <w:i/>
              <w:sz w:val="24"/>
              <w:szCs w:val="24"/>
            </w:rPr>
          </w:rPrChange>
        </w:rPr>
        <w:t>22</w:t>
      </w:r>
      <w:r w:rsidRPr="009D5A73">
        <w:rPr>
          <w:rFonts w:ascii="Times New Roman" w:eastAsia="Times New Roman" w:hAnsi="Times New Roman" w:cs="Times New Roman"/>
          <w:sz w:val="24"/>
          <w:szCs w:val="24"/>
          <w:lang w:val="en-US"/>
          <w:rPrChange w:id="1624" w:author="Alberto D'Agostino" w:date="2025-02-03T11:40:00Z">
            <w:rPr>
              <w:rFonts w:ascii="Times New Roman" w:eastAsia="Times New Roman" w:hAnsi="Times New Roman" w:cs="Times New Roman"/>
              <w:sz w:val="24"/>
              <w:szCs w:val="24"/>
            </w:rPr>
          </w:rPrChange>
        </w:rPr>
        <w:t>(7), 969–981.</w:t>
      </w:r>
      <w:r w:rsidR="0067076A" w:rsidRPr="009D5A73">
        <w:rPr>
          <w:lang w:val="en-US"/>
          <w:rPrChange w:id="1625" w:author="Alberto D'Agostino" w:date="2025-02-03T11:40:00Z">
            <w:rPr/>
          </w:rPrChange>
        </w:rPr>
        <w:fldChar w:fldCharType="begin"/>
      </w:r>
      <w:r w:rsidR="0067076A" w:rsidRPr="009D5A73">
        <w:rPr>
          <w:lang w:val="en-US"/>
          <w:rPrChange w:id="1626" w:author="Alberto D'Agostino" w:date="2025-02-03T11:40:00Z">
            <w:rPr/>
          </w:rPrChange>
        </w:rPr>
        <w:instrText xml:space="preserve"> HYPERLINK "https://doi.org/10.1016/S0191-8141(00)00014-6" \h </w:instrText>
      </w:r>
      <w:r w:rsidR="0067076A" w:rsidRPr="004720E1">
        <w:rPr>
          <w:lang w:val="en-US"/>
        </w:rPr>
      </w:r>
      <w:r w:rsidR="0067076A" w:rsidRPr="009D5A73">
        <w:rPr>
          <w:lang w:val="en-US"/>
          <w:rPrChange w:id="1627"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628"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629"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630" w:author="Alberto D'Agostino" w:date="2025-02-03T11:40:00Z">
            <w:rPr/>
          </w:rPrChange>
        </w:rPr>
        <w:fldChar w:fldCharType="begin"/>
      </w:r>
      <w:r w:rsidR="0067076A" w:rsidRPr="009D5A73">
        <w:rPr>
          <w:lang w:val="en-US"/>
          <w:rPrChange w:id="1631" w:author="Alberto D'Agostino" w:date="2025-02-03T11:40:00Z">
            <w:rPr/>
          </w:rPrChange>
        </w:rPr>
        <w:instrText xml:space="preserve"> HYPERLINK "https://doi.org/10.1016/S0191-8141(00)00014-6" \h </w:instrText>
      </w:r>
      <w:r w:rsidR="0067076A" w:rsidRPr="004720E1">
        <w:rPr>
          <w:lang w:val="en-US"/>
        </w:rPr>
      </w:r>
      <w:r w:rsidR="0067076A" w:rsidRPr="009D5A73">
        <w:rPr>
          <w:lang w:val="en-US"/>
          <w:rPrChange w:id="1632"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633" w:author="Alberto D'Agostino" w:date="2025-02-03T11:40:00Z">
            <w:rPr>
              <w:rFonts w:ascii="Times New Roman" w:eastAsia="Times New Roman" w:hAnsi="Times New Roman" w:cs="Times New Roman"/>
              <w:color w:val="1155CC"/>
              <w:sz w:val="24"/>
              <w:szCs w:val="24"/>
              <w:u w:val="single"/>
            </w:rPr>
          </w:rPrChange>
        </w:rPr>
        <w:t>https://doi.org/10.1016/S0191-8141(00)00014-6</w:t>
      </w:r>
      <w:r w:rsidR="0067076A" w:rsidRPr="009D5A73">
        <w:rPr>
          <w:rFonts w:ascii="Times New Roman" w:eastAsia="Times New Roman" w:hAnsi="Times New Roman" w:cs="Times New Roman"/>
          <w:color w:val="1155CC"/>
          <w:sz w:val="24"/>
          <w:szCs w:val="24"/>
          <w:u w:val="single"/>
          <w:lang w:val="en-US"/>
          <w:rPrChange w:id="1634" w:author="Alberto D'Agostino" w:date="2025-02-03T11:40:00Z">
            <w:rPr>
              <w:rFonts w:ascii="Times New Roman" w:eastAsia="Times New Roman" w:hAnsi="Times New Roman" w:cs="Times New Roman"/>
              <w:color w:val="1155CC"/>
              <w:sz w:val="24"/>
              <w:szCs w:val="24"/>
              <w:u w:val="single"/>
            </w:rPr>
          </w:rPrChange>
        </w:rPr>
        <w:fldChar w:fldCharType="end"/>
      </w:r>
    </w:p>
    <w:p w14:paraId="34F9A674" w14:textId="5B39F278" w:rsidR="009A3480" w:rsidRPr="009D5A73" w:rsidRDefault="009A3480" w:rsidP="009A3480">
      <w:pPr>
        <w:spacing w:line="480" w:lineRule="auto"/>
        <w:ind w:left="709" w:hanging="709"/>
        <w:jc w:val="both"/>
        <w:rPr>
          <w:rFonts w:ascii="Times New Roman" w:eastAsia="Times New Roman" w:hAnsi="Times New Roman" w:cs="Times New Roman"/>
          <w:sz w:val="24"/>
          <w:szCs w:val="24"/>
          <w:lang w:val="en-US"/>
          <w:rPrChange w:id="1635" w:author="Alberto D'Agostino" w:date="2025-02-03T11:40:00Z">
            <w:rPr>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1636" w:author="Alberto D'Agostino" w:date="2025-02-03T11:40:00Z">
            <w:rPr>
              <w:rFonts w:ascii="Times New Roman" w:eastAsia="Times New Roman" w:hAnsi="Times New Roman" w:cs="Times New Roman"/>
              <w:sz w:val="24"/>
              <w:szCs w:val="24"/>
              <w:lang w:val="en-GB"/>
            </w:rPr>
          </w:rPrChange>
        </w:rPr>
        <w:lastRenderedPageBreak/>
        <w:t xml:space="preserve">Hossain, M. (2014). </w:t>
      </w:r>
      <w:r w:rsidRPr="009D5A73">
        <w:rPr>
          <w:rFonts w:ascii="Times New Roman" w:eastAsia="Times New Roman" w:hAnsi="Times New Roman" w:cs="Times New Roman"/>
          <w:i/>
          <w:iCs/>
          <w:sz w:val="24"/>
          <w:szCs w:val="24"/>
          <w:lang w:val="en-US"/>
          <w:rPrChange w:id="1637" w:author="Alberto D'Agostino" w:date="2025-02-03T11:40:00Z">
            <w:rPr>
              <w:rFonts w:ascii="Times New Roman" w:eastAsia="Times New Roman" w:hAnsi="Times New Roman" w:cs="Times New Roman"/>
              <w:i/>
              <w:iCs/>
              <w:sz w:val="24"/>
              <w:szCs w:val="24"/>
              <w:lang w:val="en-GB"/>
            </w:rPr>
          </w:rPrChange>
        </w:rPr>
        <w:t>CORS in action: Creating and consuming cross-origin apis</w:t>
      </w:r>
      <w:r w:rsidRPr="009D5A73">
        <w:rPr>
          <w:rFonts w:ascii="Times New Roman" w:eastAsia="Times New Roman" w:hAnsi="Times New Roman" w:cs="Times New Roman"/>
          <w:sz w:val="24"/>
          <w:szCs w:val="24"/>
          <w:lang w:val="en-US"/>
          <w:rPrChange w:id="1638" w:author="Alberto D'Agostino" w:date="2025-02-03T11:40:00Z">
            <w:rPr>
              <w:rFonts w:ascii="Times New Roman" w:eastAsia="Times New Roman" w:hAnsi="Times New Roman" w:cs="Times New Roman"/>
              <w:sz w:val="24"/>
              <w:szCs w:val="24"/>
              <w:lang w:val="en-GB"/>
            </w:rPr>
          </w:rPrChange>
        </w:rPr>
        <w:t xml:space="preserve">. </w:t>
      </w:r>
      <w:r w:rsidR="00505697" w:rsidRPr="009D5A73">
        <w:rPr>
          <w:rFonts w:ascii="Times New Roman" w:eastAsia="Times New Roman" w:hAnsi="Times New Roman" w:cs="Times New Roman"/>
          <w:sz w:val="24"/>
          <w:szCs w:val="24"/>
          <w:lang w:val="en-US"/>
          <w:rPrChange w:id="1639" w:author="Alberto D'Agostino" w:date="2025-02-03T11:40:00Z">
            <w:rPr>
              <w:rFonts w:ascii="Times New Roman" w:eastAsia="Times New Roman" w:hAnsi="Times New Roman" w:cs="Times New Roman"/>
              <w:sz w:val="24"/>
              <w:szCs w:val="24"/>
            </w:rPr>
          </w:rPrChange>
        </w:rPr>
        <w:t>Simon and Schuster, 2014, ISBN: 1638353255</w:t>
      </w:r>
    </w:p>
    <w:p w14:paraId="000001BC"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640"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641" w:author="Alberto D'Agostino" w:date="2025-02-03T11:40:00Z">
            <w:rPr>
              <w:rFonts w:ascii="Times New Roman" w:eastAsia="Times New Roman" w:hAnsi="Times New Roman" w:cs="Times New Roman"/>
              <w:sz w:val="24"/>
              <w:szCs w:val="24"/>
            </w:rPr>
          </w:rPrChange>
        </w:rPr>
        <w:t xml:space="preserve">Kirk, A. (2012). </w:t>
      </w:r>
      <w:r w:rsidRPr="009D5A73">
        <w:rPr>
          <w:rFonts w:ascii="Times New Roman" w:eastAsia="Times New Roman" w:hAnsi="Times New Roman" w:cs="Times New Roman"/>
          <w:i/>
          <w:sz w:val="24"/>
          <w:szCs w:val="24"/>
          <w:lang w:val="en-US"/>
          <w:rPrChange w:id="1642" w:author="Alberto D'Agostino" w:date="2025-02-03T11:40:00Z">
            <w:rPr>
              <w:rFonts w:ascii="Times New Roman" w:eastAsia="Times New Roman" w:hAnsi="Times New Roman" w:cs="Times New Roman"/>
              <w:i/>
              <w:sz w:val="24"/>
              <w:szCs w:val="24"/>
            </w:rPr>
          </w:rPrChange>
        </w:rPr>
        <w:t>Data Visualization: A Successful Design Process</w:t>
      </w:r>
      <w:r w:rsidRPr="009D5A73">
        <w:rPr>
          <w:rFonts w:ascii="Times New Roman" w:eastAsia="Times New Roman" w:hAnsi="Times New Roman" w:cs="Times New Roman"/>
          <w:sz w:val="24"/>
          <w:szCs w:val="24"/>
          <w:lang w:val="en-US"/>
          <w:rPrChange w:id="1643" w:author="Alberto D'Agostino" w:date="2025-02-03T11:40:00Z">
            <w:rPr>
              <w:rFonts w:ascii="Times New Roman" w:eastAsia="Times New Roman" w:hAnsi="Times New Roman" w:cs="Times New Roman"/>
              <w:sz w:val="24"/>
              <w:szCs w:val="24"/>
            </w:rPr>
          </w:rPrChange>
        </w:rPr>
        <w:t>. Packt Publishing Ltd., ISBN: 1-84969-346-3</w:t>
      </w:r>
    </w:p>
    <w:p w14:paraId="000001BD" w14:textId="77777777" w:rsidR="00696B80" w:rsidRPr="009D5A73" w:rsidRDefault="00734CE6">
      <w:pPr>
        <w:spacing w:line="480" w:lineRule="auto"/>
        <w:ind w:left="709" w:hanging="709"/>
        <w:rPr>
          <w:rFonts w:ascii="Times New Roman" w:eastAsia="Times New Roman" w:hAnsi="Times New Roman" w:cs="Times New Roman"/>
          <w:sz w:val="24"/>
          <w:szCs w:val="24"/>
          <w:lang w:val="en-US"/>
          <w:rPrChange w:id="1644"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color w:val="000000"/>
          <w:sz w:val="24"/>
          <w:szCs w:val="24"/>
          <w:lang w:val="en-US"/>
          <w:rPrChange w:id="1645" w:author="Alberto D'Agostino" w:date="2025-02-03T11:40:00Z">
            <w:rPr>
              <w:rFonts w:ascii="Times New Roman" w:eastAsia="Times New Roman" w:hAnsi="Times New Roman" w:cs="Times New Roman"/>
              <w:color w:val="000000"/>
              <w:sz w:val="24"/>
              <w:szCs w:val="24"/>
            </w:rPr>
          </w:rPrChange>
        </w:rPr>
        <w:t>Krygier, J., &amp; Wood, D. (2016). </w:t>
      </w:r>
      <w:r w:rsidRPr="009D5A73">
        <w:rPr>
          <w:rFonts w:ascii="Times New Roman" w:eastAsia="Times New Roman" w:hAnsi="Times New Roman" w:cs="Times New Roman"/>
          <w:i/>
          <w:color w:val="000000"/>
          <w:sz w:val="24"/>
          <w:szCs w:val="24"/>
          <w:lang w:val="en-US"/>
          <w:rPrChange w:id="1646" w:author="Alberto D'Agostino" w:date="2025-02-03T11:40:00Z">
            <w:rPr>
              <w:rFonts w:ascii="Times New Roman" w:eastAsia="Times New Roman" w:hAnsi="Times New Roman" w:cs="Times New Roman"/>
              <w:i/>
              <w:color w:val="000000"/>
              <w:sz w:val="24"/>
              <w:szCs w:val="24"/>
            </w:rPr>
          </w:rPrChange>
        </w:rPr>
        <w:t>Making maps: a visual guide to map design for GIS</w:t>
      </w:r>
      <w:r w:rsidRPr="009D5A73">
        <w:rPr>
          <w:rFonts w:ascii="Times New Roman" w:eastAsia="Times New Roman" w:hAnsi="Times New Roman" w:cs="Times New Roman"/>
          <w:color w:val="000000"/>
          <w:sz w:val="24"/>
          <w:szCs w:val="24"/>
          <w:lang w:val="en-US"/>
          <w:rPrChange w:id="1647" w:author="Alberto D'Agostino" w:date="2025-02-03T11:40:00Z">
            <w:rPr>
              <w:rFonts w:ascii="Times New Roman" w:eastAsia="Times New Roman" w:hAnsi="Times New Roman" w:cs="Times New Roman"/>
              <w:color w:val="000000"/>
              <w:sz w:val="24"/>
              <w:szCs w:val="24"/>
            </w:rPr>
          </w:rPrChange>
        </w:rPr>
        <w:t xml:space="preserve">. Guilford Publications. ISBN: 9781462556069 </w:t>
      </w:r>
    </w:p>
    <w:p w14:paraId="000001BE" w14:textId="77777777" w:rsidR="00696B80" w:rsidRPr="009D5A73" w:rsidRDefault="00734CE6">
      <w:pPr>
        <w:spacing w:line="480" w:lineRule="auto"/>
        <w:ind w:left="709" w:hanging="709"/>
        <w:rPr>
          <w:rFonts w:ascii="Times New Roman" w:eastAsia="Times New Roman" w:hAnsi="Times New Roman" w:cs="Times New Roman"/>
          <w:sz w:val="24"/>
          <w:szCs w:val="24"/>
          <w:lang w:val="en-US"/>
          <w:rPrChange w:id="1648"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649" w:author="Alberto D'Agostino" w:date="2025-02-03T11:40:00Z">
            <w:rPr>
              <w:rFonts w:ascii="Times New Roman" w:eastAsia="Times New Roman" w:hAnsi="Times New Roman" w:cs="Times New Roman"/>
              <w:sz w:val="24"/>
              <w:szCs w:val="24"/>
            </w:rPr>
          </w:rPrChange>
        </w:rPr>
        <w:t xml:space="preserve">Kumari, P., &amp; Kumari, M. (2023). Exploring Static Website Development A Fundamental Analysis of Design and Functionality. </w:t>
      </w:r>
      <w:r w:rsidRPr="009D5A73">
        <w:rPr>
          <w:rFonts w:ascii="Times New Roman" w:eastAsia="Times New Roman" w:hAnsi="Times New Roman" w:cs="Times New Roman"/>
          <w:i/>
          <w:sz w:val="24"/>
          <w:szCs w:val="24"/>
          <w:lang w:val="en-US"/>
          <w:rPrChange w:id="1650" w:author="Alberto D'Agostino" w:date="2025-02-03T11:40:00Z">
            <w:rPr>
              <w:rFonts w:ascii="Times New Roman" w:eastAsia="Times New Roman" w:hAnsi="Times New Roman" w:cs="Times New Roman"/>
              <w:i/>
              <w:sz w:val="24"/>
              <w:szCs w:val="24"/>
            </w:rPr>
          </w:rPrChange>
        </w:rPr>
        <w:t>International Journal of Communication Systems and Network Technologies</w:t>
      </w:r>
      <w:r w:rsidRPr="009D5A73">
        <w:rPr>
          <w:rFonts w:ascii="Times New Roman" w:eastAsia="Times New Roman" w:hAnsi="Times New Roman" w:cs="Times New Roman"/>
          <w:sz w:val="24"/>
          <w:szCs w:val="24"/>
          <w:lang w:val="en-US"/>
          <w:rPrChange w:id="165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652" w:author="Alberto D'Agostino" w:date="2025-02-03T11:40:00Z">
            <w:rPr>
              <w:rFonts w:ascii="Times New Roman" w:eastAsia="Times New Roman" w:hAnsi="Times New Roman" w:cs="Times New Roman"/>
              <w:i/>
              <w:sz w:val="24"/>
              <w:szCs w:val="24"/>
            </w:rPr>
          </w:rPrChange>
        </w:rPr>
        <w:t>Vol 11</w:t>
      </w:r>
      <w:r w:rsidRPr="009D5A73">
        <w:rPr>
          <w:rFonts w:ascii="Times New Roman" w:eastAsia="Times New Roman" w:hAnsi="Times New Roman" w:cs="Times New Roman"/>
          <w:sz w:val="24"/>
          <w:szCs w:val="24"/>
          <w:lang w:val="en-US"/>
          <w:rPrChange w:id="1653" w:author="Alberto D'Agostino" w:date="2025-02-03T11:40:00Z">
            <w:rPr>
              <w:rFonts w:ascii="Times New Roman" w:eastAsia="Times New Roman" w:hAnsi="Times New Roman" w:cs="Times New Roman"/>
              <w:sz w:val="24"/>
              <w:szCs w:val="24"/>
            </w:rPr>
          </w:rPrChange>
        </w:rPr>
        <w:t xml:space="preserve">(No. 2) </w:t>
      </w:r>
      <w:r w:rsidR="0067076A" w:rsidRPr="009D5A73">
        <w:rPr>
          <w:lang w:val="en-US"/>
          <w:rPrChange w:id="1654" w:author="Alberto D'Agostino" w:date="2025-02-03T11:40:00Z">
            <w:rPr/>
          </w:rPrChange>
        </w:rPr>
        <w:fldChar w:fldCharType="begin"/>
      </w:r>
      <w:r w:rsidR="0067076A" w:rsidRPr="009D5A73">
        <w:rPr>
          <w:lang w:val="en-US"/>
          <w:rPrChange w:id="1655" w:author="Alberto D'Agostino" w:date="2025-02-03T11:40:00Z">
            <w:rPr/>
          </w:rPrChange>
        </w:rPr>
        <w:instrText xml:space="preserve"> HYPERLINK "http://www.ijcsnt.info/papers/IJCSNT_11_2_08.pdf" \h </w:instrText>
      </w:r>
      <w:r w:rsidR="0067076A" w:rsidRPr="004720E1">
        <w:rPr>
          <w:lang w:val="en-US"/>
        </w:rPr>
      </w:r>
      <w:r w:rsidR="0067076A" w:rsidRPr="009D5A73">
        <w:rPr>
          <w:lang w:val="en-US"/>
          <w:rPrChange w:id="1656"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657" w:author="Alberto D'Agostino" w:date="2025-02-03T11:40:00Z">
            <w:rPr>
              <w:rFonts w:ascii="Times New Roman" w:eastAsia="Times New Roman" w:hAnsi="Times New Roman" w:cs="Times New Roman"/>
              <w:color w:val="1155CC"/>
              <w:sz w:val="24"/>
              <w:szCs w:val="24"/>
              <w:u w:val="single"/>
            </w:rPr>
          </w:rPrChange>
        </w:rPr>
        <w:t>http://www.ijcsnt.info/papers/IJCSNT_11_2_08.pdf</w:t>
      </w:r>
      <w:r w:rsidR="0067076A" w:rsidRPr="009D5A73">
        <w:rPr>
          <w:rFonts w:ascii="Times New Roman" w:eastAsia="Times New Roman" w:hAnsi="Times New Roman" w:cs="Times New Roman"/>
          <w:color w:val="1155CC"/>
          <w:sz w:val="24"/>
          <w:szCs w:val="24"/>
          <w:u w:val="single"/>
          <w:lang w:val="en-US"/>
          <w:rPrChange w:id="1658" w:author="Alberto D'Agostino" w:date="2025-02-03T11:40:00Z">
            <w:rPr>
              <w:rFonts w:ascii="Times New Roman" w:eastAsia="Times New Roman" w:hAnsi="Times New Roman" w:cs="Times New Roman"/>
              <w:color w:val="1155CC"/>
              <w:sz w:val="24"/>
              <w:szCs w:val="24"/>
              <w:u w:val="single"/>
            </w:rPr>
          </w:rPrChange>
        </w:rPr>
        <w:fldChar w:fldCharType="end"/>
      </w:r>
      <w:r w:rsidRPr="009D5A73">
        <w:rPr>
          <w:rFonts w:ascii="Times New Roman" w:eastAsia="Times New Roman" w:hAnsi="Times New Roman" w:cs="Times New Roman"/>
          <w:sz w:val="24"/>
          <w:szCs w:val="24"/>
          <w:lang w:val="en-US"/>
          <w:rPrChange w:id="1659" w:author="Alberto D'Agostino" w:date="2025-02-03T11:40:00Z">
            <w:rPr>
              <w:rFonts w:ascii="Times New Roman" w:eastAsia="Times New Roman" w:hAnsi="Times New Roman" w:cs="Times New Roman"/>
              <w:sz w:val="24"/>
              <w:szCs w:val="24"/>
            </w:rPr>
          </w:rPrChange>
        </w:rPr>
        <w:t xml:space="preserve"> </w:t>
      </w:r>
    </w:p>
    <w:p w14:paraId="000001BF" w14:textId="77777777" w:rsidR="00696B80" w:rsidRPr="009D5A73" w:rsidRDefault="00734CE6">
      <w:pPr>
        <w:spacing w:line="480" w:lineRule="auto"/>
        <w:ind w:left="709" w:hanging="709"/>
        <w:rPr>
          <w:rFonts w:ascii="Times New Roman" w:eastAsia="Times New Roman" w:hAnsi="Times New Roman" w:cs="Times New Roman"/>
          <w:color w:val="1155CC"/>
          <w:sz w:val="24"/>
          <w:szCs w:val="24"/>
          <w:u w:val="single"/>
          <w:lang w:val="en-US"/>
          <w:rPrChange w:id="1660" w:author="Alberto D'Agostino" w:date="2025-02-03T11:40:00Z">
            <w:rPr>
              <w:rFonts w:ascii="Times New Roman" w:eastAsia="Times New Roman" w:hAnsi="Times New Roman" w:cs="Times New Roman"/>
              <w:color w:val="1155CC"/>
              <w:sz w:val="24"/>
              <w:szCs w:val="24"/>
              <w:u w:val="single"/>
            </w:rPr>
          </w:rPrChange>
        </w:rPr>
      </w:pPr>
      <w:r w:rsidRPr="009D5A73">
        <w:rPr>
          <w:rFonts w:ascii="Times New Roman" w:eastAsia="Times New Roman" w:hAnsi="Times New Roman" w:cs="Times New Roman"/>
          <w:sz w:val="24"/>
          <w:szCs w:val="24"/>
          <w:lang w:val="en-US"/>
          <w:rPrChange w:id="1661" w:author="Alberto D'Agostino" w:date="2025-02-03T11:40:00Z">
            <w:rPr>
              <w:rFonts w:ascii="Times New Roman" w:eastAsia="Times New Roman" w:hAnsi="Times New Roman" w:cs="Times New Roman"/>
              <w:sz w:val="24"/>
              <w:szCs w:val="24"/>
              <w:lang w:val="it-IT"/>
            </w:rPr>
          </w:rPrChange>
        </w:rPr>
        <w:t xml:space="preserve">Li, Y., Onasch, C. M., &amp; Guo, Y. (2008). </w:t>
      </w:r>
      <w:r w:rsidRPr="009D5A73">
        <w:rPr>
          <w:rFonts w:ascii="Times New Roman" w:eastAsia="Times New Roman" w:hAnsi="Times New Roman" w:cs="Times New Roman"/>
          <w:sz w:val="24"/>
          <w:szCs w:val="24"/>
          <w:lang w:val="en-US"/>
          <w:rPrChange w:id="1662" w:author="Alberto D'Agostino" w:date="2025-02-03T11:40:00Z">
            <w:rPr>
              <w:rFonts w:ascii="Times New Roman" w:eastAsia="Times New Roman" w:hAnsi="Times New Roman" w:cs="Times New Roman"/>
              <w:sz w:val="24"/>
              <w:szCs w:val="24"/>
            </w:rPr>
          </w:rPrChange>
        </w:rPr>
        <w:t xml:space="preserve">GIS-based detection of grain boundaries. </w:t>
      </w:r>
      <w:r w:rsidRPr="009D5A73">
        <w:rPr>
          <w:rFonts w:ascii="Times New Roman" w:eastAsia="Times New Roman" w:hAnsi="Times New Roman" w:cs="Times New Roman"/>
          <w:i/>
          <w:sz w:val="24"/>
          <w:szCs w:val="24"/>
          <w:lang w:val="en-US"/>
          <w:rPrChange w:id="1663" w:author="Alberto D'Agostino" w:date="2025-02-03T11:40:00Z">
            <w:rPr>
              <w:rFonts w:ascii="Times New Roman" w:eastAsia="Times New Roman" w:hAnsi="Times New Roman" w:cs="Times New Roman"/>
              <w:i/>
              <w:sz w:val="24"/>
              <w:szCs w:val="24"/>
            </w:rPr>
          </w:rPrChange>
        </w:rPr>
        <w:t>Journal of Structural Geology</w:t>
      </w:r>
      <w:r w:rsidRPr="009D5A73">
        <w:rPr>
          <w:rFonts w:ascii="Times New Roman" w:eastAsia="Times New Roman" w:hAnsi="Times New Roman" w:cs="Times New Roman"/>
          <w:sz w:val="24"/>
          <w:szCs w:val="24"/>
          <w:lang w:val="en-US"/>
          <w:rPrChange w:id="1664"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665" w:author="Alberto D'Agostino" w:date="2025-02-03T11:40:00Z">
            <w:rPr>
              <w:rFonts w:ascii="Times New Roman" w:eastAsia="Times New Roman" w:hAnsi="Times New Roman" w:cs="Times New Roman"/>
              <w:i/>
              <w:sz w:val="24"/>
              <w:szCs w:val="24"/>
            </w:rPr>
          </w:rPrChange>
        </w:rPr>
        <w:t>30</w:t>
      </w:r>
      <w:r w:rsidRPr="009D5A73">
        <w:rPr>
          <w:rFonts w:ascii="Times New Roman" w:eastAsia="Times New Roman" w:hAnsi="Times New Roman" w:cs="Times New Roman"/>
          <w:sz w:val="24"/>
          <w:szCs w:val="24"/>
          <w:lang w:val="en-US"/>
          <w:rPrChange w:id="1666" w:author="Alberto D'Agostino" w:date="2025-02-03T11:40:00Z">
            <w:rPr>
              <w:rFonts w:ascii="Times New Roman" w:eastAsia="Times New Roman" w:hAnsi="Times New Roman" w:cs="Times New Roman"/>
              <w:sz w:val="24"/>
              <w:szCs w:val="24"/>
            </w:rPr>
          </w:rPrChange>
        </w:rPr>
        <w:t>(4), 431–443.</w:t>
      </w:r>
      <w:r w:rsidR="0067076A" w:rsidRPr="009D5A73">
        <w:rPr>
          <w:lang w:val="en-US"/>
          <w:rPrChange w:id="1667" w:author="Alberto D'Agostino" w:date="2025-02-03T11:40:00Z">
            <w:rPr/>
          </w:rPrChange>
        </w:rPr>
        <w:fldChar w:fldCharType="begin"/>
      </w:r>
      <w:r w:rsidR="0067076A" w:rsidRPr="009D5A73">
        <w:rPr>
          <w:lang w:val="en-US"/>
          <w:rPrChange w:id="1668" w:author="Alberto D'Agostino" w:date="2025-02-03T11:40:00Z">
            <w:rPr/>
          </w:rPrChange>
        </w:rPr>
        <w:instrText xml:space="preserve"> HYPERLINK "https://doi.org/10.1016/j.jsg.2007.12.007" \h </w:instrText>
      </w:r>
      <w:r w:rsidR="0067076A" w:rsidRPr="004720E1">
        <w:rPr>
          <w:lang w:val="en-US"/>
        </w:rPr>
      </w:r>
      <w:r w:rsidR="0067076A" w:rsidRPr="009D5A73">
        <w:rPr>
          <w:lang w:val="en-US"/>
          <w:rPrChange w:id="1669"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670"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671"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672" w:author="Alberto D'Agostino" w:date="2025-02-03T11:40:00Z">
            <w:rPr/>
          </w:rPrChange>
        </w:rPr>
        <w:fldChar w:fldCharType="begin"/>
      </w:r>
      <w:r w:rsidR="0067076A" w:rsidRPr="009D5A73">
        <w:rPr>
          <w:lang w:val="en-US"/>
          <w:rPrChange w:id="1673" w:author="Alberto D'Agostino" w:date="2025-02-03T11:40:00Z">
            <w:rPr/>
          </w:rPrChange>
        </w:rPr>
        <w:instrText xml:space="preserve"> HYPERLINK "https://doi.org/10.1016/j.jsg.2007.12.007" \h </w:instrText>
      </w:r>
      <w:r w:rsidR="0067076A" w:rsidRPr="004720E1">
        <w:rPr>
          <w:lang w:val="en-US"/>
        </w:rPr>
      </w:r>
      <w:r w:rsidR="0067076A" w:rsidRPr="009D5A73">
        <w:rPr>
          <w:lang w:val="en-US"/>
          <w:rPrChange w:id="1674"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675" w:author="Alberto D'Agostino" w:date="2025-02-03T11:40:00Z">
            <w:rPr>
              <w:rFonts w:ascii="Times New Roman" w:eastAsia="Times New Roman" w:hAnsi="Times New Roman" w:cs="Times New Roman"/>
              <w:color w:val="1155CC"/>
              <w:sz w:val="24"/>
              <w:szCs w:val="24"/>
              <w:u w:val="single"/>
            </w:rPr>
          </w:rPrChange>
        </w:rPr>
        <w:t>https://doi.org/10.1016/j.jsg.2007.12.007</w:t>
      </w:r>
      <w:r w:rsidR="0067076A" w:rsidRPr="009D5A73">
        <w:rPr>
          <w:rFonts w:ascii="Times New Roman" w:eastAsia="Times New Roman" w:hAnsi="Times New Roman" w:cs="Times New Roman"/>
          <w:color w:val="1155CC"/>
          <w:sz w:val="24"/>
          <w:szCs w:val="24"/>
          <w:u w:val="single"/>
          <w:lang w:val="en-US"/>
          <w:rPrChange w:id="1676" w:author="Alberto D'Agostino" w:date="2025-02-03T11:40:00Z">
            <w:rPr>
              <w:rFonts w:ascii="Times New Roman" w:eastAsia="Times New Roman" w:hAnsi="Times New Roman" w:cs="Times New Roman"/>
              <w:color w:val="1155CC"/>
              <w:sz w:val="24"/>
              <w:szCs w:val="24"/>
              <w:u w:val="single"/>
            </w:rPr>
          </w:rPrChange>
        </w:rPr>
        <w:fldChar w:fldCharType="end"/>
      </w:r>
    </w:p>
    <w:p w14:paraId="2C282267" w14:textId="6E87D70C" w:rsidR="004B2208" w:rsidRPr="009D5A73" w:rsidRDefault="00734CE6">
      <w:pPr>
        <w:spacing w:line="480" w:lineRule="auto"/>
        <w:ind w:left="709" w:hanging="709"/>
        <w:jc w:val="both"/>
        <w:rPr>
          <w:ins w:id="1677" w:author="Alberto D'Agostino" w:date="2025-02-03T11:24:00Z"/>
          <w:rFonts w:ascii="Times New Roman" w:eastAsia="Times New Roman" w:hAnsi="Times New Roman" w:cs="Times New Roman"/>
          <w:sz w:val="24"/>
          <w:szCs w:val="24"/>
          <w:lang w:val="en-US"/>
          <w:rPrChange w:id="1678" w:author="Alberto D'Agostino" w:date="2025-02-03T11:40:00Z">
            <w:rPr>
              <w:ins w:id="1679" w:author="Alberto D'Agostino" w:date="2025-02-03T11:24:00Z"/>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680" w:author="Alberto D'Agostino" w:date="2025-02-03T11:40:00Z">
            <w:rPr>
              <w:rFonts w:ascii="Times New Roman" w:eastAsia="Times New Roman" w:hAnsi="Times New Roman" w:cs="Times New Roman"/>
              <w:sz w:val="24"/>
              <w:szCs w:val="24"/>
            </w:rPr>
          </w:rPrChange>
        </w:rPr>
        <w:t>Li, N., &amp; Zhang, B. (2021). The research on single page application front-end development based on Vue. In </w:t>
      </w:r>
      <w:r w:rsidRPr="009D5A73">
        <w:rPr>
          <w:rFonts w:ascii="Times New Roman" w:eastAsia="Times New Roman" w:hAnsi="Times New Roman" w:cs="Times New Roman"/>
          <w:i/>
          <w:sz w:val="24"/>
          <w:szCs w:val="24"/>
          <w:lang w:val="en-US"/>
          <w:rPrChange w:id="1681" w:author="Alberto D'Agostino" w:date="2025-02-03T11:40:00Z">
            <w:rPr>
              <w:rFonts w:ascii="Times New Roman" w:eastAsia="Times New Roman" w:hAnsi="Times New Roman" w:cs="Times New Roman"/>
              <w:i/>
              <w:sz w:val="24"/>
              <w:szCs w:val="24"/>
            </w:rPr>
          </w:rPrChange>
        </w:rPr>
        <w:t>Journal of Physics: Conference Series</w:t>
      </w:r>
      <w:r w:rsidRPr="009D5A73">
        <w:rPr>
          <w:rFonts w:ascii="Times New Roman" w:eastAsia="Times New Roman" w:hAnsi="Times New Roman" w:cs="Times New Roman"/>
          <w:sz w:val="24"/>
          <w:szCs w:val="24"/>
          <w:lang w:val="en-US"/>
          <w:rPrChange w:id="1682" w:author="Alberto D'Agostino" w:date="2025-02-03T11:40:00Z">
            <w:rPr>
              <w:rFonts w:ascii="Times New Roman" w:eastAsia="Times New Roman" w:hAnsi="Times New Roman" w:cs="Times New Roman"/>
              <w:sz w:val="24"/>
              <w:szCs w:val="24"/>
            </w:rPr>
          </w:rPrChange>
        </w:rPr>
        <w:t xml:space="preserve"> (Vol. 1883, No. 1, p. 012030). IOP Publishing. </w:t>
      </w:r>
      <w:del w:id="1683" w:author="Alberto D'Agostino" w:date="2025-02-03T11:37:00Z">
        <w:r w:rsidRPr="009D5A73" w:rsidDel="009D5A73">
          <w:rPr>
            <w:rFonts w:ascii="Times New Roman" w:eastAsia="Times New Roman" w:hAnsi="Times New Roman" w:cs="Times New Roman"/>
            <w:sz w:val="24"/>
            <w:szCs w:val="24"/>
            <w:lang w:val="en-US"/>
            <w:rPrChange w:id="1684" w:author="Alberto D'Agostino" w:date="2025-02-03T11:40:00Z">
              <w:rPr>
                <w:rFonts w:ascii="Times New Roman" w:eastAsia="Times New Roman" w:hAnsi="Times New Roman" w:cs="Times New Roman"/>
                <w:sz w:val="24"/>
                <w:szCs w:val="24"/>
              </w:rPr>
            </w:rPrChange>
          </w:rPr>
          <w:delText xml:space="preserve">DOI: </w:delText>
        </w:r>
      </w:del>
      <w:ins w:id="1685" w:author="Alberto D'Agostino" w:date="2025-02-03T11:42: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686" w:author="Alberto D'Agostino" w:date="2025-02-03T11:37:00Z">
        <w:r w:rsidR="009D5A73" w:rsidRPr="009D5A73">
          <w:rPr>
            <w:rFonts w:ascii="Times New Roman" w:eastAsia="Times New Roman" w:hAnsi="Times New Roman" w:cs="Times New Roman"/>
            <w:sz w:val="24"/>
            <w:szCs w:val="24"/>
            <w:lang w:val="en-US"/>
          </w:rPr>
          <w:instrText>https://doi.org/</w:instrText>
        </w:r>
      </w:ins>
      <w:r w:rsidR="009D5A73" w:rsidRPr="009D5A73">
        <w:rPr>
          <w:rFonts w:ascii="Times New Roman" w:eastAsia="Times New Roman" w:hAnsi="Times New Roman" w:cs="Times New Roman"/>
          <w:sz w:val="24"/>
          <w:szCs w:val="24"/>
          <w:lang w:val="en-US"/>
          <w:rPrChange w:id="1687" w:author="Alberto D'Agostino" w:date="2025-02-03T11:40:00Z">
            <w:rPr>
              <w:rFonts w:ascii="Times New Roman" w:eastAsia="Times New Roman" w:hAnsi="Times New Roman" w:cs="Times New Roman"/>
              <w:sz w:val="24"/>
              <w:szCs w:val="24"/>
            </w:rPr>
          </w:rPrChange>
        </w:rPr>
        <w:instrText>10.1088/1742-6596/1883/1/012030</w:instrText>
      </w:r>
      <w:ins w:id="1688" w:author="Alberto D'Agostino" w:date="2025-02-03T11:42: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ins w:id="1689" w:author="Alberto D'Agostino" w:date="2025-02-03T11:37:00Z">
        <w:r w:rsidR="009D5A73" w:rsidRPr="00143D04">
          <w:rPr>
            <w:rStyle w:val="Collegamentoipertestuale"/>
            <w:rPrChange w:id="1690" w:author="Alberto D'Agostino" w:date="2025-02-03T11:40:00Z">
              <w:rPr>
                <w:rFonts w:ascii="Times New Roman" w:eastAsia="Times New Roman" w:hAnsi="Times New Roman" w:cs="Times New Roman"/>
                <w:sz w:val="24"/>
                <w:szCs w:val="24"/>
                <w:lang w:val="en-US"/>
              </w:rPr>
            </w:rPrChange>
          </w:rPr>
          <w:t>https://doi.org/</w:t>
        </w:r>
      </w:ins>
      <w:r w:rsidR="009D5A73" w:rsidRPr="00143D04">
        <w:rPr>
          <w:rStyle w:val="Collegamentoipertestuale"/>
          <w:lang w:val="en-US"/>
          <w:rPrChange w:id="1691" w:author="Alberto D'Agostino" w:date="2025-02-03T11:40:00Z">
            <w:rPr>
              <w:rFonts w:ascii="Times New Roman" w:eastAsia="Times New Roman" w:hAnsi="Times New Roman" w:cs="Times New Roman"/>
              <w:sz w:val="24"/>
              <w:szCs w:val="24"/>
            </w:rPr>
          </w:rPrChange>
        </w:rPr>
        <w:t>10.1088/1742-6596/1883/1/012030</w:t>
      </w:r>
      <w:ins w:id="1692" w:author="Alberto D'Agostino" w:date="2025-02-03T11:42:00Z">
        <w:r w:rsidR="009D5A73">
          <w:rPr>
            <w:rFonts w:ascii="Times New Roman" w:eastAsia="Times New Roman" w:hAnsi="Times New Roman" w:cs="Times New Roman"/>
            <w:sz w:val="24"/>
            <w:szCs w:val="24"/>
            <w:lang w:val="en-US"/>
          </w:rPr>
          <w:fldChar w:fldCharType="end"/>
        </w:r>
      </w:ins>
      <w:del w:id="1693" w:author="Alberto D'Agostino" w:date="2025-02-03T11:24:00Z">
        <w:r w:rsidRPr="009D5A73" w:rsidDel="004B2208">
          <w:rPr>
            <w:rFonts w:ascii="Times New Roman" w:eastAsia="Times New Roman" w:hAnsi="Times New Roman" w:cs="Times New Roman"/>
            <w:sz w:val="24"/>
            <w:szCs w:val="24"/>
            <w:lang w:val="en-US"/>
            <w:rPrChange w:id="1694" w:author="Alberto D'Agostino" w:date="2025-02-03T11:40:00Z">
              <w:rPr>
                <w:rFonts w:ascii="Times New Roman" w:eastAsia="Times New Roman" w:hAnsi="Times New Roman" w:cs="Times New Roman"/>
                <w:sz w:val="24"/>
                <w:szCs w:val="24"/>
              </w:rPr>
            </w:rPrChange>
          </w:rPr>
          <w:delText>, 2021</w:delText>
        </w:r>
      </w:del>
    </w:p>
    <w:p w14:paraId="000001C0" w14:textId="71823B41" w:rsidR="00696B80" w:rsidRDefault="00734CE6">
      <w:pPr>
        <w:spacing w:line="480" w:lineRule="auto"/>
        <w:ind w:left="709" w:hanging="709"/>
        <w:jc w:val="both"/>
        <w:rPr>
          <w:ins w:id="1695" w:author="Gianfranco Di Pietro" w:date="2025-02-05T09:18:00Z" w16du:dateUtc="2025-02-05T08:18:00Z"/>
          <w:rFonts w:ascii="Times New Roman" w:eastAsia="Times New Roman" w:hAnsi="Times New Roman" w:cs="Times New Roman"/>
          <w:color w:val="1155CC"/>
          <w:sz w:val="24"/>
          <w:szCs w:val="24"/>
          <w:u w:val="single"/>
          <w:lang w:val="en-US"/>
        </w:rPr>
      </w:pPr>
      <w:r w:rsidRPr="009D5A73">
        <w:rPr>
          <w:rFonts w:ascii="Times New Roman" w:eastAsia="Times New Roman" w:hAnsi="Times New Roman" w:cs="Times New Roman"/>
          <w:sz w:val="24"/>
          <w:szCs w:val="24"/>
          <w:lang w:val="en-US"/>
          <w:rPrChange w:id="1696" w:author="Alberto D'Agostino" w:date="2025-02-03T11:40:00Z">
            <w:rPr>
              <w:rFonts w:ascii="Times New Roman" w:eastAsia="Times New Roman" w:hAnsi="Times New Roman" w:cs="Times New Roman"/>
              <w:sz w:val="24"/>
              <w:szCs w:val="24"/>
            </w:rPr>
          </w:rPrChange>
        </w:rPr>
        <w:t xml:space="preserve">Maestri, L. (2017). </w:t>
      </w:r>
      <w:r w:rsidRPr="009D5A73">
        <w:rPr>
          <w:rFonts w:ascii="Times New Roman" w:eastAsia="Times New Roman" w:hAnsi="Times New Roman" w:cs="Times New Roman"/>
          <w:i/>
          <w:sz w:val="24"/>
          <w:szCs w:val="24"/>
          <w:lang w:val="en-US"/>
          <w:rPrChange w:id="1697" w:author="Alberto D'Agostino" w:date="2025-02-03T11:40:00Z">
            <w:rPr>
              <w:rFonts w:ascii="Times New Roman" w:eastAsia="Times New Roman" w:hAnsi="Times New Roman" w:cs="Times New Roman"/>
              <w:i/>
              <w:sz w:val="24"/>
              <w:szCs w:val="24"/>
            </w:rPr>
          </w:rPrChange>
        </w:rPr>
        <w:t>Visualization of computer-generated 3D cities using GIS data</w:t>
      </w:r>
      <w:r w:rsidRPr="009D5A73">
        <w:rPr>
          <w:rFonts w:ascii="Times New Roman" w:eastAsia="Times New Roman" w:hAnsi="Times New Roman" w:cs="Times New Roman"/>
          <w:sz w:val="24"/>
          <w:szCs w:val="24"/>
          <w:lang w:val="en-US"/>
          <w:rPrChange w:id="1698" w:author="Alberto D'Agostino" w:date="2025-02-03T11:40:00Z">
            <w:rPr>
              <w:rFonts w:ascii="Times New Roman" w:eastAsia="Times New Roman" w:hAnsi="Times New Roman" w:cs="Times New Roman"/>
              <w:sz w:val="24"/>
              <w:szCs w:val="24"/>
            </w:rPr>
          </w:rPrChange>
        </w:rPr>
        <w:t xml:space="preserve"> [Application/pdf]. 66 pages.</w:t>
      </w:r>
      <w:r w:rsidR="0067076A" w:rsidRPr="009D5A73">
        <w:rPr>
          <w:lang w:val="en-US"/>
          <w:rPrChange w:id="1699" w:author="Alberto D'Agostino" w:date="2025-02-03T11:40:00Z">
            <w:rPr/>
          </w:rPrChange>
        </w:rPr>
        <w:fldChar w:fldCharType="begin"/>
      </w:r>
      <w:r w:rsidR="0067076A" w:rsidRPr="009D5A73">
        <w:rPr>
          <w:lang w:val="en-US"/>
          <w:rPrChange w:id="1700" w:author="Alberto D'Agostino" w:date="2025-02-03T11:40:00Z">
            <w:rPr/>
          </w:rPrChange>
        </w:rPr>
        <w:instrText xml:space="preserve"> HYPERLINK "https://doi.org/10.34726/HSS.2017.29835" \h </w:instrText>
      </w:r>
      <w:r w:rsidR="0067076A" w:rsidRPr="004720E1">
        <w:rPr>
          <w:lang w:val="en-US"/>
        </w:rPr>
      </w:r>
      <w:r w:rsidR="0067076A" w:rsidRPr="009D5A73">
        <w:rPr>
          <w:lang w:val="en-US"/>
          <w:rPrChange w:id="1701"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702"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703"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704" w:author="Alberto D'Agostino" w:date="2025-02-03T11:40:00Z">
            <w:rPr/>
          </w:rPrChange>
        </w:rPr>
        <w:fldChar w:fldCharType="begin"/>
      </w:r>
      <w:r w:rsidR="0067076A" w:rsidRPr="009D5A73">
        <w:rPr>
          <w:lang w:val="en-US"/>
          <w:rPrChange w:id="1705" w:author="Alberto D'Agostino" w:date="2025-02-03T11:40:00Z">
            <w:rPr/>
          </w:rPrChange>
        </w:rPr>
        <w:instrText xml:space="preserve"> HYPERLINK "https://doi.org/10.34726/HSS.2017.29835" \h </w:instrText>
      </w:r>
      <w:r w:rsidR="0067076A" w:rsidRPr="004720E1">
        <w:rPr>
          <w:lang w:val="en-US"/>
        </w:rPr>
      </w:r>
      <w:r w:rsidR="0067076A" w:rsidRPr="009D5A73">
        <w:rPr>
          <w:lang w:val="en-US"/>
          <w:rPrChange w:id="1706"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707" w:author="Alberto D'Agostino" w:date="2025-02-03T11:40:00Z">
            <w:rPr>
              <w:rFonts w:ascii="Times New Roman" w:eastAsia="Times New Roman" w:hAnsi="Times New Roman" w:cs="Times New Roman"/>
              <w:color w:val="1155CC"/>
              <w:sz w:val="24"/>
              <w:szCs w:val="24"/>
              <w:u w:val="single"/>
            </w:rPr>
          </w:rPrChange>
        </w:rPr>
        <w:t>https://doi.org/10.34726/HSS.2017.29835</w:t>
      </w:r>
      <w:r w:rsidR="0067076A" w:rsidRPr="009D5A73">
        <w:rPr>
          <w:rFonts w:ascii="Times New Roman" w:eastAsia="Times New Roman" w:hAnsi="Times New Roman" w:cs="Times New Roman"/>
          <w:color w:val="1155CC"/>
          <w:sz w:val="24"/>
          <w:szCs w:val="24"/>
          <w:u w:val="single"/>
          <w:lang w:val="en-US"/>
          <w:rPrChange w:id="1708" w:author="Alberto D'Agostino" w:date="2025-02-03T11:40:00Z">
            <w:rPr>
              <w:rFonts w:ascii="Times New Roman" w:eastAsia="Times New Roman" w:hAnsi="Times New Roman" w:cs="Times New Roman"/>
              <w:color w:val="1155CC"/>
              <w:sz w:val="24"/>
              <w:szCs w:val="24"/>
              <w:u w:val="single"/>
            </w:rPr>
          </w:rPrChange>
        </w:rPr>
        <w:fldChar w:fldCharType="end"/>
      </w:r>
    </w:p>
    <w:p w14:paraId="448DBB63" w14:textId="64D483E3" w:rsidR="00064F2B" w:rsidRPr="009D5A73" w:rsidRDefault="00064F2B" w:rsidP="00064F2B">
      <w:pPr>
        <w:spacing w:line="480" w:lineRule="auto"/>
        <w:ind w:left="709" w:hanging="709"/>
        <w:jc w:val="both"/>
        <w:rPr>
          <w:rFonts w:ascii="Times New Roman" w:eastAsia="Times New Roman" w:hAnsi="Times New Roman" w:cs="Times New Roman"/>
          <w:sz w:val="24"/>
          <w:szCs w:val="24"/>
          <w:lang w:val="en-US"/>
          <w:rPrChange w:id="1709" w:author="Alberto D'Agostino" w:date="2025-02-03T11:40:00Z">
            <w:rPr>
              <w:rFonts w:ascii="Times New Roman" w:eastAsia="Times New Roman" w:hAnsi="Times New Roman" w:cs="Times New Roman"/>
              <w:sz w:val="24"/>
              <w:szCs w:val="24"/>
            </w:rPr>
          </w:rPrChange>
        </w:rPr>
      </w:pPr>
      <w:ins w:id="1710" w:author="Gianfranco Di Pietro" w:date="2025-02-05T09:18:00Z" w16du:dateUtc="2025-02-05T08:18:00Z">
        <w:r w:rsidRPr="00064F2B">
          <w:rPr>
            <w:rFonts w:ascii="Times New Roman" w:eastAsia="Times New Roman" w:hAnsi="Times New Roman" w:cs="Times New Roman"/>
            <w:sz w:val="24"/>
            <w:szCs w:val="24"/>
            <w:lang w:val="en-US"/>
          </w:rPr>
          <w:t>Mamtani</w:t>
        </w:r>
      </w:ins>
      <w:ins w:id="1711" w:author="Gianfranco Di Pietro" w:date="2025-02-05T09:19:00Z" w16du:dateUtc="2025-02-05T08:19:00Z">
        <w:r>
          <w:rPr>
            <w:rFonts w:ascii="Times New Roman" w:eastAsia="Times New Roman" w:hAnsi="Times New Roman" w:cs="Times New Roman"/>
            <w:sz w:val="24"/>
            <w:szCs w:val="24"/>
            <w:lang w:val="en-US"/>
          </w:rPr>
          <w:t>, M.A.</w:t>
        </w:r>
      </w:ins>
      <w:ins w:id="1712" w:author="Gianfranco Di Pietro" w:date="2025-02-05T09:18:00Z" w16du:dateUtc="2025-02-05T08:18:00Z">
        <w:r w:rsidRPr="00064F2B">
          <w:rPr>
            <w:rFonts w:ascii="Times New Roman" w:eastAsia="Times New Roman" w:hAnsi="Times New Roman" w:cs="Times New Roman"/>
            <w:sz w:val="24"/>
            <w:szCs w:val="24"/>
            <w:lang w:val="en-US"/>
          </w:rPr>
          <w:t xml:space="preserve"> </w:t>
        </w:r>
      </w:ins>
      <w:ins w:id="1713" w:author="Gianfranco Di Pietro" w:date="2025-02-05T09:19:00Z" w16du:dateUtc="2025-02-05T08:19:00Z">
        <w:r>
          <w:rPr>
            <w:rFonts w:ascii="Times New Roman" w:eastAsia="Times New Roman" w:hAnsi="Times New Roman" w:cs="Times New Roman"/>
            <w:sz w:val="24"/>
            <w:szCs w:val="24"/>
            <w:lang w:val="en-US"/>
          </w:rPr>
          <w:t>(</w:t>
        </w:r>
      </w:ins>
      <w:ins w:id="1714" w:author="Gianfranco Di Pietro" w:date="2025-02-05T09:18:00Z" w16du:dateUtc="2025-02-05T08:18:00Z">
        <w:r w:rsidRPr="00064F2B">
          <w:rPr>
            <w:rFonts w:ascii="Times New Roman" w:eastAsia="Times New Roman" w:hAnsi="Times New Roman" w:cs="Times New Roman"/>
            <w:sz w:val="24"/>
            <w:szCs w:val="24"/>
            <w:lang w:val="en-US"/>
          </w:rPr>
          <w:t>2025</w:t>
        </w:r>
      </w:ins>
      <w:ins w:id="1715" w:author="Gianfranco Di Pietro" w:date="2025-02-05T09:19:00Z" w16du:dateUtc="2025-02-05T08:19:00Z">
        <w:r>
          <w:rPr>
            <w:rFonts w:ascii="Times New Roman" w:eastAsia="Times New Roman" w:hAnsi="Times New Roman" w:cs="Times New Roman"/>
            <w:sz w:val="24"/>
            <w:szCs w:val="24"/>
            <w:lang w:val="en-US"/>
          </w:rPr>
          <w:t>)</w:t>
        </w:r>
      </w:ins>
      <w:ins w:id="1716" w:author="Gianfranco Di Pietro" w:date="2025-02-05T09:20:00Z" w16du:dateUtc="2025-02-05T08:20:00Z">
        <w:r w:rsidR="00635A50">
          <w:rPr>
            <w:rFonts w:ascii="Times New Roman" w:eastAsia="Times New Roman" w:hAnsi="Times New Roman" w:cs="Times New Roman"/>
            <w:sz w:val="24"/>
            <w:szCs w:val="24"/>
            <w:lang w:val="en-US"/>
          </w:rPr>
          <w:t xml:space="preserve">. </w:t>
        </w:r>
      </w:ins>
      <w:ins w:id="1717" w:author="Gianfranco Di Pietro" w:date="2025-02-05T09:18:00Z" w16du:dateUtc="2025-02-05T08:18:00Z">
        <w:r w:rsidRPr="00064F2B">
          <w:rPr>
            <w:rFonts w:ascii="Times New Roman" w:eastAsia="Times New Roman" w:hAnsi="Times New Roman" w:cs="Times New Roman"/>
            <w:sz w:val="24"/>
            <w:szCs w:val="24"/>
            <w:lang w:val="en-US"/>
          </w:rPr>
          <w:t>The Future of Structural Geology in the 21st Century – Moving from Mesoscale to Nanoscale Observations in Tectonically Deformed Rocks</w:t>
        </w:r>
      </w:ins>
      <w:ins w:id="1718" w:author="Gianfranco Di Pietro" w:date="2025-02-05T09:20:00Z" w16du:dateUtc="2025-02-05T08:20:00Z">
        <w:r>
          <w:rPr>
            <w:rFonts w:ascii="Times New Roman" w:eastAsia="Times New Roman" w:hAnsi="Times New Roman" w:cs="Times New Roman"/>
            <w:sz w:val="24"/>
            <w:szCs w:val="24"/>
            <w:lang w:val="en-US"/>
          </w:rPr>
          <w:t xml:space="preserve">. </w:t>
        </w:r>
      </w:ins>
      <w:ins w:id="1719" w:author="Gianfranco Di Pietro" w:date="2025-02-05T09:18:00Z" w16du:dateUtc="2025-02-05T08:18:00Z">
        <w:r w:rsidRPr="00064F2B">
          <w:rPr>
            <w:rFonts w:ascii="Times New Roman" w:eastAsia="Times New Roman" w:hAnsi="Times New Roman" w:cs="Times New Roman"/>
            <w:i/>
            <w:iCs/>
            <w:sz w:val="24"/>
            <w:szCs w:val="24"/>
            <w:lang w:val="en-US"/>
            <w:rPrChange w:id="1720" w:author="Gianfranco Di Pietro" w:date="2025-02-05T09:20:00Z" w16du:dateUtc="2025-02-05T08:20:00Z">
              <w:rPr>
                <w:rFonts w:ascii="Times New Roman" w:eastAsia="Times New Roman" w:hAnsi="Times New Roman" w:cs="Times New Roman"/>
                <w:sz w:val="24"/>
                <w:szCs w:val="24"/>
                <w:lang w:val="en-US"/>
              </w:rPr>
            </w:rPrChange>
          </w:rPr>
          <w:t>Journal of the Geological Society of India 101(1):</w:t>
        </w:r>
      </w:ins>
      <w:ins w:id="1721" w:author="Gianfranco Di Pietro" w:date="2025-02-05T09:20:00Z" w16du:dateUtc="2025-02-05T08:20:00Z">
        <w:r>
          <w:rPr>
            <w:rFonts w:ascii="Times New Roman" w:eastAsia="Times New Roman" w:hAnsi="Times New Roman" w:cs="Times New Roman"/>
            <w:i/>
            <w:iCs/>
            <w:sz w:val="24"/>
            <w:szCs w:val="24"/>
            <w:lang w:val="en-US"/>
          </w:rPr>
          <w:t xml:space="preserve"> </w:t>
        </w:r>
        <w:r w:rsidRPr="00064F2B">
          <w:rPr>
            <w:rFonts w:ascii="Times New Roman" w:eastAsia="Times New Roman" w:hAnsi="Times New Roman" w:cs="Times New Roman"/>
            <w:i/>
            <w:iCs/>
            <w:sz w:val="24"/>
            <w:szCs w:val="24"/>
            <w:lang w:val="en-US"/>
            <w:rPrChange w:id="1722" w:author="Gianfranco Di Pietro" w:date="2025-02-05T09:20:00Z" w16du:dateUtc="2025-02-05T08:20:00Z">
              <w:rPr>
                <w:rFonts w:ascii="Times New Roman" w:eastAsia="Times New Roman" w:hAnsi="Times New Roman" w:cs="Times New Roman"/>
                <w:sz w:val="24"/>
                <w:szCs w:val="24"/>
                <w:lang w:val="en-US"/>
              </w:rPr>
            </w:rPrChange>
          </w:rPr>
          <w:t>p.</w:t>
        </w:r>
      </w:ins>
      <w:ins w:id="1723" w:author="Gianfranco Di Pietro" w:date="2025-02-05T09:18:00Z" w16du:dateUtc="2025-02-05T08:18:00Z">
        <w:r w:rsidRPr="00064F2B">
          <w:rPr>
            <w:rFonts w:ascii="Times New Roman" w:eastAsia="Times New Roman" w:hAnsi="Times New Roman" w:cs="Times New Roman"/>
            <w:i/>
            <w:iCs/>
            <w:sz w:val="24"/>
            <w:szCs w:val="24"/>
            <w:lang w:val="en-US"/>
            <w:rPrChange w:id="1724" w:author="Gianfranco Di Pietro" w:date="2025-02-05T09:20:00Z" w16du:dateUtc="2025-02-05T08:20:00Z">
              <w:rPr>
                <w:rFonts w:ascii="Times New Roman" w:eastAsia="Times New Roman" w:hAnsi="Times New Roman" w:cs="Times New Roman"/>
                <w:sz w:val="24"/>
                <w:szCs w:val="24"/>
                <w:lang w:val="en-US"/>
              </w:rPr>
            </w:rPrChange>
          </w:rPr>
          <w:t>10-23</w:t>
        </w:r>
        <w:r>
          <w:rPr>
            <w:rFonts w:ascii="Times New Roman" w:eastAsia="Times New Roman" w:hAnsi="Times New Roman" w:cs="Times New Roman"/>
            <w:sz w:val="24"/>
            <w:szCs w:val="24"/>
            <w:lang w:val="en-US"/>
          </w:rPr>
          <w:t xml:space="preserve">. </w:t>
        </w:r>
      </w:ins>
      <w:ins w:id="1725" w:author="Gianfranco Di Pietro" w:date="2025-02-05T09:19:00Z" w16du:dateUtc="2025-02-05T08:19:00Z">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064F2B">
          <w:rPr>
            <w:rFonts w:ascii="Times New Roman" w:eastAsia="Times New Roman" w:hAnsi="Times New Roman" w:cs="Times New Roman"/>
            <w:sz w:val="24"/>
            <w:szCs w:val="24"/>
            <w:lang w:val="en-US"/>
          </w:rPr>
          <w:instrText>https://doi.org/10.17491/jgsi/2025/174056</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D95987">
          <w:rPr>
            <w:rStyle w:val="Collegamentoipertestuale"/>
            <w:rFonts w:ascii="Times New Roman" w:eastAsia="Times New Roman" w:hAnsi="Times New Roman" w:cs="Times New Roman"/>
            <w:sz w:val="24"/>
            <w:szCs w:val="24"/>
            <w:lang w:val="en-US"/>
          </w:rPr>
          <w:t>https://doi.org/10.17491/jgsi/2025/174056</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000001C1"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726"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727" w:author="Alberto D'Agostino" w:date="2025-02-03T11:40:00Z">
            <w:rPr>
              <w:rFonts w:ascii="Times New Roman" w:eastAsia="Times New Roman" w:hAnsi="Times New Roman" w:cs="Times New Roman"/>
              <w:sz w:val="24"/>
              <w:szCs w:val="24"/>
            </w:rPr>
          </w:rPrChange>
        </w:rPr>
        <w:t xml:space="preserve">Markieta, M., &amp; Rinner, C. (2014). Using Distributed Map Overlay and Layer Opacity for Visual Multi-Criteria Analysis. </w:t>
      </w:r>
      <w:r w:rsidRPr="009D5A73">
        <w:rPr>
          <w:rFonts w:ascii="Times New Roman" w:eastAsia="Times New Roman" w:hAnsi="Times New Roman" w:cs="Times New Roman"/>
          <w:i/>
          <w:sz w:val="24"/>
          <w:szCs w:val="24"/>
          <w:lang w:val="en-US"/>
          <w:rPrChange w:id="1728" w:author="Alberto D'Agostino" w:date="2025-02-03T11:40:00Z">
            <w:rPr>
              <w:rFonts w:ascii="Times New Roman" w:eastAsia="Times New Roman" w:hAnsi="Times New Roman" w:cs="Times New Roman"/>
              <w:i/>
              <w:sz w:val="24"/>
              <w:szCs w:val="24"/>
            </w:rPr>
          </w:rPrChange>
        </w:rPr>
        <w:t>GEOMATICA</w:t>
      </w:r>
      <w:r w:rsidRPr="009D5A73">
        <w:rPr>
          <w:rFonts w:ascii="Times New Roman" w:eastAsia="Times New Roman" w:hAnsi="Times New Roman" w:cs="Times New Roman"/>
          <w:sz w:val="24"/>
          <w:szCs w:val="24"/>
          <w:lang w:val="en-US"/>
          <w:rPrChange w:id="172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730" w:author="Alberto D'Agostino" w:date="2025-02-03T11:40:00Z">
            <w:rPr>
              <w:rFonts w:ascii="Times New Roman" w:eastAsia="Times New Roman" w:hAnsi="Times New Roman" w:cs="Times New Roman"/>
              <w:i/>
              <w:sz w:val="24"/>
              <w:szCs w:val="24"/>
            </w:rPr>
          </w:rPrChange>
        </w:rPr>
        <w:t>68</w:t>
      </w:r>
      <w:r w:rsidRPr="009D5A73">
        <w:rPr>
          <w:rFonts w:ascii="Times New Roman" w:eastAsia="Times New Roman" w:hAnsi="Times New Roman" w:cs="Times New Roman"/>
          <w:sz w:val="24"/>
          <w:szCs w:val="24"/>
          <w:lang w:val="en-US"/>
          <w:rPrChange w:id="1731" w:author="Alberto D'Agostino" w:date="2025-02-03T11:40:00Z">
            <w:rPr>
              <w:rFonts w:ascii="Times New Roman" w:eastAsia="Times New Roman" w:hAnsi="Times New Roman" w:cs="Times New Roman"/>
              <w:sz w:val="24"/>
              <w:szCs w:val="24"/>
            </w:rPr>
          </w:rPrChange>
        </w:rPr>
        <w:t>(2), 95–105.</w:t>
      </w:r>
      <w:r w:rsidR="0067076A" w:rsidRPr="009D5A73">
        <w:rPr>
          <w:lang w:val="en-US"/>
          <w:rPrChange w:id="1732" w:author="Alberto D'Agostino" w:date="2025-02-03T11:40:00Z">
            <w:rPr/>
          </w:rPrChange>
        </w:rPr>
        <w:fldChar w:fldCharType="begin"/>
      </w:r>
      <w:r w:rsidR="0067076A" w:rsidRPr="009D5A73">
        <w:rPr>
          <w:lang w:val="en-US"/>
          <w:rPrChange w:id="1733" w:author="Alberto D'Agostino" w:date="2025-02-03T11:40:00Z">
            <w:rPr/>
          </w:rPrChange>
        </w:rPr>
        <w:instrText xml:space="preserve"> HYPERLINK "https://doi.org/10.5623/cig2014-202" \h </w:instrText>
      </w:r>
      <w:r w:rsidR="0067076A" w:rsidRPr="004720E1">
        <w:rPr>
          <w:lang w:val="en-US"/>
        </w:rPr>
      </w:r>
      <w:r w:rsidR="0067076A" w:rsidRPr="009D5A73">
        <w:rPr>
          <w:lang w:val="en-US"/>
          <w:rPrChange w:id="1734"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735"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736"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737" w:author="Alberto D'Agostino" w:date="2025-02-03T11:40:00Z">
            <w:rPr/>
          </w:rPrChange>
        </w:rPr>
        <w:fldChar w:fldCharType="begin"/>
      </w:r>
      <w:r w:rsidR="0067076A" w:rsidRPr="009D5A73">
        <w:rPr>
          <w:lang w:val="en-US"/>
          <w:rPrChange w:id="1738" w:author="Alberto D'Agostino" w:date="2025-02-03T11:40:00Z">
            <w:rPr/>
          </w:rPrChange>
        </w:rPr>
        <w:instrText xml:space="preserve"> HYPERLINK "https://doi.org/10.5623/cig2014-202" \h </w:instrText>
      </w:r>
      <w:r w:rsidR="0067076A" w:rsidRPr="004720E1">
        <w:rPr>
          <w:lang w:val="en-US"/>
        </w:rPr>
      </w:r>
      <w:r w:rsidR="0067076A" w:rsidRPr="009D5A73">
        <w:rPr>
          <w:lang w:val="en-US"/>
          <w:rPrChange w:id="1739"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740" w:author="Alberto D'Agostino" w:date="2025-02-03T11:40:00Z">
            <w:rPr>
              <w:rFonts w:ascii="Times New Roman" w:eastAsia="Times New Roman" w:hAnsi="Times New Roman" w:cs="Times New Roman"/>
              <w:color w:val="1155CC"/>
              <w:sz w:val="24"/>
              <w:szCs w:val="24"/>
              <w:u w:val="single"/>
            </w:rPr>
          </w:rPrChange>
        </w:rPr>
        <w:t>https://doi.org/10.5623/cig2014-202</w:t>
      </w:r>
      <w:r w:rsidR="0067076A" w:rsidRPr="009D5A73">
        <w:rPr>
          <w:rFonts w:ascii="Times New Roman" w:eastAsia="Times New Roman" w:hAnsi="Times New Roman" w:cs="Times New Roman"/>
          <w:color w:val="1155CC"/>
          <w:sz w:val="24"/>
          <w:szCs w:val="24"/>
          <w:u w:val="single"/>
          <w:lang w:val="en-US"/>
          <w:rPrChange w:id="1741" w:author="Alberto D'Agostino" w:date="2025-02-03T11:40:00Z">
            <w:rPr>
              <w:rFonts w:ascii="Times New Roman" w:eastAsia="Times New Roman" w:hAnsi="Times New Roman" w:cs="Times New Roman"/>
              <w:color w:val="1155CC"/>
              <w:sz w:val="24"/>
              <w:szCs w:val="24"/>
              <w:u w:val="single"/>
            </w:rPr>
          </w:rPrChange>
        </w:rPr>
        <w:fldChar w:fldCharType="end"/>
      </w:r>
    </w:p>
    <w:p w14:paraId="000001C2" w14:textId="2B3C1645"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742"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color w:val="000000"/>
          <w:sz w:val="24"/>
          <w:szCs w:val="24"/>
          <w:lang w:val="en-US"/>
          <w:rPrChange w:id="1743" w:author="Alberto D'Agostino" w:date="2025-02-03T11:40:00Z">
            <w:rPr>
              <w:rFonts w:ascii="Times New Roman" w:eastAsia="Times New Roman" w:hAnsi="Times New Roman" w:cs="Times New Roman"/>
              <w:color w:val="000000"/>
              <w:sz w:val="24"/>
              <w:szCs w:val="24"/>
            </w:rPr>
          </w:rPrChange>
        </w:rPr>
        <w:t xml:space="preserve">Mason, P. </w:t>
      </w:r>
      <w:ins w:id="1744" w:author="Gianfranco Di Pietro" w:date="2025-02-05T09:20:00Z" w16du:dateUtc="2025-02-05T08:20:00Z">
        <w:r w:rsidR="00635A50">
          <w:rPr>
            <w:rFonts w:ascii="Times New Roman" w:eastAsia="Times New Roman" w:hAnsi="Times New Roman" w:cs="Times New Roman"/>
            <w:color w:val="000000"/>
            <w:sz w:val="24"/>
            <w:szCs w:val="24"/>
            <w:lang w:val="en-US"/>
          </w:rPr>
          <w:t>(</w:t>
        </w:r>
      </w:ins>
      <w:del w:id="1745" w:author="Gianfranco Di Pietro" w:date="2025-02-05T09:19:00Z" w16du:dateUtc="2025-02-05T08:19:00Z">
        <w:r w:rsidRPr="009D5A73" w:rsidDel="00064F2B">
          <w:rPr>
            <w:rFonts w:ascii="Times New Roman" w:eastAsia="Times New Roman" w:hAnsi="Times New Roman" w:cs="Times New Roman"/>
            <w:color w:val="000000"/>
            <w:sz w:val="24"/>
            <w:szCs w:val="24"/>
            <w:lang w:val="en-US"/>
            <w:rPrChange w:id="1746" w:author="Alberto D'Agostino" w:date="2025-02-03T11:40:00Z">
              <w:rPr>
                <w:rFonts w:ascii="Times New Roman" w:eastAsia="Times New Roman" w:hAnsi="Times New Roman" w:cs="Times New Roman"/>
                <w:color w:val="000000"/>
                <w:sz w:val="24"/>
                <w:szCs w:val="24"/>
              </w:rPr>
            </w:rPrChange>
          </w:rPr>
          <w:delText>(</w:delText>
        </w:r>
      </w:del>
      <w:r w:rsidRPr="009D5A73">
        <w:rPr>
          <w:rFonts w:ascii="Times New Roman" w:eastAsia="Times New Roman" w:hAnsi="Times New Roman" w:cs="Times New Roman"/>
          <w:color w:val="000000"/>
          <w:sz w:val="24"/>
          <w:szCs w:val="24"/>
          <w:lang w:val="en-US"/>
          <w:rPrChange w:id="1747" w:author="Alberto D'Agostino" w:date="2025-02-03T11:40:00Z">
            <w:rPr>
              <w:rFonts w:ascii="Times New Roman" w:eastAsia="Times New Roman" w:hAnsi="Times New Roman" w:cs="Times New Roman"/>
              <w:color w:val="000000"/>
              <w:sz w:val="24"/>
              <w:szCs w:val="24"/>
            </w:rPr>
          </w:rPrChange>
        </w:rPr>
        <w:t xml:space="preserve">2020). JavaScript Libraries. In: SAS Stored Processes. Apress, Berkeley, CA. </w:t>
      </w:r>
      <w:del w:id="1748" w:author="Alberto D'Agostino" w:date="2025-02-03T11:37:00Z">
        <w:r w:rsidRPr="009D5A73" w:rsidDel="009D5A73">
          <w:rPr>
            <w:rFonts w:ascii="Times New Roman" w:eastAsia="Times New Roman" w:hAnsi="Times New Roman" w:cs="Times New Roman"/>
            <w:color w:val="000000"/>
            <w:sz w:val="24"/>
            <w:szCs w:val="24"/>
            <w:lang w:val="en-US"/>
            <w:rPrChange w:id="1749" w:author="Alberto D'Agostino" w:date="2025-02-03T11:40:00Z">
              <w:rPr>
                <w:rFonts w:ascii="Times New Roman" w:eastAsia="Times New Roman" w:hAnsi="Times New Roman" w:cs="Times New Roman"/>
                <w:color w:val="000000"/>
                <w:sz w:val="24"/>
                <w:szCs w:val="24"/>
              </w:rPr>
            </w:rPrChange>
          </w:rPr>
          <w:delText xml:space="preserve">DOI: </w:delText>
        </w:r>
      </w:del>
      <w:ins w:id="1750" w:author="Gianfranco Di Pietro" w:date="2025-02-05T09:21:00Z" w16du:dateUtc="2025-02-05T08:21:00Z">
        <w:r w:rsidR="00635A50">
          <w:rPr>
            <w:rFonts w:ascii="Times New Roman" w:eastAsia="Times New Roman" w:hAnsi="Times New Roman" w:cs="Times New Roman"/>
            <w:color w:val="000000"/>
            <w:sz w:val="24"/>
            <w:szCs w:val="24"/>
            <w:lang w:val="en-US"/>
          </w:rPr>
          <w:fldChar w:fldCharType="begin"/>
        </w:r>
        <w:r w:rsidR="00635A50">
          <w:rPr>
            <w:rFonts w:ascii="Times New Roman" w:eastAsia="Times New Roman" w:hAnsi="Times New Roman" w:cs="Times New Roman"/>
            <w:color w:val="000000"/>
            <w:sz w:val="24"/>
            <w:szCs w:val="24"/>
            <w:lang w:val="en-US"/>
          </w:rPr>
          <w:instrText>HYPERLINK "</w:instrText>
        </w:r>
        <w:r w:rsidR="00635A50" w:rsidRPr="00635A50">
          <w:rPr>
            <w:rFonts w:ascii="Times New Roman" w:eastAsia="Times New Roman" w:hAnsi="Times New Roman" w:cs="Times New Roman"/>
            <w:color w:val="000000"/>
            <w:sz w:val="24"/>
            <w:szCs w:val="24"/>
            <w:lang w:val="en-US"/>
          </w:rPr>
          <w:instrText>https://doi.org/10.1007/978-1-4842-5925-2_5</w:instrText>
        </w:r>
        <w:r w:rsidR="00635A50">
          <w:rPr>
            <w:rFonts w:ascii="Times New Roman" w:eastAsia="Times New Roman" w:hAnsi="Times New Roman" w:cs="Times New Roman"/>
            <w:color w:val="000000"/>
            <w:sz w:val="24"/>
            <w:szCs w:val="24"/>
            <w:lang w:val="en-US"/>
          </w:rPr>
          <w:instrText>"</w:instrText>
        </w:r>
        <w:r w:rsidR="00635A50">
          <w:rPr>
            <w:rFonts w:ascii="Times New Roman" w:eastAsia="Times New Roman" w:hAnsi="Times New Roman" w:cs="Times New Roman"/>
            <w:color w:val="000000"/>
            <w:sz w:val="24"/>
            <w:szCs w:val="24"/>
            <w:lang w:val="en-US"/>
          </w:rPr>
        </w:r>
        <w:r w:rsidR="00635A50">
          <w:rPr>
            <w:rFonts w:ascii="Times New Roman" w:eastAsia="Times New Roman" w:hAnsi="Times New Roman" w:cs="Times New Roman"/>
            <w:color w:val="000000"/>
            <w:sz w:val="24"/>
            <w:szCs w:val="24"/>
            <w:lang w:val="en-US"/>
          </w:rPr>
          <w:fldChar w:fldCharType="separate"/>
        </w:r>
        <w:r w:rsidR="00635A50" w:rsidRPr="00D95987">
          <w:rPr>
            <w:rStyle w:val="Collegamentoipertestuale"/>
            <w:rFonts w:ascii="Times New Roman" w:eastAsia="Times New Roman" w:hAnsi="Times New Roman" w:cs="Times New Roman"/>
            <w:sz w:val="24"/>
            <w:szCs w:val="24"/>
            <w:lang w:val="en-US"/>
          </w:rPr>
          <w:t>https://doi.org/10.1007/978-1-4842-5925-2_5</w:t>
        </w:r>
        <w:r w:rsidR="00635A50">
          <w:rPr>
            <w:rFonts w:ascii="Times New Roman" w:eastAsia="Times New Roman" w:hAnsi="Times New Roman" w:cs="Times New Roman"/>
            <w:color w:val="000000"/>
            <w:sz w:val="24"/>
            <w:szCs w:val="24"/>
            <w:lang w:val="en-US"/>
          </w:rPr>
          <w:fldChar w:fldCharType="end"/>
        </w:r>
        <w:r w:rsidR="00635A50">
          <w:rPr>
            <w:rFonts w:ascii="Times New Roman" w:eastAsia="Times New Roman" w:hAnsi="Times New Roman" w:cs="Times New Roman"/>
            <w:color w:val="000000"/>
            <w:sz w:val="24"/>
            <w:szCs w:val="24"/>
            <w:lang w:val="en-US"/>
          </w:rPr>
          <w:t xml:space="preserve"> </w:t>
        </w:r>
      </w:ins>
      <w:ins w:id="1751" w:author="Alberto D'Agostino" w:date="2025-02-03T11:37:00Z">
        <w:del w:id="1752" w:author="Gianfranco Di Pietro" w:date="2025-02-05T09:21:00Z" w16du:dateUtc="2025-02-05T08:21:00Z">
          <w:r w:rsidR="009D5A73" w:rsidRPr="009D5A73" w:rsidDel="00635A50">
            <w:rPr>
              <w:rFonts w:ascii="Times New Roman" w:eastAsia="Times New Roman" w:hAnsi="Times New Roman" w:cs="Times New Roman"/>
              <w:color w:val="000000"/>
              <w:sz w:val="24"/>
              <w:szCs w:val="24"/>
              <w:lang w:val="en-US"/>
              <w:rPrChange w:id="1753" w:author="Alberto D'Agostino" w:date="2025-02-03T11:40:00Z">
                <w:rPr>
                  <w:rFonts w:ascii="Times New Roman" w:eastAsia="Times New Roman" w:hAnsi="Times New Roman" w:cs="Times New Roman"/>
                  <w:color w:val="000000"/>
                  <w:sz w:val="24"/>
                  <w:szCs w:val="24"/>
                </w:rPr>
              </w:rPrChange>
            </w:rPr>
            <w:delText>HTTPS://DOI.ORG/</w:delText>
          </w:r>
        </w:del>
      </w:ins>
      <w:del w:id="1754" w:author="Gianfranco Di Pietro" w:date="2025-02-05T09:21:00Z" w16du:dateUtc="2025-02-05T08:21:00Z">
        <w:r w:rsidRPr="009D5A73" w:rsidDel="00635A50">
          <w:rPr>
            <w:rFonts w:ascii="Times New Roman" w:eastAsia="Times New Roman" w:hAnsi="Times New Roman" w:cs="Times New Roman"/>
            <w:color w:val="000000"/>
            <w:sz w:val="24"/>
            <w:szCs w:val="24"/>
            <w:lang w:val="en-US"/>
            <w:rPrChange w:id="1755" w:author="Alberto D'Agostino" w:date="2025-02-03T11:40:00Z">
              <w:rPr>
                <w:rFonts w:ascii="Times New Roman" w:eastAsia="Times New Roman" w:hAnsi="Times New Roman" w:cs="Times New Roman"/>
                <w:color w:val="000000"/>
                <w:sz w:val="24"/>
                <w:szCs w:val="24"/>
              </w:rPr>
            </w:rPrChange>
          </w:rPr>
          <w:delText>10.1007/978-1-4842-5925-2_5</w:delText>
        </w:r>
      </w:del>
    </w:p>
    <w:p w14:paraId="000001C3"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756"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757" w:author="Alberto D'Agostino" w:date="2025-02-03T11:40:00Z">
            <w:rPr>
              <w:rFonts w:ascii="Times New Roman" w:eastAsia="Times New Roman" w:hAnsi="Times New Roman" w:cs="Times New Roman"/>
              <w:sz w:val="24"/>
              <w:szCs w:val="24"/>
            </w:rPr>
          </w:rPrChange>
        </w:rPr>
        <w:t xml:space="preserve">McInerney, D., &amp; Kempeneers, P. (2015). Image Overviews, Tiling and Pyramids. In D. McInerney &amp; P. Kempeneers, </w:t>
      </w:r>
      <w:r w:rsidRPr="009D5A73">
        <w:rPr>
          <w:rFonts w:ascii="Times New Roman" w:eastAsia="Times New Roman" w:hAnsi="Times New Roman" w:cs="Times New Roman"/>
          <w:i/>
          <w:sz w:val="24"/>
          <w:szCs w:val="24"/>
          <w:lang w:val="en-US"/>
          <w:rPrChange w:id="1758" w:author="Alberto D'Agostino" w:date="2025-02-03T11:40:00Z">
            <w:rPr>
              <w:rFonts w:ascii="Times New Roman" w:eastAsia="Times New Roman" w:hAnsi="Times New Roman" w:cs="Times New Roman"/>
              <w:i/>
              <w:sz w:val="24"/>
              <w:szCs w:val="24"/>
            </w:rPr>
          </w:rPrChange>
        </w:rPr>
        <w:t>Open Source Geospatial Tools</w:t>
      </w:r>
      <w:r w:rsidRPr="009D5A73">
        <w:rPr>
          <w:rFonts w:ascii="Times New Roman" w:eastAsia="Times New Roman" w:hAnsi="Times New Roman" w:cs="Times New Roman"/>
          <w:sz w:val="24"/>
          <w:szCs w:val="24"/>
          <w:lang w:val="en-US"/>
          <w:rPrChange w:id="1759" w:author="Alberto D'Agostino" w:date="2025-02-03T11:40:00Z">
            <w:rPr>
              <w:rFonts w:ascii="Times New Roman" w:eastAsia="Times New Roman" w:hAnsi="Times New Roman" w:cs="Times New Roman"/>
              <w:sz w:val="24"/>
              <w:szCs w:val="24"/>
            </w:rPr>
          </w:rPrChange>
        </w:rPr>
        <w:t xml:space="preserve"> (pp. 85–97). Springer International Publishing.</w:t>
      </w:r>
      <w:r w:rsidR="0067076A" w:rsidRPr="009D5A73">
        <w:rPr>
          <w:lang w:val="en-US"/>
          <w:rPrChange w:id="1760" w:author="Alberto D'Agostino" w:date="2025-02-03T11:40:00Z">
            <w:rPr/>
          </w:rPrChange>
        </w:rPr>
        <w:fldChar w:fldCharType="begin"/>
      </w:r>
      <w:r w:rsidR="0067076A" w:rsidRPr="009D5A73">
        <w:rPr>
          <w:lang w:val="en-US"/>
          <w:rPrChange w:id="1761" w:author="Alberto D'Agostino" w:date="2025-02-03T11:40:00Z">
            <w:rPr/>
          </w:rPrChange>
        </w:rPr>
        <w:instrText xml:space="preserve"> HYPERLINK "https://doi.org/10.1007/978-3-319-01824-9_7" \h </w:instrText>
      </w:r>
      <w:r w:rsidR="0067076A" w:rsidRPr="004720E1">
        <w:rPr>
          <w:lang w:val="en-US"/>
        </w:rPr>
      </w:r>
      <w:r w:rsidR="0067076A" w:rsidRPr="009D5A73">
        <w:rPr>
          <w:lang w:val="en-US"/>
          <w:rPrChange w:id="1762"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763"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764"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765" w:author="Alberto D'Agostino" w:date="2025-02-03T11:40:00Z">
            <w:rPr/>
          </w:rPrChange>
        </w:rPr>
        <w:fldChar w:fldCharType="begin"/>
      </w:r>
      <w:r w:rsidR="0067076A" w:rsidRPr="009D5A73">
        <w:rPr>
          <w:lang w:val="en-US"/>
          <w:rPrChange w:id="1766" w:author="Alberto D'Agostino" w:date="2025-02-03T11:40:00Z">
            <w:rPr/>
          </w:rPrChange>
        </w:rPr>
        <w:instrText xml:space="preserve"> HYPERLINK "https://doi.org/10.1007/978-3-319-01824-9_7" \h </w:instrText>
      </w:r>
      <w:r w:rsidR="0067076A" w:rsidRPr="004720E1">
        <w:rPr>
          <w:lang w:val="en-US"/>
        </w:rPr>
      </w:r>
      <w:r w:rsidR="0067076A" w:rsidRPr="009D5A73">
        <w:rPr>
          <w:lang w:val="en-US"/>
          <w:rPrChange w:id="1767"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768" w:author="Alberto D'Agostino" w:date="2025-02-03T11:40:00Z">
            <w:rPr>
              <w:rFonts w:ascii="Times New Roman" w:eastAsia="Times New Roman" w:hAnsi="Times New Roman" w:cs="Times New Roman"/>
              <w:color w:val="1155CC"/>
              <w:sz w:val="24"/>
              <w:szCs w:val="24"/>
              <w:u w:val="single"/>
            </w:rPr>
          </w:rPrChange>
        </w:rPr>
        <w:t>https://doi.org/10.1007/978-3-319-01824-9_7</w:t>
      </w:r>
      <w:r w:rsidR="0067076A" w:rsidRPr="009D5A73">
        <w:rPr>
          <w:rFonts w:ascii="Times New Roman" w:eastAsia="Times New Roman" w:hAnsi="Times New Roman" w:cs="Times New Roman"/>
          <w:color w:val="1155CC"/>
          <w:sz w:val="24"/>
          <w:szCs w:val="24"/>
          <w:u w:val="single"/>
          <w:lang w:val="en-US"/>
          <w:rPrChange w:id="1769" w:author="Alberto D'Agostino" w:date="2025-02-03T11:40:00Z">
            <w:rPr>
              <w:rFonts w:ascii="Times New Roman" w:eastAsia="Times New Roman" w:hAnsi="Times New Roman" w:cs="Times New Roman"/>
              <w:color w:val="1155CC"/>
              <w:sz w:val="24"/>
              <w:szCs w:val="24"/>
              <w:u w:val="single"/>
            </w:rPr>
          </w:rPrChange>
        </w:rPr>
        <w:fldChar w:fldCharType="end"/>
      </w:r>
    </w:p>
    <w:p w14:paraId="000001C4" w14:textId="2A74554D"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770"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771" w:author="Alberto D'Agostino" w:date="2025-02-03T11:40:00Z">
            <w:rPr>
              <w:rFonts w:ascii="Times New Roman" w:eastAsia="Times New Roman" w:hAnsi="Times New Roman" w:cs="Times New Roman"/>
              <w:sz w:val="24"/>
              <w:szCs w:val="24"/>
            </w:rPr>
          </w:rPrChange>
        </w:rPr>
        <w:lastRenderedPageBreak/>
        <w:t>Melsom, J. (2020). Multi-scalar geo-landscape models: Interfacing geological models with landscape surface data. </w:t>
      </w:r>
      <w:r w:rsidRPr="009D5A73">
        <w:rPr>
          <w:rFonts w:ascii="Times New Roman" w:eastAsia="Times New Roman" w:hAnsi="Times New Roman" w:cs="Times New Roman"/>
          <w:i/>
          <w:sz w:val="24"/>
          <w:szCs w:val="24"/>
          <w:lang w:val="en-US"/>
          <w:rPrChange w:id="1772" w:author="Alberto D'Agostino" w:date="2025-02-03T11:40:00Z">
            <w:rPr>
              <w:rFonts w:ascii="Times New Roman" w:eastAsia="Times New Roman" w:hAnsi="Times New Roman" w:cs="Times New Roman"/>
              <w:i/>
              <w:sz w:val="24"/>
              <w:szCs w:val="24"/>
            </w:rPr>
          </w:rPrChange>
        </w:rPr>
        <w:t>Journal of Digital Landscape Architecture</w:t>
      </w:r>
      <w:r w:rsidRPr="009D5A73">
        <w:rPr>
          <w:rFonts w:ascii="Times New Roman" w:eastAsia="Times New Roman" w:hAnsi="Times New Roman" w:cs="Times New Roman"/>
          <w:sz w:val="24"/>
          <w:szCs w:val="24"/>
          <w:lang w:val="en-US"/>
          <w:rPrChange w:id="1773" w:author="Alberto D'Agostino" w:date="2025-02-03T11:40:00Z">
            <w:rPr>
              <w:rFonts w:ascii="Times New Roman" w:eastAsia="Times New Roman" w:hAnsi="Times New Roman" w:cs="Times New Roman"/>
              <w:sz w:val="24"/>
              <w:szCs w:val="24"/>
            </w:rPr>
          </w:rPrChange>
        </w:rPr>
        <w:t xml:space="preserve">. </w:t>
      </w:r>
      <w:del w:id="1774" w:author="Alberto D'Agostino" w:date="2025-02-03T11:37:00Z">
        <w:r w:rsidRPr="009D5A73" w:rsidDel="009D5A73">
          <w:rPr>
            <w:rFonts w:ascii="Times New Roman" w:eastAsia="Times New Roman" w:hAnsi="Times New Roman" w:cs="Times New Roman"/>
            <w:sz w:val="24"/>
            <w:szCs w:val="24"/>
            <w:lang w:val="en-US"/>
            <w:rPrChange w:id="1775" w:author="Alberto D'Agostino" w:date="2025-02-03T11:42:00Z">
              <w:rPr>
                <w:rFonts w:ascii="Times New Roman" w:eastAsia="Times New Roman" w:hAnsi="Times New Roman" w:cs="Times New Roman"/>
                <w:sz w:val="24"/>
                <w:szCs w:val="24"/>
              </w:rPr>
            </w:rPrChange>
          </w:rPr>
          <w:delText xml:space="preserve">DOI: </w:delText>
        </w:r>
      </w:del>
      <w:ins w:id="1776" w:author="Alberto D'Agostino" w:date="2025-02-03T11:42: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777" w:author="Alberto D'Agostino" w:date="2025-02-03T11:37:00Z">
        <w:r w:rsidR="009D5A73" w:rsidRPr="009D5A73">
          <w:rPr>
            <w:rFonts w:ascii="Times New Roman" w:eastAsia="Times New Roman" w:hAnsi="Times New Roman" w:cs="Times New Roman"/>
            <w:sz w:val="24"/>
            <w:szCs w:val="24"/>
            <w:lang w:val="en-US"/>
          </w:rPr>
          <w:instrText>https://doi.org/</w:instrText>
        </w:r>
      </w:ins>
      <w:r w:rsidR="009D5A73" w:rsidRPr="009D5A73">
        <w:rPr>
          <w:rFonts w:ascii="Times New Roman" w:eastAsia="Times New Roman" w:hAnsi="Times New Roman" w:cs="Times New Roman"/>
          <w:sz w:val="24"/>
          <w:szCs w:val="24"/>
          <w:lang w:val="en-US"/>
          <w:rPrChange w:id="1778" w:author="Alberto D'Agostino" w:date="2025-02-03T11:40:00Z">
            <w:rPr>
              <w:rFonts w:ascii="Times New Roman" w:eastAsia="Times New Roman" w:hAnsi="Times New Roman" w:cs="Times New Roman"/>
              <w:sz w:val="24"/>
              <w:szCs w:val="24"/>
            </w:rPr>
          </w:rPrChange>
        </w:rPr>
        <w:instrText>10.14627/537690007</w:instrText>
      </w:r>
      <w:ins w:id="1779" w:author="Alberto D'Agostino" w:date="2025-02-03T11:42: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ins w:id="1780" w:author="Alberto D'Agostino" w:date="2025-02-03T11:37:00Z">
        <w:r w:rsidR="009D5A73" w:rsidRPr="00143D04">
          <w:rPr>
            <w:rStyle w:val="Collegamentoipertestuale"/>
            <w:rPrChange w:id="1781" w:author="Alberto D'Agostino" w:date="2025-02-03T11:42:00Z">
              <w:rPr>
                <w:rFonts w:ascii="Times New Roman" w:eastAsia="Times New Roman" w:hAnsi="Times New Roman" w:cs="Times New Roman"/>
                <w:sz w:val="24"/>
                <w:szCs w:val="24"/>
                <w:lang w:val="en-US"/>
              </w:rPr>
            </w:rPrChange>
          </w:rPr>
          <w:t>https://doi.org/</w:t>
        </w:r>
      </w:ins>
      <w:r w:rsidR="009D5A73" w:rsidRPr="00143D04">
        <w:rPr>
          <w:rStyle w:val="Collegamentoipertestuale"/>
          <w:lang w:val="en-US"/>
          <w:rPrChange w:id="1782" w:author="Alberto D'Agostino" w:date="2025-02-03T11:40:00Z">
            <w:rPr>
              <w:rFonts w:ascii="Times New Roman" w:eastAsia="Times New Roman" w:hAnsi="Times New Roman" w:cs="Times New Roman"/>
              <w:sz w:val="24"/>
              <w:szCs w:val="24"/>
            </w:rPr>
          </w:rPrChange>
        </w:rPr>
        <w:t>10.14627/537690007</w:t>
      </w:r>
      <w:ins w:id="1783" w:author="Alberto D'Agostino" w:date="2025-02-03T11:42:00Z">
        <w:r w:rsidR="009D5A73">
          <w:rPr>
            <w:rFonts w:ascii="Times New Roman" w:eastAsia="Times New Roman" w:hAnsi="Times New Roman" w:cs="Times New Roman"/>
            <w:sz w:val="24"/>
            <w:szCs w:val="24"/>
            <w:lang w:val="en-US"/>
          </w:rPr>
          <w:fldChar w:fldCharType="end"/>
        </w:r>
      </w:ins>
    </w:p>
    <w:p w14:paraId="000001C5" w14:textId="26A9E1E2" w:rsidR="00696B80" w:rsidRDefault="00734CE6">
      <w:pPr>
        <w:spacing w:line="480" w:lineRule="auto"/>
        <w:ind w:left="709" w:hanging="709"/>
        <w:jc w:val="both"/>
        <w:rPr>
          <w:ins w:id="1784" w:author="Gianfranco Di Pietro" w:date="2025-02-05T10:29:00Z" w16du:dateUtc="2025-02-05T09:29:00Z"/>
          <w:rFonts w:ascii="Times New Roman" w:eastAsia="Times New Roman" w:hAnsi="Times New Roman" w:cs="Times New Roman"/>
          <w:sz w:val="24"/>
          <w:szCs w:val="24"/>
          <w:lang w:val="en-US"/>
        </w:rPr>
      </w:pPr>
      <w:r w:rsidRPr="009D5A73">
        <w:rPr>
          <w:rFonts w:ascii="Times New Roman" w:eastAsia="Times New Roman" w:hAnsi="Times New Roman" w:cs="Times New Roman"/>
          <w:sz w:val="24"/>
          <w:szCs w:val="24"/>
          <w:lang w:val="en-US"/>
          <w:rPrChange w:id="1785" w:author="Alberto D'Agostino" w:date="2025-02-03T11:40:00Z">
            <w:rPr>
              <w:rFonts w:ascii="Times New Roman" w:eastAsia="Times New Roman" w:hAnsi="Times New Roman" w:cs="Times New Roman"/>
              <w:sz w:val="24"/>
              <w:szCs w:val="24"/>
            </w:rPr>
          </w:rPrChange>
        </w:rPr>
        <w:t xml:space="preserve">Mete, M. O., &amp; Yomralioglu, T. (2021). Implementation of serverless cloud GIS platform for land valuation. International Journal of Digital Earth, 14(7), 836–850. </w:t>
      </w:r>
      <w:ins w:id="1786" w:author="Alberto D'Agostino" w:date="2025-02-03T11:42: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r w:rsidR="009D5A73" w:rsidRPr="009D5A73">
        <w:rPr>
          <w:rFonts w:ascii="Times New Roman" w:eastAsia="Times New Roman" w:hAnsi="Times New Roman" w:cs="Times New Roman"/>
          <w:sz w:val="24"/>
          <w:szCs w:val="24"/>
          <w:lang w:val="en-US"/>
          <w:rPrChange w:id="1787" w:author="Alberto D'Agostino" w:date="2025-02-03T11:40:00Z">
            <w:rPr>
              <w:rFonts w:ascii="Times New Roman" w:eastAsia="Times New Roman" w:hAnsi="Times New Roman" w:cs="Times New Roman"/>
              <w:sz w:val="24"/>
              <w:szCs w:val="24"/>
            </w:rPr>
          </w:rPrChange>
        </w:rPr>
        <w:instrText>https://doi.org/10.1080/17538947.2021.1889056</w:instrText>
      </w:r>
      <w:ins w:id="1788" w:author="Alberto D'Agostino" w:date="2025-02-03T11:42: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r w:rsidR="009D5A73" w:rsidRPr="00143D04">
        <w:rPr>
          <w:rStyle w:val="Collegamentoipertestuale"/>
          <w:lang w:val="en-US"/>
          <w:rPrChange w:id="1789" w:author="Alberto D'Agostino" w:date="2025-02-03T11:40:00Z">
            <w:rPr>
              <w:rFonts w:ascii="Times New Roman" w:eastAsia="Times New Roman" w:hAnsi="Times New Roman" w:cs="Times New Roman"/>
              <w:sz w:val="24"/>
              <w:szCs w:val="24"/>
            </w:rPr>
          </w:rPrChange>
        </w:rPr>
        <w:t>https://doi.org/10.1080/17538947.2021.1889056</w:t>
      </w:r>
      <w:ins w:id="1790" w:author="Alberto D'Agostino" w:date="2025-02-03T11:42:00Z">
        <w:r w:rsidR="009D5A73">
          <w:rPr>
            <w:rFonts w:ascii="Times New Roman" w:eastAsia="Times New Roman" w:hAnsi="Times New Roman" w:cs="Times New Roman"/>
            <w:sz w:val="24"/>
            <w:szCs w:val="24"/>
            <w:lang w:val="en-US"/>
          </w:rPr>
          <w:fldChar w:fldCharType="end"/>
        </w:r>
      </w:ins>
      <w:r w:rsidRPr="009D5A73">
        <w:rPr>
          <w:rFonts w:ascii="Times New Roman" w:eastAsia="Times New Roman" w:hAnsi="Times New Roman" w:cs="Times New Roman"/>
          <w:sz w:val="24"/>
          <w:szCs w:val="24"/>
          <w:lang w:val="en-US"/>
          <w:rPrChange w:id="1791" w:author="Alberto D'Agostino" w:date="2025-02-03T11:40:00Z">
            <w:rPr>
              <w:rFonts w:ascii="Times New Roman" w:eastAsia="Times New Roman" w:hAnsi="Times New Roman" w:cs="Times New Roman"/>
              <w:sz w:val="24"/>
              <w:szCs w:val="24"/>
            </w:rPr>
          </w:rPrChange>
        </w:rPr>
        <w:t xml:space="preserve"> </w:t>
      </w:r>
    </w:p>
    <w:p w14:paraId="7D93C0C4" w14:textId="6B684A4B" w:rsidR="00F240A6" w:rsidRPr="009D5A73" w:rsidRDefault="00F240A6">
      <w:pPr>
        <w:spacing w:line="480" w:lineRule="auto"/>
        <w:ind w:left="709" w:hanging="709"/>
        <w:jc w:val="both"/>
        <w:rPr>
          <w:rFonts w:ascii="Times New Roman" w:eastAsia="Times New Roman" w:hAnsi="Times New Roman" w:cs="Times New Roman"/>
          <w:sz w:val="24"/>
          <w:szCs w:val="24"/>
          <w:lang w:val="en-US"/>
          <w:rPrChange w:id="1792" w:author="Alberto D'Agostino" w:date="2025-02-03T11:40:00Z">
            <w:rPr>
              <w:rFonts w:ascii="Times New Roman" w:eastAsia="Times New Roman" w:hAnsi="Times New Roman" w:cs="Times New Roman"/>
              <w:sz w:val="24"/>
              <w:szCs w:val="24"/>
            </w:rPr>
          </w:rPrChange>
        </w:rPr>
        <w:pPrChange w:id="1793" w:author="Alberto D'Agostino" w:date="2025-02-03T11:24:00Z">
          <w:pPr>
            <w:spacing w:line="480" w:lineRule="auto"/>
            <w:ind w:left="709"/>
            <w:jc w:val="both"/>
          </w:pPr>
        </w:pPrChange>
      </w:pPr>
      <w:ins w:id="1794" w:author="Gianfranco Di Pietro" w:date="2025-02-05T10:29:00Z" w16du:dateUtc="2025-02-05T09:29:00Z">
        <w:r w:rsidRPr="00F240A6">
          <w:rPr>
            <w:rFonts w:ascii="Times New Roman" w:eastAsia="Times New Roman" w:hAnsi="Times New Roman" w:cs="Times New Roman"/>
            <w:sz w:val="24"/>
            <w:szCs w:val="24"/>
            <w:lang w:val="en-US"/>
          </w:rPr>
          <w:t xml:space="preserve">Miles, V., Esau, I., &amp; Pettersson, L. (2024). Using web GIS to promote stakeholder understanding of scientific results in sustainable urban development: A case study in Bergen, Norway. </w:t>
        </w:r>
        <w:r w:rsidRPr="00F240A6">
          <w:rPr>
            <w:rFonts w:ascii="Times New Roman" w:eastAsia="Times New Roman" w:hAnsi="Times New Roman" w:cs="Times New Roman"/>
            <w:i/>
            <w:iCs/>
            <w:sz w:val="24"/>
            <w:szCs w:val="24"/>
            <w:lang w:val="en-US"/>
            <w:rPrChange w:id="1795" w:author="Gianfranco Di Pietro" w:date="2025-02-05T10:29:00Z" w16du:dateUtc="2025-02-05T09:29:00Z">
              <w:rPr>
                <w:rFonts w:ascii="Times New Roman" w:eastAsia="Times New Roman" w:hAnsi="Times New Roman" w:cs="Times New Roman"/>
                <w:sz w:val="24"/>
                <w:szCs w:val="24"/>
                <w:lang w:val="en-US"/>
              </w:rPr>
            </w:rPrChange>
          </w:rPr>
          <w:t>Sustainable Development, 32(3), 2517–2529</w:t>
        </w:r>
        <w:r w:rsidRPr="00F240A6">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F240A6">
          <w:rPr>
            <w:rFonts w:ascii="Times New Roman" w:eastAsia="Times New Roman" w:hAnsi="Times New Roman" w:cs="Times New Roman"/>
            <w:sz w:val="24"/>
            <w:szCs w:val="24"/>
            <w:lang w:val="en-US"/>
          </w:rPr>
          <w:instrText>https://doi.org/10.1002/sd.2787</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B45A97">
          <w:rPr>
            <w:rStyle w:val="Collegamentoipertestuale"/>
            <w:rFonts w:ascii="Times New Roman" w:eastAsia="Times New Roman" w:hAnsi="Times New Roman" w:cs="Times New Roman"/>
            <w:sz w:val="24"/>
            <w:szCs w:val="24"/>
            <w:lang w:val="en-US"/>
          </w:rPr>
          <w:t>https://doi.org/10.1002/sd.2787</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000001C6"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796" w:author="Alberto D'Agostino" w:date="2025-02-03T11:40:00Z">
            <w:rPr>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1797" w:author="Alberto D'Agostino" w:date="2025-02-03T11:40:00Z">
            <w:rPr>
              <w:rFonts w:ascii="Times New Roman" w:eastAsia="Times New Roman" w:hAnsi="Times New Roman" w:cs="Times New Roman"/>
              <w:sz w:val="24"/>
              <w:szCs w:val="24"/>
            </w:rPr>
          </w:rPrChange>
        </w:rPr>
        <w:t xml:space="preserve">Naik, P. &amp; Naik, G. (2024). Mastering Bootstrap, AJAX, and jQuery for Elevating Web Experiences with Advanced Development Techniques. </w:t>
      </w:r>
      <w:r w:rsidRPr="009D5A73">
        <w:rPr>
          <w:rFonts w:ascii="Times New Roman" w:eastAsia="Times New Roman" w:hAnsi="Times New Roman" w:cs="Times New Roman"/>
          <w:sz w:val="24"/>
          <w:szCs w:val="24"/>
          <w:lang w:val="en-US"/>
          <w:rPrChange w:id="1798" w:author="Alberto D'Agostino" w:date="2025-02-03T11:40:00Z">
            <w:rPr>
              <w:rFonts w:ascii="Times New Roman" w:eastAsia="Times New Roman" w:hAnsi="Times New Roman" w:cs="Times New Roman"/>
              <w:sz w:val="24"/>
              <w:szCs w:val="24"/>
              <w:lang w:val="en-GB"/>
            </w:rPr>
          </w:rPrChange>
        </w:rPr>
        <w:t>ISBN: 978-93-6087-864-1</w:t>
      </w:r>
    </w:p>
    <w:p w14:paraId="51AF5DC6" w14:textId="13D57E8B" w:rsidR="0060160E" w:rsidRPr="009D5A73" w:rsidRDefault="0060160E">
      <w:pPr>
        <w:spacing w:line="480" w:lineRule="auto"/>
        <w:ind w:left="709" w:hanging="709"/>
        <w:jc w:val="both"/>
        <w:rPr>
          <w:ins w:id="1799" w:author="Alberto D'Agostino" w:date="2025-02-03T09:40:00Z"/>
          <w:rFonts w:ascii="Times New Roman" w:eastAsia="Times New Roman" w:hAnsi="Times New Roman" w:cs="Times New Roman"/>
          <w:sz w:val="24"/>
          <w:szCs w:val="24"/>
          <w:lang w:val="en-US"/>
          <w:rPrChange w:id="1800" w:author="Alberto D'Agostino" w:date="2025-02-03T11:40:00Z">
            <w:rPr>
              <w:ins w:id="1801" w:author="Alberto D'Agostino" w:date="2025-02-03T09:40:00Z"/>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1802" w:author="Alberto D'Agostino" w:date="2025-02-03T11:40:00Z">
            <w:rPr>
              <w:rFonts w:ascii="Times New Roman" w:eastAsia="Times New Roman" w:hAnsi="Times New Roman" w:cs="Times New Roman"/>
              <w:sz w:val="24"/>
              <w:szCs w:val="24"/>
              <w:lang w:val="en-GB"/>
            </w:rPr>
          </w:rPrChange>
        </w:rPr>
        <w:t xml:space="preserve">Norman, </w:t>
      </w:r>
      <w:del w:id="1803" w:author="Alberto D'Agostino" w:date="2025-02-03T11:24:00Z">
        <w:r w:rsidRPr="009D5A73" w:rsidDel="004B2208">
          <w:rPr>
            <w:rFonts w:ascii="Times New Roman" w:eastAsia="Times New Roman" w:hAnsi="Times New Roman" w:cs="Times New Roman"/>
            <w:sz w:val="24"/>
            <w:szCs w:val="24"/>
            <w:lang w:val="en-US"/>
            <w:rPrChange w:id="1804" w:author="Alberto D'Agostino" w:date="2025-02-03T11:40:00Z">
              <w:rPr>
                <w:rFonts w:ascii="Times New Roman" w:eastAsia="Times New Roman" w:hAnsi="Times New Roman" w:cs="Times New Roman"/>
                <w:sz w:val="24"/>
                <w:szCs w:val="24"/>
                <w:lang w:val="en-GB"/>
              </w:rPr>
            </w:rPrChange>
          </w:rPr>
          <w:delText>D</w:delText>
        </w:r>
        <w:r w:rsidR="00CE7D23" w:rsidRPr="009D5A73" w:rsidDel="004B2208">
          <w:rPr>
            <w:rFonts w:ascii="Times New Roman" w:eastAsia="Times New Roman" w:hAnsi="Times New Roman" w:cs="Times New Roman"/>
            <w:sz w:val="24"/>
            <w:szCs w:val="24"/>
            <w:lang w:val="en-US"/>
            <w:rPrChange w:id="1805" w:author="Alberto D'Agostino" w:date="2025-02-03T11:40:00Z">
              <w:rPr>
                <w:rFonts w:ascii="Times New Roman" w:eastAsia="Times New Roman" w:hAnsi="Times New Roman" w:cs="Times New Roman"/>
                <w:sz w:val="24"/>
                <w:szCs w:val="24"/>
                <w:lang w:val="en-GB"/>
              </w:rPr>
            </w:rPrChange>
          </w:rPr>
          <w:delText xml:space="preserve">onald </w:delText>
        </w:r>
      </w:del>
      <w:ins w:id="1806" w:author="Alberto D'Agostino" w:date="2025-02-03T11:24:00Z">
        <w:r w:rsidR="004B2208" w:rsidRPr="009D5A73">
          <w:rPr>
            <w:rFonts w:ascii="Times New Roman" w:eastAsia="Times New Roman" w:hAnsi="Times New Roman" w:cs="Times New Roman"/>
            <w:sz w:val="24"/>
            <w:szCs w:val="24"/>
            <w:lang w:val="en-US"/>
            <w:rPrChange w:id="1807" w:author="Alberto D'Agostino" w:date="2025-02-03T11:40:00Z">
              <w:rPr>
                <w:rFonts w:ascii="Times New Roman" w:eastAsia="Times New Roman" w:hAnsi="Times New Roman" w:cs="Times New Roman"/>
                <w:sz w:val="24"/>
                <w:szCs w:val="24"/>
                <w:lang w:val="en-GB"/>
              </w:rPr>
            </w:rPrChange>
          </w:rPr>
          <w:t xml:space="preserve">D. </w:t>
        </w:r>
      </w:ins>
      <w:r w:rsidR="00CE7D23" w:rsidRPr="009D5A73">
        <w:rPr>
          <w:rFonts w:ascii="Times New Roman" w:eastAsia="Times New Roman" w:hAnsi="Times New Roman" w:cs="Times New Roman"/>
          <w:sz w:val="24"/>
          <w:szCs w:val="24"/>
          <w:lang w:val="en-US"/>
          <w:rPrChange w:id="1808" w:author="Alberto D'Agostino" w:date="2025-02-03T11:40:00Z">
            <w:rPr>
              <w:rFonts w:ascii="Times New Roman" w:eastAsia="Times New Roman" w:hAnsi="Times New Roman" w:cs="Times New Roman"/>
              <w:sz w:val="24"/>
              <w:szCs w:val="24"/>
              <w:lang w:val="en-GB"/>
            </w:rPr>
          </w:rPrChange>
        </w:rPr>
        <w:t>A</w:t>
      </w:r>
      <w:r w:rsidRPr="009D5A73">
        <w:rPr>
          <w:rFonts w:ascii="Times New Roman" w:eastAsia="Times New Roman" w:hAnsi="Times New Roman" w:cs="Times New Roman"/>
          <w:sz w:val="24"/>
          <w:szCs w:val="24"/>
          <w:lang w:val="en-US"/>
          <w:rPrChange w:id="1809" w:author="Alberto D'Agostino" w:date="2025-02-03T11:40:00Z">
            <w:rPr>
              <w:rFonts w:ascii="Times New Roman" w:eastAsia="Times New Roman" w:hAnsi="Times New Roman" w:cs="Times New Roman"/>
              <w:sz w:val="24"/>
              <w:szCs w:val="24"/>
              <w:lang w:val="en-GB"/>
            </w:rPr>
          </w:rPrChange>
        </w:rPr>
        <w:t>. (2013) The Design of everyday things, Basic Group,</w:t>
      </w:r>
      <w:r w:rsidR="00CE7D23" w:rsidRPr="009D5A73">
        <w:rPr>
          <w:rFonts w:ascii="Times New Roman" w:eastAsia="Times New Roman" w:hAnsi="Times New Roman" w:cs="Times New Roman"/>
          <w:sz w:val="24"/>
          <w:szCs w:val="24"/>
          <w:lang w:val="en-US"/>
          <w:rPrChange w:id="1810" w:author="Alberto D'Agostino" w:date="2025-02-03T11:40:00Z">
            <w:rPr>
              <w:rFonts w:ascii="Times New Roman" w:eastAsia="Times New Roman" w:hAnsi="Times New Roman" w:cs="Times New Roman"/>
              <w:sz w:val="24"/>
              <w:szCs w:val="24"/>
              <w:lang w:val="en-GB"/>
            </w:rPr>
          </w:rPrChange>
        </w:rPr>
        <w:t xml:space="preserve"> New York, ISBN 978-0-465-00394-5</w:t>
      </w:r>
    </w:p>
    <w:p w14:paraId="6F12A281" w14:textId="3AA14496" w:rsidR="007A0665" w:rsidRPr="009D5A73" w:rsidRDefault="007A0665" w:rsidP="00F11464">
      <w:pPr>
        <w:spacing w:line="480" w:lineRule="auto"/>
        <w:ind w:left="709" w:hanging="709"/>
        <w:jc w:val="both"/>
        <w:rPr>
          <w:rFonts w:ascii="Times New Roman" w:eastAsia="Times New Roman" w:hAnsi="Times New Roman" w:cs="Times New Roman"/>
          <w:sz w:val="24"/>
          <w:szCs w:val="24"/>
          <w:lang w:val="en-US"/>
          <w:rPrChange w:id="1811" w:author="Alberto D'Agostino" w:date="2025-02-03T11:40:00Z">
            <w:rPr>
              <w:rFonts w:ascii="Times New Roman" w:eastAsia="Times New Roman" w:hAnsi="Times New Roman" w:cs="Times New Roman"/>
              <w:sz w:val="24"/>
              <w:szCs w:val="24"/>
              <w:lang w:val="en-GB"/>
            </w:rPr>
          </w:rPrChange>
        </w:rPr>
      </w:pPr>
      <w:ins w:id="1812" w:author="Alberto D'Agostino" w:date="2025-02-03T09:40:00Z">
        <w:r w:rsidRPr="009D5A73">
          <w:rPr>
            <w:rFonts w:ascii="Times New Roman" w:eastAsia="Times New Roman" w:hAnsi="Times New Roman" w:cs="Times New Roman"/>
            <w:sz w:val="24"/>
            <w:szCs w:val="24"/>
            <w:lang w:val="en-US"/>
            <w:rPrChange w:id="1813" w:author="Alberto D'Agostino" w:date="2025-02-03T11:40:00Z">
              <w:rPr>
                <w:rFonts w:ascii="Times New Roman" w:eastAsia="Times New Roman" w:hAnsi="Times New Roman" w:cs="Times New Roman"/>
                <w:sz w:val="24"/>
                <w:szCs w:val="24"/>
              </w:rPr>
            </w:rPrChange>
          </w:rPr>
          <w:t xml:space="preserve">Ortolano, G., Fazio, E., Visalli, R., Alsop, G. I., Pagano, M., &amp; Cirrincione, R. (2020). Quantitative microstructural analysis of mylonites formed during Alpine tectonics in the western Mediterranean realm. Journal of Structural Geology, 131, 103956. </w:t>
        </w:r>
        <w:r w:rsidRPr="009D5A73">
          <w:rPr>
            <w:rFonts w:ascii="Times New Roman" w:eastAsia="Times New Roman" w:hAnsi="Times New Roman" w:cs="Times New Roman"/>
            <w:sz w:val="24"/>
            <w:szCs w:val="24"/>
            <w:lang w:val="en-US"/>
            <w:rPrChange w:id="1814" w:author="Alberto D'Agostino" w:date="2025-02-03T11:40:00Z">
              <w:rPr>
                <w:rFonts w:ascii="Times New Roman" w:eastAsia="Times New Roman" w:hAnsi="Times New Roman" w:cs="Times New Roman"/>
                <w:sz w:val="24"/>
                <w:szCs w:val="24"/>
              </w:rPr>
            </w:rPrChange>
          </w:rPr>
          <w:fldChar w:fldCharType="begin"/>
        </w:r>
        <w:r w:rsidRPr="009D5A73">
          <w:rPr>
            <w:rFonts w:ascii="Times New Roman" w:eastAsia="Times New Roman" w:hAnsi="Times New Roman" w:cs="Times New Roman"/>
            <w:sz w:val="24"/>
            <w:szCs w:val="24"/>
            <w:lang w:val="en-US"/>
            <w:rPrChange w:id="1815" w:author="Alberto D'Agostino" w:date="2025-02-03T11:40:00Z">
              <w:rPr>
                <w:rFonts w:ascii="Times New Roman" w:eastAsia="Times New Roman" w:hAnsi="Times New Roman" w:cs="Times New Roman"/>
                <w:sz w:val="24"/>
                <w:szCs w:val="24"/>
              </w:rPr>
            </w:rPrChange>
          </w:rPr>
          <w:instrText xml:space="preserve"> HYPERLINK "https://doi.org/10.1016/j.jsg.2019.103956" </w:instrText>
        </w:r>
        <w:r w:rsidRPr="004720E1">
          <w:rPr>
            <w:rFonts w:ascii="Times New Roman" w:eastAsia="Times New Roman" w:hAnsi="Times New Roman" w:cs="Times New Roman"/>
            <w:sz w:val="24"/>
            <w:szCs w:val="24"/>
            <w:lang w:val="en-US"/>
          </w:rPr>
        </w:r>
        <w:r w:rsidRPr="009D5A73">
          <w:rPr>
            <w:rFonts w:ascii="Times New Roman" w:eastAsia="Times New Roman" w:hAnsi="Times New Roman" w:cs="Times New Roman"/>
            <w:sz w:val="24"/>
            <w:szCs w:val="24"/>
            <w:lang w:val="en-US"/>
            <w:rPrChange w:id="1816" w:author="Alberto D'Agostino" w:date="2025-02-03T11:40:00Z">
              <w:rPr>
                <w:rFonts w:ascii="Times New Roman" w:eastAsia="Times New Roman" w:hAnsi="Times New Roman" w:cs="Times New Roman"/>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1817" w:author="Alberto D'Agostino" w:date="2025-02-03T11:40:00Z">
              <w:rPr>
                <w:rStyle w:val="Collegamentoipertestuale"/>
                <w:rFonts w:ascii="Times New Roman" w:eastAsia="Times New Roman" w:hAnsi="Times New Roman" w:cs="Times New Roman"/>
                <w:sz w:val="24"/>
                <w:szCs w:val="24"/>
              </w:rPr>
            </w:rPrChange>
          </w:rPr>
          <w:t>https://doi.org/10.1016/j.jsg.2019.103956</w:t>
        </w:r>
        <w:r w:rsidRPr="009D5A73">
          <w:rPr>
            <w:rFonts w:ascii="Times New Roman" w:eastAsia="Times New Roman" w:hAnsi="Times New Roman" w:cs="Times New Roman"/>
            <w:sz w:val="24"/>
            <w:szCs w:val="24"/>
            <w:lang w:val="en-US"/>
            <w:rPrChange w:id="1818" w:author="Alberto D'Agostino" w:date="2025-02-03T11:40:00Z">
              <w:rPr>
                <w:rFonts w:ascii="Times New Roman" w:eastAsia="Times New Roman" w:hAnsi="Times New Roman" w:cs="Times New Roman"/>
                <w:sz w:val="24"/>
                <w:szCs w:val="24"/>
              </w:rPr>
            </w:rPrChange>
          </w:rPr>
          <w:fldChar w:fldCharType="end"/>
        </w:r>
        <w:r w:rsidRPr="009D5A73">
          <w:rPr>
            <w:rFonts w:ascii="Times New Roman" w:eastAsia="Times New Roman" w:hAnsi="Times New Roman" w:cs="Times New Roman"/>
            <w:sz w:val="24"/>
            <w:szCs w:val="24"/>
            <w:lang w:val="en-US"/>
            <w:rPrChange w:id="1819" w:author="Alberto D'Agostino" w:date="2025-02-03T11:40:00Z">
              <w:rPr>
                <w:rFonts w:ascii="Times New Roman" w:eastAsia="Times New Roman" w:hAnsi="Times New Roman" w:cs="Times New Roman"/>
                <w:sz w:val="24"/>
                <w:szCs w:val="24"/>
              </w:rPr>
            </w:rPrChange>
          </w:rPr>
          <w:t xml:space="preserve"> </w:t>
        </w:r>
      </w:ins>
    </w:p>
    <w:p w14:paraId="7C66ADCD" w14:textId="77777777" w:rsidR="004B2208" w:rsidRPr="009D5A73" w:rsidRDefault="004B2208" w:rsidP="004B2208">
      <w:pPr>
        <w:spacing w:line="480" w:lineRule="auto"/>
        <w:ind w:left="709" w:hanging="709"/>
        <w:jc w:val="both"/>
        <w:rPr>
          <w:ins w:id="1820" w:author="Alberto D'Agostino" w:date="2025-02-03T11:25:00Z"/>
          <w:rFonts w:ascii="Times New Roman" w:eastAsia="Times New Roman" w:hAnsi="Times New Roman" w:cs="Times New Roman"/>
          <w:color w:val="000000"/>
          <w:sz w:val="24"/>
          <w:szCs w:val="24"/>
          <w:lang w:val="en-US"/>
          <w:rPrChange w:id="1821" w:author="Alberto D'Agostino" w:date="2025-02-03T11:40:00Z">
            <w:rPr>
              <w:ins w:id="1822" w:author="Alberto D'Agostino" w:date="2025-02-03T11:25:00Z"/>
              <w:rFonts w:ascii="Times New Roman" w:eastAsia="Times New Roman" w:hAnsi="Times New Roman" w:cs="Times New Roman"/>
              <w:color w:val="000000"/>
              <w:sz w:val="24"/>
              <w:szCs w:val="24"/>
              <w:lang w:val="it-IT"/>
            </w:rPr>
          </w:rPrChange>
        </w:rPr>
      </w:pPr>
      <w:ins w:id="1823" w:author="Alberto D'Agostino" w:date="2025-02-03T11:25:00Z">
        <w:r w:rsidRPr="009D5A73">
          <w:rPr>
            <w:rFonts w:ascii="Times New Roman" w:eastAsia="Times New Roman" w:hAnsi="Times New Roman" w:cs="Times New Roman"/>
            <w:color w:val="000000"/>
            <w:sz w:val="24"/>
            <w:szCs w:val="24"/>
            <w:lang w:val="en-US"/>
            <w:rPrChange w:id="1824" w:author="Alberto D'Agostino" w:date="2025-02-03T11:40:00Z">
              <w:rPr>
                <w:rFonts w:ascii="Times New Roman" w:eastAsia="Times New Roman" w:hAnsi="Times New Roman" w:cs="Times New Roman"/>
                <w:color w:val="000000"/>
                <w:sz w:val="24"/>
                <w:szCs w:val="24"/>
                <w:lang w:val="it-IT"/>
              </w:rPr>
            </w:rPrChange>
          </w:rPr>
          <w:t xml:space="preserve">Ortolano, G., Cirrincione, R., Pezzino, A., &amp; Puliatti, G. (2013). Geo-Petro-Structural study of the Palmi shear zone: Kinematic and rheological implications. Rendiconti Online della Società Geologica Italiana, 29, 126-129. </w:t>
        </w:r>
      </w:ins>
    </w:p>
    <w:p w14:paraId="0A267BCD" w14:textId="4FC06561" w:rsidR="004B2208" w:rsidRPr="009D5A73" w:rsidRDefault="004B2208" w:rsidP="004B2208">
      <w:pPr>
        <w:spacing w:line="480" w:lineRule="auto"/>
        <w:ind w:left="709" w:hanging="709"/>
        <w:jc w:val="both"/>
        <w:rPr>
          <w:ins w:id="1825" w:author="Alberto D'Agostino" w:date="2025-02-03T11:25:00Z"/>
          <w:rFonts w:ascii="Times New Roman" w:eastAsia="Times New Roman" w:hAnsi="Times New Roman" w:cs="Times New Roman"/>
          <w:color w:val="000000"/>
          <w:sz w:val="24"/>
          <w:szCs w:val="24"/>
          <w:lang w:val="en-US"/>
          <w:rPrChange w:id="1826" w:author="Alberto D'Agostino" w:date="2025-02-03T11:40:00Z">
            <w:rPr>
              <w:ins w:id="1827" w:author="Alberto D'Agostino" w:date="2025-02-03T11:25:00Z"/>
              <w:rFonts w:ascii="Times New Roman" w:eastAsia="Times New Roman" w:hAnsi="Times New Roman" w:cs="Times New Roman"/>
              <w:color w:val="000000"/>
              <w:sz w:val="24"/>
              <w:szCs w:val="24"/>
              <w:lang w:val="it-IT"/>
            </w:rPr>
          </w:rPrChange>
        </w:rPr>
      </w:pPr>
      <w:ins w:id="1828" w:author="Alberto D'Agostino" w:date="2025-02-03T11:25:00Z">
        <w:r w:rsidRPr="009D5A73">
          <w:rPr>
            <w:rFonts w:ascii="Times New Roman" w:eastAsia="Times New Roman" w:hAnsi="Times New Roman" w:cs="Times New Roman"/>
            <w:color w:val="000000"/>
            <w:sz w:val="24"/>
            <w:szCs w:val="24"/>
            <w:lang w:val="en-US"/>
            <w:rPrChange w:id="1829" w:author="Alberto D'Agostino" w:date="2025-02-03T11:40:00Z">
              <w:rPr>
                <w:rFonts w:ascii="Times New Roman" w:eastAsia="Times New Roman" w:hAnsi="Times New Roman" w:cs="Times New Roman"/>
                <w:color w:val="000000"/>
                <w:sz w:val="24"/>
                <w:szCs w:val="24"/>
                <w:lang w:val="it-IT"/>
              </w:rPr>
            </w:rPrChange>
          </w:rPr>
          <w:t xml:space="preserve">Ortolano, G., Zappalà, L., &amp; Mazzoleni, P. (2014). X-Ray Map Analyser: A new ArcGIS® based tool for the quantitative statistical data handling of X-ray maps (Geo-and material-science applications). Computers &amp; Geosciences, 72, 49-64. </w:t>
        </w:r>
        <w:r w:rsidRPr="009D5A73">
          <w:rPr>
            <w:rFonts w:ascii="Times New Roman" w:eastAsia="Times New Roman" w:hAnsi="Times New Roman" w:cs="Times New Roman"/>
            <w:color w:val="000000"/>
            <w:sz w:val="24"/>
            <w:szCs w:val="24"/>
            <w:lang w:val="en-US"/>
            <w:rPrChange w:id="1830" w:author="Alberto D'Agostino" w:date="2025-02-03T11:40:00Z">
              <w:rPr>
                <w:rFonts w:ascii="Times New Roman" w:eastAsia="Times New Roman" w:hAnsi="Times New Roman" w:cs="Times New Roman"/>
                <w:color w:val="000000"/>
                <w:sz w:val="24"/>
                <w:szCs w:val="24"/>
                <w:lang w:val="en-GB"/>
              </w:rPr>
            </w:rPrChange>
          </w:rPr>
          <w:fldChar w:fldCharType="begin"/>
        </w:r>
        <w:r w:rsidRPr="009D5A73">
          <w:rPr>
            <w:rFonts w:ascii="Times New Roman" w:eastAsia="Times New Roman" w:hAnsi="Times New Roman" w:cs="Times New Roman"/>
            <w:color w:val="000000"/>
            <w:sz w:val="24"/>
            <w:szCs w:val="24"/>
            <w:lang w:val="en-US"/>
            <w:rPrChange w:id="1831" w:author="Alberto D'Agostino" w:date="2025-02-03T11:40:00Z">
              <w:rPr>
                <w:rFonts w:ascii="Times New Roman" w:eastAsia="Times New Roman" w:hAnsi="Times New Roman" w:cs="Times New Roman"/>
                <w:color w:val="000000"/>
                <w:sz w:val="24"/>
                <w:szCs w:val="24"/>
                <w:lang w:val="en-GB"/>
              </w:rPr>
            </w:rPrChange>
          </w:rPr>
          <w:instrText xml:space="preserve"> HYPERLINK "</w:instrText>
        </w:r>
        <w:r w:rsidRPr="009D5A73">
          <w:rPr>
            <w:rFonts w:ascii="Times New Roman" w:eastAsia="Times New Roman" w:hAnsi="Times New Roman" w:cs="Times New Roman"/>
            <w:color w:val="000000"/>
            <w:sz w:val="24"/>
            <w:szCs w:val="24"/>
            <w:lang w:val="en-US"/>
            <w:rPrChange w:id="1832" w:author="Alberto D'Agostino" w:date="2025-02-03T11:40:00Z">
              <w:rPr>
                <w:rFonts w:ascii="Times New Roman" w:eastAsia="Times New Roman" w:hAnsi="Times New Roman" w:cs="Times New Roman"/>
                <w:color w:val="000000"/>
                <w:sz w:val="24"/>
                <w:szCs w:val="24"/>
                <w:lang w:val="it-IT"/>
              </w:rPr>
            </w:rPrChange>
          </w:rPr>
          <w:instrText>https://doi.org/10.1016/j.cageo.2014.07.006</w:instrText>
        </w:r>
        <w:r w:rsidRPr="009D5A73">
          <w:rPr>
            <w:rFonts w:ascii="Times New Roman" w:eastAsia="Times New Roman" w:hAnsi="Times New Roman" w:cs="Times New Roman"/>
            <w:color w:val="000000"/>
            <w:sz w:val="24"/>
            <w:szCs w:val="24"/>
            <w:lang w:val="en-US"/>
            <w:rPrChange w:id="1833" w:author="Alberto D'Agostino" w:date="2025-02-03T11:40:00Z">
              <w:rPr>
                <w:rFonts w:ascii="Times New Roman" w:eastAsia="Times New Roman" w:hAnsi="Times New Roman" w:cs="Times New Roman"/>
                <w:color w:val="000000"/>
                <w:sz w:val="24"/>
                <w:szCs w:val="24"/>
                <w:lang w:val="en-GB"/>
              </w:rPr>
            </w:rPrChange>
          </w:rPr>
          <w:instrText xml:space="preserve">" </w:instrText>
        </w:r>
        <w:r w:rsidRPr="004720E1">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1834" w:author="Alberto D'Agostino" w:date="2025-02-03T11:40:00Z">
              <w:rPr>
                <w:rFonts w:ascii="Times New Roman" w:eastAsia="Times New Roman" w:hAnsi="Times New Roman" w:cs="Times New Roman"/>
                <w:color w:val="000000"/>
                <w:sz w:val="24"/>
                <w:szCs w:val="24"/>
                <w:lang w:val="en-GB"/>
              </w:rPr>
            </w:rPrChange>
          </w:rPr>
          <w:fldChar w:fldCharType="separate"/>
        </w:r>
        <w:r w:rsidRPr="009D5A73">
          <w:rPr>
            <w:rStyle w:val="Collegamentoipertestuale"/>
            <w:lang w:val="en-US"/>
            <w:rPrChange w:id="1835" w:author="Alberto D'Agostino" w:date="2025-02-03T11:40:00Z">
              <w:rPr>
                <w:rFonts w:ascii="Times New Roman" w:eastAsia="Times New Roman" w:hAnsi="Times New Roman" w:cs="Times New Roman"/>
                <w:color w:val="000000"/>
                <w:sz w:val="24"/>
                <w:szCs w:val="24"/>
                <w:lang w:val="it-IT"/>
              </w:rPr>
            </w:rPrChange>
          </w:rPr>
          <w:t>https://doi.org/10.1016/j.cageo.2014.07.006</w:t>
        </w:r>
        <w:r w:rsidRPr="009D5A73">
          <w:rPr>
            <w:rFonts w:ascii="Times New Roman" w:eastAsia="Times New Roman" w:hAnsi="Times New Roman" w:cs="Times New Roman"/>
            <w:color w:val="000000"/>
            <w:sz w:val="24"/>
            <w:szCs w:val="24"/>
            <w:lang w:val="en-US"/>
            <w:rPrChange w:id="1836" w:author="Alberto D'Agostino" w:date="2025-02-03T11:40:00Z">
              <w:rPr>
                <w:rFonts w:ascii="Times New Roman" w:eastAsia="Times New Roman" w:hAnsi="Times New Roman" w:cs="Times New Roman"/>
                <w:color w:val="000000"/>
                <w:sz w:val="24"/>
                <w:szCs w:val="24"/>
                <w:lang w:val="en-GB"/>
              </w:rPr>
            </w:rPrChange>
          </w:rPr>
          <w:fldChar w:fldCharType="end"/>
        </w:r>
      </w:ins>
    </w:p>
    <w:p w14:paraId="0168115D" w14:textId="3ADE1EB0" w:rsidR="004B2208" w:rsidRPr="009D5A73" w:rsidRDefault="004B2208" w:rsidP="004B2208">
      <w:pPr>
        <w:spacing w:line="480" w:lineRule="auto"/>
        <w:ind w:left="709" w:hanging="709"/>
        <w:jc w:val="both"/>
        <w:rPr>
          <w:ins w:id="1837" w:author="Alberto D'Agostino" w:date="2025-02-03T11:25:00Z"/>
          <w:rFonts w:ascii="Times New Roman" w:eastAsia="Times New Roman" w:hAnsi="Times New Roman" w:cs="Times New Roman"/>
          <w:color w:val="000000"/>
          <w:sz w:val="24"/>
          <w:szCs w:val="24"/>
          <w:lang w:val="en-US"/>
          <w:rPrChange w:id="1838" w:author="Alberto D'Agostino" w:date="2025-02-03T11:40:00Z">
            <w:rPr>
              <w:ins w:id="1839" w:author="Alberto D'Agostino" w:date="2025-02-03T11:25:00Z"/>
              <w:rFonts w:ascii="Times New Roman" w:eastAsia="Times New Roman" w:hAnsi="Times New Roman" w:cs="Times New Roman"/>
              <w:color w:val="000000"/>
              <w:sz w:val="24"/>
              <w:szCs w:val="24"/>
              <w:lang w:val="it-IT"/>
            </w:rPr>
          </w:rPrChange>
        </w:rPr>
      </w:pPr>
      <w:ins w:id="1840" w:author="Alberto D'Agostino" w:date="2025-02-03T11:25:00Z">
        <w:r w:rsidRPr="009D5A73">
          <w:rPr>
            <w:rFonts w:ascii="Times New Roman" w:eastAsia="Times New Roman" w:hAnsi="Times New Roman" w:cs="Times New Roman"/>
            <w:color w:val="000000"/>
            <w:sz w:val="24"/>
            <w:szCs w:val="24"/>
            <w:lang w:val="en-US"/>
            <w:rPrChange w:id="1841" w:author="Alberto D'Agostino" w:date="2025-02-03T11:40:00Z">
              <w:rPr>
                <w:rFonts w:ascii="Times New Roman" w:eastAsia="Times New Roman" w:hAnsi="Times New Roman" w:cs="Times New Roman"/>
                <w:color w:val="000000"/>
                <w:sz w:val="24"/>
                <w:szCs w:val="24"/>
                <w:lang w:val="it-IT"/>
              </w:rPr>
            </w:rPrChange>
          </w:rPr>
          <w:t xml:space="preserve">Ortolano, G., Visalli, R., Godard, G., &amp; Cirrincione, R. (2018). Quantitative X-ray Map Analyser (Q-XRMA): A new GIS-based statistical approach to Mineral Image Analysis. Computers &amp; Geosciences, 115, 56-65. </w:t>
        </w:r>
        <w:r w:rsidRPr="009D5A73">
          <w:rPr>
            <w:rFonts w:ascii="Times New Roman" w:eastAsia="Times New Roman" w:hAnsi="Times New Roman" w:cs="Times New Roman"/>
            <w:color w:val="000000"/>
            <w:sz w:val="24"/>
            <w:szCs w:val="24"/>
            <w:lang w:val="en-US"/>
            <w:rPrChange w:id="1842" w:author="Alberto D'Agostino" w:date="2025-02-03T11:40:00Z">
              <w:rPr>
                <w:rFonts w:ascii="Times New Roman" w:eastAsia="Times New Roman" w:hAnsi="Times New Roman" w:cs="Times New Roman"/>
                <w:color w:val="000000"/>
                <w:sz w:val="24"/>
                <w:szCs w:val="24"/>
                <w:lang w:val="it-IT"/>
              </w:rPr>
            </w:rPrChange>
          </w:rPr>
          <w:fldChar w:fldCharType="begin"/>
        </w:r>
        <w:r w:rsidRPr="009D5A73">
          <w:rPr>
            <w:rFonts w:ascii="Times New Roman" w:eastAsia="Times New Roman" w:hAnsi="Times New Roman" w:cs="Times New Roman"/>
            <w:color w:val="000000"/>
            <w:sz w:val="24"/>
            <w:szCs w:val="24"/>
            <w:lang w:val="en-US"/>
            <w:rPrChange w:id="1843" w:author="Alberto D'Agostino" w:date="2025-02-03T11:40:00Z">
              <w:rPr>
                <w:rFonts w:ascii="Times New Roman" w:eastAsia="Times New Roman" w:hAnsi="Times New Roman" w:cs="Times New Roman"/>
                <w:color w:val="000000"/>
                <w:sz w:val="24"/>
                <w:szCs w:val="24"/>
                <w:lang w:val="it-IT"/>
              </w:rPr>
            </w:rPrChange>
          </w:rPr>
          <w:instrText xml:space="preserve"> HYPERLINK "https://doi.org/10.1016/j.cageo.2018.03.001" </w:instrText>
        </w:r>
        <w:r w:rsidRPr="004720E1">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1844" w:author="Alberto D'Agostino" w:date="2025-02-03T11:40:00Z">
              <w:rPr>
                <w:rFonts w:ascii="Times New Roman" w:eastAsia="Times New Roman" w:hAnsi="Times New Roman" w:cs="Times New Roman"/>
                <w:color w:val="000000"/>
                <w:sz w:val="24"/>
                <w:szCs w:val="24"/>
                <w:lang w:val="it-IT"/>
              </w:rPr>
            </w:rPrChange>
          </w:rPr>
          <w:fldChar w:fldCharType="separate"/>
        </w:r>
        <w:r w:rsidRPr="009D5A73">
          <w:rPr>
            <w:rStyle w:val="Collegamentoipertestuale"/>
            <w:rFonts w:ascii="Times New Roman" w:eastAsia="Times New Roman" w:hAnsi="Times New Roman" w:cs="Times New Roman"/>
            <w:sz w:val="24"/>
            <w:szCs w:val="24"/>
            <w:lang w:val="en-US"/>
            <w:rPrChange w:id="1845" w:author="Alberto D'Agostino" w:date="2025-02-03T11:40:00Z">
              <w:rPr>
                <w:rStyle w:val="Collegamentoipertestuale"/>
                <w:rFonts w:ascii="Times New Roman" w:eastAsia="Times New Roman" w:hAnsi="Times New Roman" w:cs="Times New Roman"/>
                <w:sz w:val="24"/>
                <w:szCs w:val="24"/>
                <w:lang w:val="it-IT"/>
              </w:rPr>
            </w:rPrChange>
          </w:rPr>
          <w:t>https://doi.org/10.1016/j.cageo.2018.03.001</w:t>
        </w:r>
        <w:r w:rsidRPr="009D5A73">
          <w:rPr>
            <w:rFonts w:ascii="Times New Roman" w:eastAsia="Times New Roman" w:hAnsi="Times New Roman" w:cs="Times New Roman"/>
            <w:color w:val="000000"/>
            <w:sz w:val="24"/>
            <w:szCs w:val="24"/>
            <w:lang w:val="en-US"/>
            <w:rPrChange w:id="1846" w:author="Alberto D'Agostino" w:date="2025-02-03T11:40:00Z">
              <w:rPr>
                <w:rFonts w:ascii="Times New Roman" w:eastAsia="Times New Roman" w:hAnsi="Times New Roman" w:cs="Times New Roman"/>
                <w:color w:val="000000"/>
                <w:sz w:val="24"/>
                <w:szCs w:val="24"/>
                <w:lang w:val="it-IT"/>
              </w:rPr>
            </w:rPrChange>
          </w:rPr>
          <w:fldChar w:fldCharType="end"/>
        </w:r>
      </w:ins>
    </w:p>
    <w:p w14:paraId="430D9CC2" w14:textId="327FBBC9" w:rsidR="004B2208" w:rsidRPr="009D5A73" w:rsidRDefault="004B2208" w:rsidP="004B2208">
      <w:pPr>
        <w:spacing w:line="480" w:lineRule="auto"/>
        <w:ind w:left="709" w:hanging="709"/>
        <w:jc w:val="both"/>
        <w:rPr>
          <w:ins w:id="1847" w:author="Alberto D'Agostino" w:date="2025-02-03T11:25:00Z"/>
          <w:rFonts w:ascii="Times New Roman" w:eastAsia="Times New Roman" w:hAnsi="Times New Roman" w:cs="Times New Roman"/>
          <w:color w:val="000000"/>
          <w:sz w:val="24"/>
          <w:szCs w:val="24"/>
          <w:lang w:val="en-US"/>
          <w:rPrChange w:id="1848" w:author="Alberto D'Agostino" w:date="2025-02-03T11:40:00Z">
            <w:rPr>
              <w:ins w:id="1849" w:author="Alberto D'Agostino" w:date="2025-02-03T11:25:00Z"/>
              <w:rFonts w:ascii="Times New Roman" w:eastAsia="Times New Roman" w:hAnsi="Times New Roman" w:cs="Times New Roman"/>
              <w:color w:val="000000"/>
              <w:sz w:val="24"/>
              <w:szCs w:val="24"/>
              <w:lang w:val="it-IT"/>
            </w:rPr>
          </w:rPrChange>
        </w:rPr>
      </w:pPr>
      <w:ins w:id="1850" w:author="Alberto D'Agostino" w:date="2025-02-03T11:25:00Z">
        <w:r w:rsidRPr="009D5A73">
          <w:rPr>
            <w:rFonts w:ascii="Times New Roman" w:eastAsia="Times New Roman" w:hAnsi="Times New Roman" w:cs="Times New Roman"/>
            <w:color w:val="000000"/>
            <w:sz w:val="24"/>
            <w:szCs w:val="24"/>
            <w:lang w:val="en-US"/>
            <w:rPrChange w:id="1851" w:author="Alberto D'Agostino" w:date="2025-02-03T11:40:00Z">
              <w:rPr>
                <w:rFonts w:ascii="Times New Roman" w:eastAsia="Times New Roman" w:hAnsi="Times New Roman" w:cs="Times New Roman"/>
                <w:color w:val="000000"/>
                <w:sz w:val="24"/>
                <w:szCs w:val="24"/>
                <w:lang w:val="it-IT"/>
              </w:rPr>
            </w:rPrChange>
          </w:rPr>
          <w:lastRenderedPageBreak/>
          <w:t xml:space="preserve">Ortolano, G., Fazio, E., Visalli, R., Alsop, G. I., Pagano, M., &amp; Cirrincione, R. (2020). Quantitative microstructural analysis of mylonites formed during Alpine tectonics in the western Mediterranean realm. Journal of Structural Geology, 131, 103956. </w:t>
        </w:r>
      </w:ins>
      <w:ins w:id="1852" w:author="Alberto D'Agostino" w:date="2025-02-03T11:26:00Z">
        <w:r w:rsidRPr="009D5A73">
          <w:rPr>
            <w:rFonts w:ascii="Times New Roman" w:eastAsia="Times New Roman" w:hAnsi="Times New Roman" w:cs="Times New Roman"/>
            <w:color w:val="000000"/>
            <w:sz w:val="24"/>
            <w:szCs w:val="24"/>
            <w:lang w:val="en-US"/>
            <w:rPrChange w:id="1853" w:author="Alberto D'Agostino" w:date="2025-02-03T11:40:00Z">
              <w:rPr>
                <w:rFonts w:ascii="Times New Roman" w:eastAsia="Times New Roman" w:hAnsi="Times New Roman" w:cs="Times New Roman"/>
                <w:color w:val="000000"/>
                <w:sz w:val="24"/>
                <w:szCs w:val="24"/>
                <w:lang w:val="it-IT"/>
              </w:rPr>
            </w:rPrChange>
          </w:rPr>
          <w:fldChar w:fldCharType="begin"/>
        </w:r>
        <w:r w:rsidRPr="009D5A73">
          <w:rPr>
            <w:rFonts w:ascii="Times New Roman" w:eastAsia="Times New Roman" w:hAnsi="Times New Roman" w:cs="Times New Roman"/>
            <w:color w:val="000000"/>
            <w:sz w:val="24"/>
            <w:szCs w:val="24"/>
            <w:lang w:val="en-US"/>
            <w:rPrChange w:id="1854"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ins>
      <w:ins w:id="1855" w:author="Alberto D'Agostino" w:date="2025-02-03T11:25:00Z">
        <w:r w:rsidRPr="009D5A73">
          <w:rPr>
            <w:rFonts w:ascii="Times New Roman" w:eastAsia="Times New Roman" w:hAnsi="Times New Roman" w:cs="Times New Roman"/>
            <w:color w:val="000000"/>
            <w:sz w:val="24"/>
            <w:szCs w:val="24"/>
            <w:lang w:val="en-US"/>
            <w:rPrChange w:id="1856" w:author="Alberto D'Agostino" w:date="2025-02-03T11:40:00Z">
              <w:rPr>
                <w:rFonts w:ascii="Times New Roman" w:eastAsia="Times New Roman" w:hAnsi="Times New Roman" w:cs="Times New Roman"/>
                <w:color w:val="000000"/>
                <w:sz w:val="24"/>
                <w:szCs w:val="24"/>
                <w:lang w:val="it-IT"/>
              </w:rPr>
            </w:rPrChange>
          </w:rPr>
          <w:instrText>https://doi.org/10.1016/j.jsg.2019.103956</w:instrText>
        </w:r>
      </w:ins>
      <w:ins w:id="1857" w:author="Alberto D'Agostino" w:date="2025-02-03T11:26:00Z">
        <w:r w:rsidRPr="009D5A73">
          <w:rPr>
            <w:rFonts w:ascii="Times New Roman" w:eastAsia="Times New Roman" w:hAnsi="Times New Roman" w:cs="Times New Roman"/>
            <w:color w:val="000000"/>
            <w:sz w:val="24"/>
            <w:szCs w:val="24"/>
            <w:lang w:val="en-US"/>
            <w:rPrChange w:id="1858" w:author="Alberto D'Agostino" w:date="2025-02-03T11:40:00Z">
              <w:rPr>
                <w:rFonts w:ascii="Times New Roman" w:eastAsia="Times New Roman" w:hAnsi="Times New Roman" w:cs="Times New Roman"/>
                <w:color w:val="000000"/>
                <w:sz w:val="24"/>
                <w:szCs w:val="24"/>
                <w:lang w:val="it-IT"/>
              </w:rPr>
            </w:rPrChange>
          </w:rPr>
          <w:instrText xml:space="preserve">" </w:instrText>
        </w:r>
        <w:r w:rsidRPr="004720E1">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1859" w:author="Alberto D'Agostino" w:date="2025-02-03T11:40:00Z">
              <w:rPr>
                <w:rFonts w:ascii="Times New Roman" w:eastAsia="Times New Roman" w:hAnsi="Times New Roman" w:cs="Times New Roman"/>
                <w:color w:val="000000"/>
                <w:sz w:val="24"/>
                <w:szCs w:val="24"/>
                <w:lang w:val="it-IT"/>
              </w:rPr>
            </w:rPrChange>
          </w:rPr>
          <w:fldChar w:fldCharType="separate"/>
        </w:r>
      </w:ins>
      <w:ins w:id="1860" w:author="Alberto D'Agostino" w:date="2025-02-03T11:25:00Z">
        <w:r w:rsidRPr="009D5A73">
          <w:rPr>
            <w:rStyle w:val="Collegamentoipertestuale"/>
            <w:rFonts w:ascii="Times New Roman" w:eastAsia="Times New Roman" w:hAnsi="Times New Roman" w:cs="Times New Roman"/>
            <w:sz w:val="24"/>
            <w:szCs w:val="24"/>
            <w:lang w:val="en-US"/>
            <w:rPrChange w:id="1861" w:author="Alberto D'Agostino" w:date="2025-02-03T11:40:00Z">
              <w:rPr>
                <w:rStyle w:val="Collegamentoipertestuale"/>
                <w:rFonts w:ascii="Times New Roman" w:eastAsia="Times New Roman" w:hAnsi="Times New Roman" w:cs="Times New Roman"/>
                <w:sz w:val="24"/>
                <w:szCs w:val="24"/>
                <w:lang w:val="it-IT"/>
              </w:rPr>
            </w:rPrChange>
          </w:rPr>
          <w:t>https://doi.org/10.1016/j.jsg.2019.103956</w:t>
        </w:r>
      </w:ins>
      <w:ins w:id="1862" w:author="Alberto D'Agostino" w:date="2025-02-03T11:26:00Z">
        <w:r w:rsidRPr="009D5A73">
          <w:rPr>
            <w:rFonts w:ascii="Times New Roman" w:eastAsia="Times New Roman" w:hAnsi="Times New Roman" w:cs="Times New Roman"/>
            <w:color w:val="000000"/>
            <w:sz w:val="24"/>
            <w:szCs w:val="24"/>
            <w:lang w:val="en-US"/>
            <w:rPrChange w:id="1863" w:author="Alberto D'Agostino" w:date="2025-02-03T11:40:00Z">
              <w:rPr>
                <w:rFonts w:ascii="Times New Roman" w:eastAsia="Times New Roman" w:hAnsi="Times New Roman" w:cs="Times New Roman"/>
                <w:color w:val="000000"/>
                <w:sz w:val="24"/>
                <w:szCs w:val="24"/>
                <w:lang w:val="it-IT"/>
              </w:rPr>
            </w:rPrChange>
          </w:rPr>
          <w:fldChar w:fldCharType="end"/>
        </w:r>
      </w:ins>
    </w:p>
    <w:p w14:paraId="000001C7" w14:textId="1300024A" w:rsidR="00696B80" w:rsidRPr="009D5A73" w:rsidRDefault="00734CE6">
      <w:pPr>
        <w:spacing w:line="480" w:lineRule="auto"/>
        <w:ind w:left="709" w:hanging="709"/>
        <w:jc w:val="both"/>
        <w:rPr>
          <w:ins w:id="1864" w:author="Alberto D'Agostino" w:date="2025-02-03T11:26:00Z"/>
          <w:rFonts w:ascii="Times New Roman" w:eastAsia="Times New Roman" w:hAnsi="Times New Roman" w:cs="Times New Roman"/>
          <w:color w:val="000000"/>
          <w:sz w:val="24"/>
          <w:szCs w:val="24"/>
          <w:lang w:val="en-US"/>
          <w:rPrChange w:id="1865" w:author="Alberto D'Agostino" w:date="2025-02-03T11:40:00Z">
            <w:rPr>
              <w:ins w:id="1866" w:author="Alberto D'Agostino" w:date="2025-02-03T11:26:00Z"/>
              <w:rFonts w:ascii="Times New Roman" w:eastAsia="Times New Roman" w:hAnsi="Times New Roman" w:cs="Times New Roman"/>
              <w:color w:val="000000"/>
              <w:sz w:val="24"/>
              <w:szCs w:val="24"/>
            </w:rPr>
          </w:rPrChange>
        </w:rPr>
      </w:pPr>
      <w:r w:rsidRPr="009D5A73">
        <w:rPr>
          <w:rFonts w:ascii="Times New Roman" w:eastAsia="Times New Roman" w:hAnsi="Times New Roman" w:cs="Times New Roman"/>
          <w:color w:val="000000"/>
          <w:sz w:val="24"/>
          <w:szCs w:val="24"/>
          <w:lang w:val="en-US"/>
          <w:rPrChange w:id="1867" w:author="Alberto D'Agostino" w:date="2025-02-03T11:40:00Z">
            <w:rPr>
              <w:rFonts w:ascii="Times New Roman" w:eastAsia="Times New Roman" w:hAnsi="Times New Roman" w:cs="Times New Roman"/>
              <w:color w:val="000000"/>
              <w:sz w:val="24"/>
              <w:szCs w:val="24"/>
              <w:lang w:val="it-IT"/>
            </w:rPr>
          </w:rPrChange>
        </w:rPr>
        <w:t xml:space="preserve">Ortolano, G., D’Agostino, A., Pagano, M., Visalli, R., Zucali, M., Fazio, E., Alsop, I., &amp; Cirrincione, R. (2021). </w:t>
      </w:r>
      <w:r w:rsidRPr="009D5A73">
        <w:rPr>
          <w:rFonts w:ascii="Times New Roman" w:eastAsia="Times New Roman" w:hAnsi="Times New Roman" w:cs="Times New Roman"/>
          <w:color w:val="000000"/>
          <w:sz w:val="24"/>
          <w:szCs w:val="24"/>
          <w:lang w:val="en-US"/>
          <w:rPrChange w:id="1868" w:author="Alberto D'Agostino" w:date="2025-02-03T11:40:00Z">
            <w:rPr>
              <w:rFonts w:ascii="Times New Roman" w:eastAsia="Times New Roman" w:hAnsi="Times New Roman" w:cs="Times New Roman"/>
              <w:color w:val="000000"/>
              <w:sz w:val="24"/>
              <w:szCs w:val="24"/>
            </w:rPr>
          </w:rPrChange>
        </w:rPr>
        <w:t>ArcStereoNet: A new ArcGIS® toolbox for projection and analysis of meso-and micro-structural data. </w:t>
      </w:r>
      <w:r w:rsidRPr="009D5A73">
        <w:rPr>
          <w:rFonts w:ascii="Times New Roman" w:eastAsia="Times New Roman" w:hAnsi="Times New Roman" w:cs="Times New Roman"/>
          <w:i/>
          <w:color w:val="000000"/>
          <w:sz w:val="24"/>
          <w:szCs w:val="24"/>
          <w:lang w:val="en-US"/>
          <w:rPrChange w:id="1869" w:author="Alberto D'Agostino" w:date="2025-02-03T11:40:00Z">
            <w:rPr>
              <w:rFonts w:ascii="Times New Roman" w:eastAsia="Times New Roman" w:hAnsi="Times New Roman" w:cs="Times New Roman"/>
              <w:i/>
              <w:color w:val="000000"/>
              <w:sz w:val="24"/>
              <w:szCs w:val="24"/>
            </w:rPr>
          </w:rPrChange>
        </w:rPr>
        <w:t>ISPRS International Journal of Geo-Information</w:t>
      </w:r>
      <w:r w:rsidRPr="009D5A73">
        <w:rPr>
          <w:rFonts w:ascii="Times New Roman" w:eastAsia="Times New Roman" w:hAnsi="Times New Roman" w:cs="Times New Roman"/>
          <w:color w:val="000000"/>
          <w:sz w:val="24"/>
          <w:szCs w:val="24"/>
          <w:lang w:val="en-US"/>
          <w:rPrChange w:id="1870" w:author="Alberto D'Agostino" w:date="2025-02-03T11:40:00Z">
            <w:rPr>
              <w:rFonts w:ascii="Times New Roman" w:eastAsia="Times New Roman" w:hAnsi="Times New Roman" w:cs="Times New Roman"/>
              <w:color w:val="000000"/>
              <w:sz w:val="24"/>
              <w:szCs w:val="24"/>
            </w:rPr>
          </w:rPrChange>
        </w:rPr>
        <w:t>, </w:t>
      </w:r>
      <w:r w:rsidRPr="009D5A73">
        <w:rPr>
          <w:rFonts w:ascii="Times New Roman" w:eastAsia="Times New Roman" w:hAnsi="Times New Roman" w:cs="Times New Roman"/>
          <w:i/>
          <w:color w:val="000000"/>
          <w:sz w:val="24"/>
          <w:szCs w:val="24"/>
          <w:lang w:val="en-US"/>
          <w:rPrChange w:id="1871" w:author="Alberto D'Agostino" w:date="2025-02-03T11:40:00Z">
            <w:rPr>
              <w:rFonts w:ascii="Times New Roman" w:eastAsia="Times New Roman" w:hAnsi="Times New Roman" w:cs="Times New Roman"/>
              <w:i/>
              <w:color w:val="000000"/>
              <w:sz w:val="24"/>
              <w:szCs w:val="24"/>
            </w:rPr>
          </w:rPrChange>
        </w:rPr>
        <w:t>10</w:t>
      </w:r>
      <w:r w:rsidRPr="009D5A73">
        <w:rPr>
          <w:rFonts w:ascii="Times New Roman" w:eastAsia="Times New Roman" w:hAnsi="Times New Roman" w:cs="Times New Roman"/>
          <w:color w:val="000000"/>
          <w:sz w:val="24"/>
          <w:szCs w:val="24"/>
          <w:lang w:val="en-US"/>
          <w:rPrChange w:id="1872" w:author="Alberto D'Agostino" w:date="2025-02-03T11:40:00Z">
            <w:rPr>
              <w:rFonts w:ascii="Times New Roman" w:eastAsia="Times New Roman" w:hAnsi="Times New Roman" w:cs="Times New Roman"/>
              <w:color w:val="000000"/>
              <w:sz w:val="24"/>
              <w:szCs w:val="24"/>
            </w:rPr>
          </w:rPrChange>
        </w:rPr>
        <w:t xml:space="preserve">(2), 50. </w:t>
      </w:r>
      <w:del w:id="1873" w:author="Alberto D'Agostino" w:date="2025-02-03T11:37:00Z">
        <w:r w:rsidRPr="009D5A73" w:rsidDel="009D5A73">
          <w:rPr>
            <w:rFonts w:ascii="Times New Roman" w:eastAsia="Times New Roman" w:hAnsi="Times New Roman" w:cs="Times New Roman"/>
            <w:color w:val="000000"/>
            <w:sz w:val="24"/>
            <w:szCs w:val="24"/>
            <w:lang w:val="en-US"/>
            <w:rPrChange w:id="1874" w:author="Alberto D'Agostino" w:date="2025-02-03T11:40:00Z">
              <w:rPr>
                <w:rFonts w:ascii="Times New Roman" w:eastAsia="Times New Roman" w:hAnsi="Times New Roman" w:cs="Times New Roman"/>
                <w:color w:val="000000"/>
                <w:sz w:val="24"/>
                <w:szCs w:val="24"/>
              </w:rPr>
            </w:rPrChange>
          </w:rPr>
          <w:delText xml:space="preserve">DOI: </w:delText>
        </w:r>
      </w:del>
      <w:ins w:id="1875" w:author="Alberto D'Agostino" w:date="2025-02-03T11:43: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1876" w:author="Alberto D'Agostino" w:date="2025-02-03T11:37:00Z">
        <w:r w:rsidR="009D5A73" w:rsidRPr="009D5A73">
          <w:rPr>
            <w:rFonts w:ascii="Times New Roman" w:eastAsia="Times New Roman" w:hAnsi="Times New Roman" w:cs="Times New Roman"/>
            <w:color w:val="000000"/>
            <w:sz w:val="24"/>
            <w:szCs w:val="24"/>
            <w:lang w:val="en-US"/>
          </w:rPr>
          <w:instrText>https://doi.org/</w:instrText>
        </w:r>
      </w:ins>
      <w:r w:rsidR="009D5A73" w:rsidRPr="009D5A73">
        <w:rPr>
          <w:rFonts w:ascii="Times New Roman" w:eastAsia="Times New Roman" w:hAnsi="Times New Roman" w:cs="Times New Roman"/>
          <w:color w:val="000000"/>
          <w:sz w:val="24"/>
          <w:szCs w:val="24"/>
          <w:lang w:val="en-US"/>
          <w:rPrChange w:id="1877" w:author="Alberto D'Agostino" w:date="2025-02-03T11:40:00Z">
            <w:rPr>
              <w:rFonts w:ascii="Times New Roman" w:eastAsia="Times New Roman" w:hAnsi="Times New Roman" w:cs="Times New Roman"/>
              <w:color w:val="000000"/>
              <w:sz w:val="24"/>
              <w:szCs w:val="24"/>
            </w:rPr>
          </w:rPrChange>
        </w:rPr>
        <w:instrText>10.3390/ijgi10020050</w:instrText>
      </w:r>
      <w:ins w:id="1878" w:author="Alberto D'Agostino" w:date="2025-02-03T11:43: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r>
        <w:r w:rsidR="009D5A73">
          <w:rPr>
            <w:rFonts w:ascii="Times New Roman" w:eastAsia="Times New Roman" w:hAnsi="Times New Roman" w:cs="Times New Roman"/>
            <w:color w:val="000000"/>
            <w:sz w:val="24"/>
            <w:szCs w:val="24"/>
            <w:lang w:val="en-US"/>
          </w:rPr>
          <w:fldChar w:fldCharType="separate"/>
        </w:r>
      </w:ins>
      <w:ins w:id="1879" w:author="Alberto D'Agostino" w:date="2025-02-03T11:37:00Z">
        <w:r w:rsidR="009D5A73" w:rsidRPr="00143D04">
          <w:rPr>
            <w:rStyle w:val="Collegamentoipertestuale"/>
            <w:rPrChange w:id="1880"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lang w:val="en-US"/>
          <w:rPrChange w:id="1881" w:author="Alberto D'Agostino" w:date="2025-02-03T11:40:00Z">
            <w:rPr>
              <w:rFonts w:ascii="Times New Roman" w:eastAsia="Times New Roman" w:hAnsi="Times New Roman" w:cs="Times New Roman"/>
              <w:color w:val="000000"/>
              <w:sz w:val="24"/>
              <w:szCs w:val="24"/>
            </w:rPr>
          </w:rPrChange>
        </w:rPr>
        <w:t>10.3390/ijgi10020050</w:t>
      </w:r>
      <w:ins w:id="1882" w:author="Alberto D'Agostino" w:date="2025-02-03T11:43:00Z">
        <w:r w:rsidR="009D5A73">
          <w:rPr>
            <w:rFonts w:ascii="Times New Roman" w:eastAsia="Times New Roman" w:hAnsi="Times New Roman" w:cs="Times New Roman"/>
            <w:color w:val="000000"/>
            <w:sz w:val="24"/>
            <w:szCs w:val="24"/>
            <w:lang w:val="en-US"/>
          </w:rPr>
          <w:fldChar w:fldCharType="end"/>
        </w:r>
      </w:ins>
    </w:p>
    <w:p w14:paraId="3DE2C726" w14:textId="71982F7A" w:rsidR="004B2208" w:rsidRPr="009D5A73" w:rsidRDefault="004B2208">
      <w:pPr>
        <w:spacing w:line="480" w:lineRule="auto"/>
        <w:ind w:left="709" w:hanging="709"/>
        <w:jc w:val="both"/>
        <w:rPr>
          <w:rFonts w:ascii="Times New Roman" w:eastAsia="Times New Roman" w:hAnsi="Times New Roman" w:cs="Times New Roman"/>
          <w:color w:val="000000"/>
          <w:sz w:val="24"/>
          <w:szCs w:val="24"/>
          <w:lang w:val="en-US"/>
          <w:rPrChange w:id="1883" w:author="Alberto D'Agostino" w:date="2025-02-03T11:40:00Z">
            <w:rPr>
              <w:rFonts w:ascii="Times New Roman" w:eastAsia="Times New Roman" w:hAnsi="Times New Roman" w:cs="Times New Roman"/>
              <w:color w:val="000000"/>
              <w:sz w:val="24"/>
              <w:szCs w:val="24"/>
            </w:rPr>
          </w:rPrChange>
        </w:rPr>
      </w:pPr>
      <w:ins w:id="1884" w:author="Alberto D'Agostino" w:date="2025-02-03T11:26:00Z">
        <w:r w:rsidRPr="009D5A73">
          <w:rPr>
            <w:rFonts w:ascii="Times New Roman" w:eastAsia="Times New Roman" w:hAnsi="Times New Roman" w:cs="Times New Roman"/>
            <w:color w:val="000000"/>
            <w:sz w:val="24"/>
            <w:szCs w:val="24"/>
            <w:lang w:val="en-US"/>
            <w:rPrChange w:id="1885" w:author="Alberto D'Agostino" w:date="2025-02-03T11:40:00Z">
              <w:rPr>
                <w:rFonts w:ascii="Times New Roman" w:eastAsia="Times New Roman" w:hAnsi="Times New Roman" w:cs="Times New Roman"/>
                <w:color w:val="000000"/>
                <w:sz w:val="24"/>
                <w:szCs w:val="24"/>
              </w:rPr>
            </w:rPrChange>
          </w:rPr>
          <w:t xml:space="preserve">Ortolano, G., Pagano, M., Visalli, R., Angì, G., D’Agostino, A., Muto, F., Tripodi, V., Critelli, S., &amp; Cirrincione, R. (2022). Geology and structure of the Serre Massif upper crust: a look in to the late-Variscan strike–slip kinematics of the Southern European Variscan chain. Journal of Maps, 18(2), 314-330. </w:t>
        </w:r>
        <w:r w:rsidRPr="009D5A73">
          <w:rPr>
            <w:rFonts w:ascii="Times New Roman" w:eastAsia="Times New Roman" w:hAnsi="Times New Roman" w:cs="Times New Roman"/>
            <w:color w:val="000000"/>
            <w:sz w:val="24"/>
            <w:szCs w:val="24"/>
            <w:lang w:val="en-US"/>
            <w:rPrChange w:id="1886" w:author="Alberto D'Agostino" w:date="2025-02-03T11:40:00Z">
              <w:rPr>
                <w:rFonts w:ascii="Times New Roman" w:eastAsia="Times New Roman" w:hAnsi="Times New Roman" w:cs="Times New Roman"/>
                <w:color w:val="000000"/>
                <w:sz w:val="24"/>
                <w:szCs w:val="24"/>
              </w:rPr>
            </w:rPrChange>
          </w:rPr>
          <w:fldChar w:fldCharType="begin"/>
        </w:r>
        <w:r w:rsidRPr="009D5A73">
          <w:rPr>
            <w:rFonts w:ascii="Times New Roman" w:eastAsia="Times New Roman" w:hAnsi="Times New Roman" w:cs="Times New Roman"/>
            <w:color w:val="000000"/>
            <w:sz w:val="24"/>
            <w:szCs w:val="24"/>
            <w:lang w:val="en-US"/>
            <w:rPrChange w:id="1887" w:author="Alberto D'Agostino" w:date="2025-02-03T11:40:00Z">
              <w:rPr>
                <w:rFonts w:ascii="Times New Roman" w:eastAsia="Times New Roman" w:hAnsi="Times New Roman" w:cs="Times New Roman"/>
                <w:color w:val="000000"/>
                <w:sz w:val="24"/>
                <w:szCs w:val="24"/>
              </w:rPr>
            </w:rPrChange>
          </w:rPr>
          <w:instrText xml:space="preserve"> HYPERLINK "https://doi.org/10.1080/17445647.2022.2057876" </w:instrText>
        </w:r>
        <w:r w:rsidRPr="004720E1">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1888" w:author="Alberto D'Agostino" w:date="2025-02-03T11:40:00Z">
              <w:rPr>
                <w:rFonts w:ascii="Times New Roman" w:eastAsia="Times New Roman" w:hAnsi="Times New Roman" w:cs="Times New Roman"/>
                <w:color w:val="000000"/>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1889" w:author="Alberto D'Agostino" w:date="2025-02-03T11:40:00Z">
              <w:rPr>
                <w:rStyle w:val="Collegamentoipertestuale"/>
                <w:rFonts w:ascii="Times New Roman" w:eastAsia="Times New Roman" w:hAnsi="Times New Roman" w:cs="Times New Roman"/>
                <w:sz w:val="24"/>
                <w:szCs w:val="24"/>
              </w:rPr>
            </w:rPrChange>
          </w:rPr>
          <w:t>https://doi.org/10.1080/17445647.2022.2057876</w:t>
        </w:r>
        <w:r w:rsidRPr="009D5A73">
          <w:rPr>
            <w:rFonts w:ascii="Times New Roman" w:eastAsia="Times New Roman" w:hAnsi="Times New Roman" w:cs="Times New Roman"/>
            <w:color w:val="000000"/>
            <w:sz w:val="24"/>
            <w:szCs w:val="24"/>
            <w:lang w:val="en-US"/>
            <w:rPrChange w:id="1890" w:author="Alberto D'Agostino" w:date="2025-02-03T11:40:00Z">
              <w:rPr>
                <w:rFonts w:ascii="Times New Roman" w:eastAsia="Times New Roman" w:hAnsi="Times New Roman" w:cs="Times New Roman"/>
                <w:color w:val="000000"/>
                <w:sz w:val="24"/>
                <w:szCs w:val="24"/>
              </w:rPr>
            </w:rPrChange>
          </w:rPr>
          <w:fldChar w:fldCharType="end"/>
        </w:r>
      </w:ins>
    </w:p>
    <w:p w14:paraId="5CDA928E" w14:textId="4AFDFE26" w:rsidR="004B2208" w:rsidRPr="009D5A73" w:rsidRDefault="004B2208">
      <w:pPr>
        <w:spacing w:line="480" w:lineRule="auto"/>
        <w:ind w:left="709" w:hanging="709"/>
        <w:jc w:val="both"/>
        <w:rPr>
          <w:ins w:id="1891" w:author="Alberto D'Agostino" w:date="2025-02-03T11:27:00Z"/>
          <w:rFonts w:ascii="Times New Roman" w:eastAsia="Times New Roman" w:hAnsi="Times New Roman" w:cs="Times New Roman"/>
          <w:color w:val="000000"/>
          <w:sz w:val="24"/>
          <w:szCs w:val="24"/>
          <w:lang w:val="en-US"/>
          <w:rPrChange w:id="1892" w:author="Alberto D'Agostino" w:date="2025-02-03T11:40:00Z">
            <w:rPr>
              <w:ins w:id="1893" w:author="Alberto D'Agostino" w:date="2025-02-03T11:27:00Z"/>
              <w:rFonts w:ascii="Times New Roman" w:eastAsia="Times New Roman" w:hAnsi="Times New Roman" w:cs="Times New Roman"/>
              <w:color w:val="000000"/>
              <w:sz w:val="24"/>
              <w:szCs w:val="24"/>
              <w:lang w:val="it-IT"/>
            </w:rPr>
          </w:rPrChange>
        </w:rPr>
      </w:pPr>
      <w:ins w:id="1894" w:author="Alberto D'Agostino" w:date="2025-02-03T11:27:00Z">
        <w:r w:rsidRPr="009D5A73">
          <w:rPr>
            <w:rFonts w:ascii="Times New Roman" w:eastAsia="Times New Roman" w:hAnsi="Times New Roman" w:cs="Times New Roman"/>
            <w:color w:val="000000"/>
            <w:sz w:val="24"/>
            <w:szCs w:val="24"/>
            <w:lang w:val="en-US"/>
            <w:rPrChange w:id="1895" w:author="Alberto D'Agostino" w:date="2025-02-03T11:40:00Z">
              <w:rPr>
                <w:rFonts w:ascii="Times New Roman" w:eastAsia="Times New Roman" w:hAnsi="Times New Roman" w:cs="Times New Roman"/>
                <w:color w:val="000000"/>
                <w:sz w:val="24"/>
                <w:szCs w:val="24"/>
                <w:lang w:val="it-IT"/>
              </w:rPr>
            </w:rPrChange>
          </w:rPr>
          <w:t>Passchier, C. W., &amp; Trouw, R. A. (2005). Microtectonics. Springer Science &amp; Business Media. ISBN: 978-3-540-29359-0.</w:t>
        </w:r>
      </w:ins>
    </w:p>
    <w:p w14:paraId="000001C8" w14:textId="3FA29FD5"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896" w:author="Alberto D'Agostino" w:date="2025-02-03T11:40:00Z">
            <w:rPr>
              <w:rFonts w:ascii="Times New Roman" w:eastAsia="Times New Roman" w:hAnsi="Times New Roman" w:cs="Times New Roman"/>
              <w:sz w:val="24"/>
              <w:szCs w:val="24"/>
              <w:lang w:val="it-IT"/>
            </w:rPr>
          </w:rPrChange>
        </w:rPr>
      </w:pPr>
      <w:del w:id="1897" w:author="Alberto D'Agostino" w:date="2025-02-03T11:25:00Z">
        <w:r w:rsidRPr="009D5A73" w:rsidDel="004B2208">
          <w:rPr>
            <w:rFonts w:ascii="Times New Roman" w:eastAsia="Times New Roman" w:hAnsi="Times New Roman" w:cs="Times New Roman"/>
            <w:color w:val="000000"/>
            <w:sz w:val="24"/>
            <w:szCs w:val="24"/>
            <w:lang w:val="en-US"/>
            <w:rPrChange w:id="1898" w:author="Alberto D'Agostino" w:date="2025-02-03T11:40:00Z">
              <w:rPr>
                <w:rFonts w:ascii="Times New Roman" w:eastAsia="Times New Roman" w:hAnsi="Times New Roman" w:cs="Times New Roman"/>
                <w:color w:val="000000"/>
                <w:sz w:val="24"/>
                <w:szCs w:val="24"/>
                <w:lang w:val="en-GB"/>
              </w:rPr>
            </w:rPrChange>
          </w:rPr>
          <w:delText xml:space="preserve">Ortolano, G., Visalli, R., Godard, G., &amp; Cirrincione, R. (2018). </w:delText>
        </w:r>
        <w:r w:rsidRPr="009D5A73" w:rsidDel="004B2208">
          <w:rPr>
            <w:rFonts w:ascii="Times New Roman" w:eastAsia="Times New Roman" w:hAnsi="Times New Roman" w:cs="Times New Roman"/>
            <w:color w:val="000000"/>
            <w:sz w:val="24"/>
            <w:szCs w:val="24"/>
            <w:lang w:val="en-US"/>
            <w:rPrChange w:id="1899" w:author="Alberto D'Agostino" w:date="2025-02-03T11:40:00Z">
              <w:rPr>
                <w:rFonts w:ascii="Times New Roman" w:eastAsia="Times New Roman" w:hAnsi="Times New Roman" w:cs="Times New Roman"/>
                <w:color w:val="000000"/>
                <w:sz w:val="24"/>
                <w:szCs w:val="24"/>
              </w:rPr>
            </w:rPrChange>
          </w:rPr>
          <w:delText>Quantitative X-ray Map Analyser (Q-XRMA): A new GIS-based statistical approach to Mineral Image Analysis. </w:delText>
        </w:r>
        <w:r w:rsidRPr="009D5A73" w:rsidDel="004B2208">
          <w:rPr>
            <w:rFonts w:ascii="Times New Roman" w:eastAsia="Times New Roman" w:hAnsi="Times New Roman" w:cs="Times New Roman"/>
            <w:i/>
            <w:color w:val="000000"/>
            <w:sz w:val="24"/>
            <w:szCs w:val="24"/>
            <w:lang w:val="en-US"/>
            <w:rPrChange w:id="1900" w:author="Alberto D'Agostino" w:date="2025-02-03T11:40:00Z">
              <w:rPr>
                <w:rFonts w:ascii="Times New Roman" w:eastAsia="Times New Roman" w:hAnsi="Times New Roman" w:cs="Times New Roman"/>
                <w:i/>
                <w:color w:val="000000"/>
                <w:sz w:val="24"/>
                <w:szCs w:val="24"/>
              </w:rPr>
            </w:rPrChange>
          </w:rPr>
          <w:delText>Computers &amp; Geosciences</w:delText>
        </w:r>
        <w:r w:rsidRPr="009D5A73" w:rsidDel="004B2208">
          <w:rPr>
            <w:rFonts w:ascii="Times New Roman" w:eastAsia="Times New Roman" w:hAnsi="Times New Roman" w:cs="Times New Roman"/>
            <w:color w:val="000000"/>
            <w:sz w:val="24"/>
            <w:szCs w:val="24"/>
            <w:lang w:val="en-US"/>
            <w:rPrChange w:id="1901" w:author="Alberto D'Agostino" w:date="2025-02-03T11:40:00Z">
              <w:rPr>
                <w:rFonts w:ascii="Times New Roman" w:eastAsia="Times New Roman" w:hAnsi="Times New Roman" w:cs="Times New Roman"/>
                <w:color w:val="000000"/>
                <w:sz w:val="24"/>
                <w:szCs w:val="24"/>
              </w:rPr>
            </w:rPrChange>
          </w:rPr>
          <w:delText>, </w:delText>
        </w:r>
        <w:r w:rsidRPr="009D5A73" w:rsidDel="004B2208">
          <w:rPr>
            <w:rFonts w:ascii="Times New Roman" w:eastAsia="Times New Roman" w:hAnsi="Times New Roman" w:cs="Times New Roman"/>
            <w:i/>
            <w:color w:val="000000"/>
            <w:sz w:val="24"/>
            <w:szCs w:val="24"/>
            <w:lang w:val="en-US"/>
            <w:rPrChange w:id="1902" w:author="Alberto D'Agostino" w:date="2025-02-03T11:40:00Z">
              <w:rPr>
                <w:rFonts w:ascii="Times New Roman" w:eastAsia="Times New Roman" w:hAnsi="Times New Roman" w:cs="Times New Roman"/>
                <w:i/>
                <w:color w:val="000000"/>
                <w:sz w:val="24"/>
                <w:szCs w:val="24"/>
              </w:rPr>
            </w:rPrChange>
          </w:rPr>
          <w:delText>115</w:delText>
        </w:r>
        <w:r w:rsidRPr="009D5A73" w:rsidDel="004B2208">
          <w:rPr>
            <w:rFonts w:ascii="Times New Roman" w:eastAsia="Times New Roman" w:hAnsi="Times New Roman" w:cs="Times New Roman"/>
            <w:color w:val="000000"/>
            <w:sz w:val="24"/>
            <w:szCs w:val="24"/>
            <w:lang w:val="en-US"/>
            <w:rPrChange w:id="1903" w:author="Alberto D'Agostino" w:date="2025-02-03T11:40:00Z">
              <w:rPr>
                <w:rFonts w:ascii="Times New Roman" w:eastAsia="Times New Roman" w:hAnsi="Times New Roman" w:cs="Times New Roman"/>
                <w:color w:val="000000"/>
                <w:sz w:val="24"/>
                <w:szCs w:val="24"/>
              </w:rPr>
            </w:rPrChange>
          </w:rPr>
          <w:delText>, 56-65. DOI: 10.1016/j.cageo.2018.03.001.</w:delText>
        </w:r>
      </w:del>
      <w:r w:rsidRPr="009D5A73">
        <w:rPr>
          <w:rFonts w:ascii="Times New Roman" w:eastAsia="Times New Roman" w:hAnsi="Times New Roman" w:cs="Times New Roman"/>
          <w:sz w:val="24"/>
          <w:szCs w:val="24"/>
          <w:lang w:val="en-US"/>
          <w:rPrChange w:id="1904" w:author="Alberto D'Agostino" w:date="2025-02-03T11:40:00Z">
            <w:rPr>
              <w:rFonts w:ascii="Times New Roman" w:eastAsia="Times New Roman" w:hAnsi="Times New Roman" w:cs="Times New Roman"/>
              <w:sz w:val="24"/>
              <w:szCs w:val="24"/>
            </w:rPr>
          </w:rPrChange>
        </w:rPr>
        <w:t xml:space="preserve">Preda, M., Arsov, I., &amp; Moran, F. (2010). COLLADA + MPEG-4 OR X3D + MPEG-4. </w:t>
      </w:r>
      <w:r w:rsidRPr="009D5A73">
        <w:rPr>
          <w:rFonts w:ascii="Times New Roman" w:eastAsia="Times New Roman" w:hAnsi="Times New Roman" w:cs="Times New Roman"/>
          <w:i/>
          <w:sz w:val="24"/>
          <w:szCs w:val="24"/>
          <w:lang w:val="en-US"/>
          <w:rPrChange w:id="1905" w:author="Alberto D'Agostino" w:date="2025-02-03T11:40:00Z">
            <w:rPr>
              <w:rFonts w:ascii="Times New Roman" w:eastAsia="Times New Roman" w:hAnsi="Times New Roman" w:cs="Times New Roman"/>
              <w:i/>
              <w:sz w:val="24"/>
              <w:szCs w:val="24"/>
            </w:rPr>
          </w:rPrChange>
        </w:rPr>
        <w:t>IEEE Vehicular Technology Magazine</w:t>
      </w:r>
      <w:r w:rsidRPr="009D5A73">
        <w:rPr>
          <w:rFonts w:ascii="Times New Roman" w:eastAsia="Times New Roman" w:hAnsi="Times New Roman" w:cs="Times New Roman"/>
          <w:sz w:val="24"/>
          <w:szCs w:val="24"/>
          <w:lang w:val="en-US"/>
          <w:rPrChange w:id="1906"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907" w:author="Alberto D'Agostino" w:date="2025-02-03T11:40:00Z">
            <w:rPr>
              <w:rFonts w:ascii="Times New Roman" w:eastAsia="Times New Roman" w:hAnsi="Times New Roman" w:cs="Times New Roman"/>
              <w:i/>
              <w:sz w:val="24"/>
              <w:szCs w:val="24"/>
            </w:rPr>
          </w:rPrChange>
        </w:rPr>
        <w:t>5</w:t>
      </w:r>
      <w:r w:rsidRPr="009D5A73">
        <w:rPr>
          <w:rFonts w:ascii="Times New Roman" w:eastAsia="Times New Roman" w:hAnsi="Times New Roman" w:cs="Times New Roman"/>
          <w:sz w:val="24"/>
          <w:szCs w:val="24"/>
          <w:lang w:val="en-US"/>
          <w:rPrChange w:id="1908" w:author="Alberto D'Agostino" w:date="2025-02-03T11:40:00Z">
            <w:rPr>
              <w:rFonts w:ascii="Times New Roman" w:eastAsia="Times New Roman" w:hAnsi="Times New Roman" w:cs="Times New Roman"/>
              <w:sz w:val="24"/>
              <w:szCs w:val="24"/>
            </w:rPr>
          </w:rPrChange>
        </w:rPr>
        <w:t>(1), 39–47.</w:t>
      </w:r>
      <w:r w:rsidR="0067076A" w:rsidRPr="009D5A73">
        <w:rPr>
          <w:lang w:val="en-US"/>
          <w:rPrChange w:id="1909" w:author="Alberto D'Agostino" w:date="2025-02-03T11:40:00Z">
            <w:rPr/>
          </w:rPrChange>
        </w:rPr>
        <w:fldChar w:fldCharType="begin"/>
      </w:r>
      <w:r w:rsidR="0067076A" w:rsidRPr="009D5A73">
        <w:rPr>
          <w:lang w:val="en-US"/>
          <w:rPrChange w:id="1910" w:author="Alberto D'Agostino" w:date="2025-02-03T11:40:00Z">
            <w:rPr/>
          </w:rPrChange>
        </w:rPr>
        <w:instrText xml:space="preserve"> HYPERLINK "https://doi.org/10.1109/MVT.2009.935544" \h </w:instrText>
      </w:r>
      <w:r w:rsidR="0067076A" w:rsidRPr="004720E1">
        <w:rPr>
          <w:lang w:val="en-US"/>
        </w:rPr>
      </w:r>
      <w:r w:rsidR="0067076A" w:rsidRPr="009D5A73">
        <w:rPr>
          <w:lang w:val="en-US"/>
          <w:rPrChange w:id="1911"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912"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913"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914" w:author="Alberto D'Agostino" w:date="2025-02-03T11:40:00Z">
            <w:rPr/>
          </w:rPrChange>
        </w:rPr>
        <w:fldChar w:fldCharType="begin"/>
      </w:r>
      <w:r w:rsidR="0067076A" w:rsidRPr="009D5A73">
        <w:rPr>
          <w:lang w:val="en-US"/>
          <w:rPrChange w:id="1915" w:author="Alberto D'Agostino" w:date="2025-02-03T11:40:00Z">
            <w:rPr/>
          </w:rPrChange>
        </w:rPr>
        <w:instrText xml:space="preserve"> HYPERLINK "https://doi.org/10.1109/MVT.2009.935544" \h </w:instrText>
      </w:r>
      <w:r w:rsidR="0067076A" w:rsidRPr="004720E1">
        <w:rPr>
          <w:lang w:val="en-US"/>
        </w:rPr>
      </w:r>
      <w:r w:rsidR="0067076A" w:rsidRPr="009D5A73">
        <w:rPr>
          <w:lang w:val="en-US"/>
          <w:rPrChange w:id="1916" w:author="Alberto D'Agostino" w:date="2025-02-03T11:40:00Z">
            <w:rPr>
              <w:rFonts w:ascii="Times New Roman" w:eastAsia="Times New Roman" w:hAnsi="Times New Roman" w:cs="Times New Roman"/>
              <w:color w:val="1155CC"/>
              <w:sz w:val="24"/>
              <w:szCs w:val="24"/>
              <w:u w:val="single"/>
              <w:lang w:val="it-IT"/>
            </w:rPr>
          </w:rPrChange>
        </w:rPr>
        <w:fldChar w:fldCharType="separate"/>
      </w:r>
      <w:r w:rsidRPr="009D5A73">
        <w:rPr>
          <w:rFonts w:ascii="Times New Roman" w:eastAsia="Times New Roman" w:hAnsi="Times New Roman" w:cs="Times New Roman"/>
          <w:color w:val="1155CC"/>
          <w:sz w:val="24"/>
          <w:szCs w:val="24"/>
          <w:u w:val="single"/>
          <w:lang w:val="en-US"/>
          <w:rPrChange w:id="1917" w:author="Alberto D'Agostino" w:date="2025-02-03T11:40:00Z">
            <w:rPr>
              <w:rFonts w:ascii="Times New Roman" w:eastAsia="Times New Roman" w:hAnsi="Times New Roman" w:cs="Times New Roman"/>
              <w:color w:val="1155CC"/>
              <w:sz w:val="24"/>
              <w:szCs w:val="24"/>
              <w:u w:val="single"/>
              <w:lang w:val="it-IT"/>
            </w:rPr>
          </w:rPrChange>
        </w:rPr>
        <w:t>https://doi.org/10.1109/MVT.2009.935544</w:t>
      </w:r>
      <w:r w:rsidR="0067076A" w:rsidRPr="009D5A73">
        <w:rPr>
          <w:rFonts w:ascii="Times New Roman" w:eastAsia="Times New Roman" w:hAnsi="Times New Roman" w:cs="Times New Roman"/>
          <w:color w:val="1155CC"/>
          <w:sz w:val="24"/>
          <w:szCs w:val="24"/>
          <w:u w:val="single"/>
          <w:lang w:val="en-US"/>
          <w:rPrChange w:id="1918" w:author="Alberto D'Agostino" w:date="2025-02-03T11:40:00Z">
            <w:rPr>
              <w:rFonts w:ascii="Times New Roman" w:eastAsia="Times New Roman" w:hAnsi="Times New Roman" w:cs="Times New Roman"/>
              <w:color w:val="1155CC"/>
              <w:sz w:val="24"/>
              <w:szCs w:val="24"/>
              <w:u w:val="single"/>
              <w:lang w:val="it-IT"/>
            </w:rPr>
          </w:rPrChange>
        </w:rPr>
        <w:fldChar w:fldCharType="end"/>
      </w:r>
    </w:p>
    <w:p w14:paraId="1925C650" w14:textId="59032ECA" w:rsidR="00897689" w:rsidRPr="009D5A73" w:rsidRDefault="00734CE6">
      <w:pPr>
        <w:spacing w:line="480" w:lineRule="auto"/>
        <w:ind w:left="709" w:hanging="709"/>
        <w:jc w:val="both"/>
        <w:rPr>
          <w:rFonts w:ascii="Times New Roman" w:eastAsia="Times New Roman" w:hAnsi="Times New Roman" w:cs="Times New Roman"/>
          <w:color w:val="000000"/>
          <w:sz w:val="24"/>
          <w:szCs w:val="24"/>
          <w:lang w:val="en-US"/>
          <w:rPrChange w:id="1919" w:author="Alberto D'Agostino" w:date="2025-02-03T11:40:00Z">
            <w:rPr>
              <w:rFonts w:ascii="Times New Roman" w:eastAsia="Times New Roman" w:hAnsi="Times New Roman" w:cs="Times New Roman"/>
              <w:sz w:val="24"/>
              <w:szCs w:val="24"/>
            </w:rPr>
          </w:rPrChange>
        </w:rPr>
        <w:pPrChange w:id="1920" w:author="Alberto D'Agostino" w:date="2025-02-03T11:27:00Z">
          <w:pPr>
            <w:shd w:val="clear" w:color="auto" w:fill="FFFFFF"/>
            <w:spacing w:before="280" w:after="280" w:line="480" w:lineRule="auto"/>
            <w:ind w:left="709" w:hanging="709"/>
            <w:jc w:val="both"/>
          </w:pPr>
        </w:pPrChange>
      </w:pPr>
      <w:r w:rsidRPr="009D5A73">
        <w:rPr>
          <w:rFonts w:ascii="Times New Roman" w:eastAsia="Times New Roman" w:hAnsi="Times New Roman" w:cs="Times New Roman"/>
          <w:color w:val="000000"/>
          <w:sz w:val="24"/>
          <w:szCs w:val="24"/>
          <w:lang w:val="en-US"/>
          <w:rPrChange w:id="1921" w:author="Alberto D'Agostino" w:date="2025-02-03T11:40:00Z">
            <w:rPr>
              <w:rFonts w:ascii="Times New Roman" w:eastAsia="Times New Roman" w:hAnsi="Times New Roman" w:cs="Times New Roman"/>
              <w:sz w:val="24"/>
              <w:szCs w:val="24"/>
              <w:lang w:val="it-IT"/>
            </w:rPr>
          </w:rPrChange>
        </w:rPr>
        <w:t xml:space="preserve">Prosser, G., Caggianelli, A., Rottura, A., &amp; Del Moro, A. (2003). </w:t>
      </w:r>
      <w:r w:rsidRPr="009D5A73">
        <w:rPr>
          <w:rFonts w:ascii="Times New Roman" w:eastAsia="Times New Roman" w:hAnsi="Times New Roman" w:cs="Times New Roman"/>
          <w:color w:val="000000"/>
          <w:sz w:val="24"/>
          <w:szCs w:val="24"/>
          <w:lang w:val="en-US"/>
          <w:rPrChange w:id="1922" w:author="Alberto D'Agostino" w:date="2025-02-03T11:40:00Z">
            <w:rPr>
              <w:rFonts w:ascii="Times New Roman" w:eastAsia="Times New Roman" w:hAnsi="Times New Roman" w:cs="Times New Roman"/>
              <w:sz w:val="24"/>
              <w:szCs w:val="24"/>
            </w:rPr>
          </w:rPrChange>
        </w:rPr>
        <w:t>Strain localisation driven by marble layers: The Palmi shear zone (Calabria-Peloritani terrane, Southern Italy). GeoActa, 2, 155-166.</w:t>
      </w:r>
    </w:p>
    <w:p w14:paraId="000001CA" w14:textId="5830AB85" w:rsidR="00696B80" w:rsidRPr="009D5A73" w:rsidRDefault="00734CE6">
      <w:pPr>
        <w:spacing w:line="480" w:lineRule="auto"/>
        <w:ind w:left="709" w:hanging="709"/>
        <w:jc w:val="both"/>
        <w:rPr>
          <w:rFonts w:ascii="Times New Roman" w:eastAsia="Times New Roman" w:hAnsi="Times New Roman" w:cs="Times New Roman"/>
          <w:color w:val="000000"/>
          <w:sz w:val="24"/>
          <w:szCs w:val="24"/>
          <w:lang w:val="en-US"/>
          <w:rPrChange w:id="1923" w:author="Alberto D'Agostino" w:date="2025-02-03T11:40:00Z">
            <w:rPr>
              <w:rFonts w:ascii="Times New Roman" w:eastAsia="Times New Roman" w:hAnsi="Times New Roman" w:cs="Times New Roman"/>
              <w:sz w:val="24"/>
              <w:szCs w:val="24"/>
              <w:lang w:val="pt-BR"/>
            </w:rPr>
          </w:rPrChange>
        </w:rPr>
        <w:pPrChange w:id="1924" w:author="Alberto D'Agostino" w:date="2025-02-03T11:27:00Z">
          <w:pPr>
            <w:shd w:val="clear" w:color="auto" w:fill="FFFFFF"/>
            <w:spacing w:before="280" w:after="280" w:line="480" w:lineRule="auto"/>
            <w:ind w:left="709" w:hanging="709"/>
            <w:jc w:val="both"/>
          </w:pPr>
        </w:pPrChange>
      </w:pPr>
      <w:r w:rsidRPr="009D5A73">
        <w:rPr>
          <w:rFonts w:ascii="Times New Roman" w:eastAsia="Times New Roman" w:hAnsi="Times New Roman" w:cs="Times New Roman"/>
          <w:color w:val="000000"/>
          <w:sz w:val="24"/>
          <w:szCs w:val="24"/>
          <w:lang w:val="en-US"/>
          <w:rPrChange w:id="1925" w:author="Alberto D'Agostino" w:date="2025-02-03T11:40:00Z">
            <w:rPr>
              <w:rFonts w:ascii="Times New Roman" w:eastAsia="Times New Roman" w:hAnsi="Times New Roman" w:cs="Times New Roman"/>
              <w:sz w:val="24"/>
              <w:szCs w:val="24"/>
            </w:rPr>
          </w:rPrChange>
        </w:rPr>
        <w:t>Rahman, A. D. M., &amp; Cahyono, A. B. (2023). Analysis Of 3-D Building Modeling Using Photogrammetric Software: Agisoft Metashape And Micmac. In </w:t>
      </w:r>
      <w:r w:rsidRPr="009D5A73">
        <w:rPr>
          <w:rFonts w:ascii="Times New Roman" w:eastAsia="Times New Roman" w:hAnsi="Times New Roman" w:cs="Times New Roman"/>
          <w:color w:val="000000"/>
          <w:sz w:val="24"/>
          <w:szCs w:val="24"/>
          <w:lang w:val="en-US"/>
          <w:rPrChange w:id="1926" w:author="Alberto D'Agostino" w:date="2025-02-03T11:40:00Z">
            <w:rPr>
              <w:rFonts w:ascii="Times New Roman" w:eastAsia="Times New Roman" w:hAnsi="Times New Roman" w:cs="Times New Roman"/>
              <w:i/>
              <w:sz w:val="24"/>
              <w:szCs w:val="24"/>
            </w:rPr>
          </w:rPrChange>
        </w:rPr>
        <w:t>IOP Conference Series: Earth and Environmental Science</w:t>
      </w:r>
      <w:r w:rsidRPr="009D5A73">
        <w:rPr>
          <w:rFonts w:ascii="Times New Roman" w:eastAsia="Times New Roman" w:hAnsi="Times New Roman" w:cs="Times New Roman"/>
          <w:color w:val="000000"/>
          <w:sz w:val="24"/>
          <w:szCs w:val="24"/>
          <w:lang w:val="en-US"/>
          <w:rPrChange w:id="1927" w:author="Alberto D'Agostino" w:date="2025-02-03T11:40:00Z">
            <w:rPr>
              <w:rFonts w:ascii="Times New Roman" w:eastAsia="Times New Roman" w:hAnsi="Times New Roman" w:cs="Times New Roman"/>
              <w:sz w:val="24"/>
              <w:szCs w:val="24"/>
            </w:rPr>
          </w:rPrChange>
        </w:rPr>
        <w:t xml:space="preserve"> (Vol. 1276, No. 1, p. 012044). </w:t>
      </w:r>
      <w:r w:rsidRPr="009D5A73">
        <w:rPr>
          <w:rFonts w:ascii="Times New Roman" w:eastAsia="Times New Roman" w:hAnsi="Times New Roman" w:cs="Times New Roman"/>
          <w:color w:val="000000"/>
          <w:sz w:val="24"/>
          <w:szCs w:val="24"/>
          <w:lang w:val="en-US"/>
          <w:rPrChange w:id="1928" w:author="Alberto D'Agostino" w:date="2025-02-03T11:40:00Z">
            <w:rPr>
              <w:rFonts w:ascii="Times New Roman" w:eastAsia="Times New Roman" w:hAnsi="Times New Roman" w:cs="Times New Roman"/>
              <w:sz w:val="24"/>
              <w:szCs w:val="24"/>
              <w:lang w:val="pt-BR"/>
            </w:rPr>
          </w:rPrChange>
        </w:rPr>
        <w:t xml:space="preserve">IOP Publishing. </w:t>
      </w:r>
      <w:del w:id="1929" w:author="Alberto D'Agostino" w:date="2025-02-03T11:37:00Z">
        <w:r w:rsidRPr="009D5A73" w:rsidDel="009D5A73">
          <w:rPr>
            <w:rFonts w:ascii="Times New Roman" w:eastAsia="Times New Roman" w:hAnsi="Times New Roman" w:cs="Times New Roman"/>
            <w:color w:val="000000"/>
            <w:sz w:val="24"/>
            <w:szCs w:val="24"/>
            <w:lang w:val="en-US"/>
            <w:rPrChange w:id="1930" w:author="Alberto D'Agostino" w:date="2025-02-03T11:40:00Z">
              <w:rPr>
                <w:rFonts w:ascii="Times New Roman" w:eastAsia="Times New Roman" w:hAnsi="Times New Roman" w:cs="Times New Roman"/>
                <w:sz w:val="24"/>
                <w:szCs w:val="24"/>
                <w:lang w:val="pt-BR"/>
              </w:rPr>
            </w:rPrChange>
          </w:rPr>
          <w:delText xml:space="preserve">DOI: </w:delText>
        </w:r>
      </w:del>
      <w:ins w:id="1931" w:author="Alberto D'Agostino" w:date="2025-02-03T11:44: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1932" w:author="Alberto D'Agostino" w:date="2025-02-03T11:37:00Z">
        <w:r w:rsidR="009D5A73" w:rsidRPr="009D5A73">
          <w:rPr>
            <w:rFonts w:ascii="Times New Roman" w:eastAsia="Times New Roman" w:hAnsi="Times New Roman" w:cs="Times New Roman"/>
            <w:color w:val="000000"/>
            <w:sz w:val="24"/>
            <w:szCs w:val="24"/>
            <w:lang w:val="en-US"/>
          </w:rPr>
          <w:instrText>https://doi.org/</w:instrText>
        </w:r>
      </w:ins>
      <w:r w:rsidR="009D5A73" w:rsidRPr="009D5A73">
        <w:rPr>
          <w:rFonts w:ascii="Times New Roman" w:eastAsia="Times New Roman" w:hAnsi="Times New Roman" w:cs="Times New Roman"/>
          <w:color w:val="000000"/>
          <w:sz w:val="24"/>
          <w:szCs w:val="24"/>
          <w:lang w:val="en-US"/>
          <w:rPrChange w:id="1933" w:author="Alberto D'Agostino" w:date="2025-02-03T11:40:00Z">
            <w:rPr>
              <w:rFonts w:ascii="Times New Roman" w:eastAsia="Times New Roman" w:hAnsi="Times New Roman" w:cs="Times New Roman"/>
              <w:sz w:val="24"/>
              <w:szCs w:val="24"/>
              <w:lang w:val="pt-BR"/>
            </w:rPr>
          </w:rPrChange>
        </w:rPr>
        <w:instrText>10.1088/1755-1315/1276/1/012044</w:instrText>
      </w:r>
      <w:ins w:id="1934" w:author="Alberto D'Agostino" w:date="2025-02-03T11:44: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r>
        <w:r w:rsidR="009D5A73">
          <w:rPr>
            <w:rFonts w:ascii="Times New Roman" w:eastAsia="Times New Roman" w:hAnsi="Times New Roman" w:cs="Times New Roman"/>
            <w:color w:val="000000"/>
            <w:sz w:val="24"/>
            <w:szCs w:val="24"/>
            <w:lang w:val="en-US"/>
          </w:rPr>
          <w:fldChar w:fldCharType="separate"/>
        </w:r>
      </w:ins>
      <w:ins w:id="1935" w:author="Alberto D'Agostino" w:date="2025-02-03T11:37:00Z">
        <w:r w:rsidR="009D5A73" w:rsidRPr="00143D04">
          <w:rPr>
            <w:rStyle w:val="Collegamentoipertestuale"/>
            <w:rPrChange w:id="1936"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lang w:val="en-US"/>
          <w:rPrChange w:id="1937" w:author="Alberto D'Agostino" w:date="2025-02-03T11:40:00Z">
            <w:rPr>
              <w:rFonts w:ascii="Times New Roman" w:eastAsia="Times New Roman" w:hAnsi="Times New Roman" w:cs="Times New Roman"/>
              <w:sz w:val="24"/>
              <w:szCs w:val="24"/>
              <w:lang w:val="pt-BR"/>
            </w:rPr>
          </w:rPrChange>
        </w:rPr>
        <w:t>10.1088/1755-1315/1276/1/012044</w:t>
      </w:r>
      <w:ins w:id="1938" w:author="Alberto D'Agostino" w:date="2025-02-03T11:44:00Z">
        <w:r w:rsidR="009D5A73">
          <w:rPr>
            <w:rFonts w:ascii="Times New Roman" w:eastAsia="Times New Roman" w:hAnsi="Times New Roman" w:cs="Times New Roman"/>
            <w:color w:val="000000"/>
            <w:sz w:val="24"/>
            <w:szCs w:val="24"/>
            <w:lang w:val="en-US"/>
          </w:rPr>
          <w:fldChar w:fldCharType="end"/>
        </w:r>
      </w:ins>
    </w:p>
    <w:p w14:paraId="5C2FA1CB" w14:textId="77777777" w:rsidR="00A61E2C" w:rsidRDefault="00734CE6" w:rsidP="00A61E2C">
      <w:pPr>
        <w:spacing w:line="480" w:lineRule="auto"/>
        <w:ind w:left="709" w:hanging="709"/>
        <w:jc w:val="both"/>
        <w:rPr>
          <w:ins w:id="1939" w:author="Gianfranco Di Pietro" w:date="2025-02-05T09:13:00Z" w16du:dateUtc="2025-02-05T08:13:00Z"/>
          <w:rFonts w:ascii="Times New Roman" w:eastAsia="Times New Roman" w:hAnsi="Times New Roman" w:cs="Times New Roman"/>
          <w:color w:val="1155CC"/>
          <w:sz w:val="24"/>
          <w:szCs w:val="24"/>
          <w:u w:val="single"/>
          <w:lang w:val="en-US"/>
        </w:rPr>
      </w:pPr>
      <w:r w:rsidRPr="009D5A73">
        <w:rPr>
          <w:rFonts w:ascii="Times New Roman" w:eastAsia="Times New Roman" w:hAnsi="Times New Roman" w:cs="Times New Roman"/>
          <w:sz w:val="24"/>
          <w:szCs w:val="24"/>
          <w:lang w:val="en-US"/>
          <w:rPrChange w:id="1940" w:author="Alberto D'Agostino" w:date="2025-02-03T11:40:00Z">
            <w:rPr>
              <w:rFonts w:ascii="Times New Roman" w:eastAsia="Times New Roman" w:hAnsi="Times New Roman" w:cs="Times New Roman"/>
              <w:sz w:val="24"/>
              <w:szCs w:val="24"/>
              <w:lang w:val="pt-BR"/>
            </w:rPr>
          </w:rPrChange>
        </w:rPr>
        <w:t xml:space="preserve">Romero-Organvidez, D., Horcas, J.-M., Galindo, J. A., &amp; Benavides, D. (2024). </w:t>
      </w:r>
      <w:r w:rsidRPr="009D5A73">
        <w:rPr>
          <w:rFonts w:ascii="Times New Roman" w:eastAsia="Times New Roman" w:hAnsi="Times New Roman" w:cs="Times New Roman"/>
          <w:sz w:val="24"/>
          <w:szCs w:val="24"/>
          <w:lang w:val="en-US"/>
          <w:rPrChange w:id="1941" w:author="Alberto D'Agostino" w:date="2025-02-03T11:40:00Z">
            <w:rPr>
              <w:rFonts w:ascii="Times New Roman" w:eastAsia="Times New Roman" w:hAnsi="Times New Roman" w:cs="Times New Roman"/>
              <w:sz w:val="24"/>
              <w:szCs w:val="24"/>
            </w:rPr>
          </w:rPrChange>
        </w:rPr>
        <w:t xml:space="preserve">Data visualization guidance using a software product line approach. </w:t>
      </w:r>
      <w:r w:rsidRPr="009D5A73">
        <w:rPr>
          <w:rFonts w:ascii="Times New Roman" w:eastAsia="Times New Roman" w:hAnsi="Times New Roman" w:cs="Times New Roman"/>
          <w:i/>
          <w:sz w:val="24"/>
          <w:szCs w:val="24"/>
          <w:lang w:val="en-US"/>
          <w:rPrChange w:id="1942" w:author="Alberto D'Agostino" w:date="2025-02-03T11:40:00Z">
            <w:rPr>
              <w:rFonts w:ascii="Times New Roman" w:eastAsia="Times New Roman" w:hAnsi="Times New Roman" w:cs="Times New Roman"/>
              <w:i/>
              <w:sz w:val="24"/>
              <w:szCs w:val="24"/>
            </w:rPr>
          </w:rPrChange>
        </w:rPr>
        <w:t>Journal of Systems and Software</w:t>
      </w:r>
      <w:r w:rsidRPr="009D5A73">
        <w:rPr>
          <w:rFonts w:ascii="Times New Roman" w:eastAsia="Times New Roman" w:hAnsi="Times New Roman" w:cs="Times New Roman"/>
          <w:sz w:val="24"/>
          <w:szCs w:val="24"/>
          <w:lang w:val="en-US"/>
          <w:rPrChange w:id="1943"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944" w:author="Alberto D'Agostino" w:date="2025-02-03T11:40:00Z">
            <w:rPr>
              <w:rFonts w:ascii="Times New Roman" w:eastAsia="Times New Roman" w:hAnsi="Times New Roman" w:cs="Times New Roman"/>
              <w:i/>
              <w:sz w:val="24"/>
              <w:szCs w:val="24"/>
            </w:rPr>
          </w:rPrChange>
        </w:rPr>
        <w:t>213</w:t>
      </w:r>
      <w:r w:rsidRPr="009D5A73">
        <w:rPr>
          <w:rFonts w:ascii="Times New Roman" w:eastAsia="Times New Roman" w:hAnsi="Times New Roman" w:cs="Times New Roman"/>
          <w:sz w:val="24"/>
          <w:szCs w:val="24"/>
          <w:lang w:val="en-US"/>
          <w:rPrChange w:id="1945" w:author="Alberto D'Agostino" w:date="2025-02-03T11:40:00Z">
            <w:rPr>
              <w:rFonts w:ascii="Times New Roman" w:eastAsia="Times New Roman" w:hAnsi="Times New Roman" w:cs="Times New Roman"/>
              <w:sz w:val="24"/>
              <w:szCs w:val="24"/>
            </w:rPr>
          </w:rPrChange>
        </w:rPr>
        <w:t>, 112029.</w:t>
      </w:r>
      <w:r w:rsidR="0067076A" w:rsidRPr="009D5A73">
        <w:rPr>
          <w:lang w:val="en-US"/>
          <w:rPrChange w:id="1946" w:author="Alberto D'Agostino" w:date="2025-02-03T11:40:00Z">
            <w:rPr/>
          </w:rPrChange>
        </w:rPr>
        <w:fldChar w:fldCharType="begin"/>
      </w:r>
      <w:r w:rsidR="0067076A" w:rsidRPr="009D5A73">
        <w:rPr>
          <w:lang w:val="en-US"/>
          <w:rPrChange w:id="1947" w:author="Alberto D'Agostino" w:date="2025-02-03T11:40:00Z">
            <w:rPr/>
          </w:rPrChange>
        </w:rPr>
        <w:instrText xml:space="preserve"> HYPERLINK "https://doi.org/10.1016/j.jss.2024.112029" \h </w:instrText>
      </w:r>
      <w:r w:rsidR="0067076A" w:rsidRPr="004720E1">
        <w:rPr>
          <w:lang w:val="en-US"/>
        </w:rPr>
      </w:r>
      <w:r w:rsidR="0067076A" w:rsidRPr="009D5A73">
        <w:rPr>
          <w:lang w:val="en-US"/>
          <w:rPrChange w:id="1948"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949"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950"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951" w:author="Alberto D'Agostino" w:date="2025-02-03T11:40:00Z">
            <w:rPr/>
          </w:rPrChange>
        </w:rPr>
        <w:fldChar w:fldCharType="begin"/>
      </w:r>
      <w:r w:rsidR="0067076A" w:rsidRPr="009D5A73">
        <w:rPr>
          <w:lang w:val="en-US"/>
          <w:rPrChange w:id="1952" w:author="Alberto D'Agostino" w:date="2025-02-03T11:40:00Z">
            <w:rPr/>
          </w:rPrChange>
        </w:rPr>
        <w:instrText xml:space="preserve"> HYPERLINK "https://doi.org/10.1016/j.jss.2024.112029" \h </w:instrText>
      </w:r>
      <w:r w:rsidR="0067076A" w:rsidRPr="004720E1">
        <w:rPr>
          <w:lang w:val="en-US"/>
        </w:rPr>
      </w:r>
      <w:r w:rsidR="0067076A" w:rsidRPr="009D5A73">
        <w:rPr>
          <w:lang w:val="en-US"/>
          <w:rPrChange w:id="1953"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954" w:author="Alberto D'Agostino" w:date="2025-02-03T11:40:00Z">
            <w:rPr>
              <w:rFonts w:ascii="Times New Roman" w:eastAsia="Times New Roman" w:hAnsi="Times New Roman" w:cs="Times New Roman"/>
              <w:color w:val="1155CC"/>
              <w:sz w:val="24"/>
              <w:szCs w:val="24"/>
              <w:u w:val="single"/>
            </w:rPr>
          </w:rPrChange>
        </w:rPr>
        <w:t>https://doi.org/10.1016/j.jss.2024.112029</w:t>
      </w:r>
      <w:r w:rsidR="0067076A" w:rsidRPr="009D5A73">
        <w:rPr>
          <w:rFonts w:ascii="Times New Roman" w:eastAsia="Times New Roman" w:hAnsi="Times New Roman" w:cs="Times New Roman"/>
          <w:color w:val="1155CC"/>
          <w:sz w:val="24"/>
          <w:szCs w:val="24"/>
          <w:u w:val="single"/>
          <w:lang w:val="en-US"/>
          <w:rPrChange w:id="1955" w:author="Alberto D'Agostino" w:date="2025-02-03T11:40:00Z">
            <w:rPr>
              <w:rFonts w:ascii="Times New Roman" w:eastAsia="Times New Roman" w:hAnsi="Times New Roman" w:cs="Times New Roman"/>
              <w:color w:val="1155CC"/>
              <w:sz w:val="24"/>
              <w:szCs w:val="24"/>
              <w:u w:val="single"/>
            </w:rPr>
          </w:rPrChange>
        </w:rPr>
        <w:fldChar w:fldCharType="end"/>
      </w:r>
    </w:p>
    <w:p w14:paraId="47632F5C" w14:textId="739C9B8A" w:rsidR="00A61E2C" w:rsidRPr="00A61E2C" w:rsidRDefault="00A61E2C" w:rsidP="00A61E2C">
      <w:pPr>
        <w:spacing w:line="480" w:lineRule="auto"/>
        <w:ind w:left="709" w:hanging="709"/>
        <w:jc w:val="both"/>
        <w:rPr>
          <w:rFonts w:ascii="Times New Roman" w:eastAsia="Times New Roman" w:hAnsi="Times New Roman" w:cs="Times New Roman"/>
          <w:color w:val="1155CC"/>
          <w:sz w:val="24"/>
          <w:szCs w:val="24"/>
          <w:u w:val="single"/>
          <w:lang w:val="en-US"/>
          <w:rPrChange w:id="1956" w:author="Gianfranco Di Pietro" w:date="2025-02-05T09:13:00Z" w16du:dateUtc="2025-02-05T08:13:00Z">
            <w:rPr>
              <w:rFonts w:ascii="Times New Roman" w:eastAsia="Times New Roman" w:hAnsi="Times New Roman" w:cs="Times New Roman"/>
              <w:sz w:val="24"/>
              <w:szCs w:val="24"/>
            </w:rPr>
          </w:rPrChange>
        </w:rPr>
      </w:pPr>
      <w:ins w:id="1957" w:author="Gianfranco Di Pietro" w:date="2025-02-05T09:12:00Z" w16du:dateUtc="2025-02-05T08:12:00Z">
        <w:r w:rsidRPr="00A61E2C">
          <w:rPr>
            <w:rFonts w:ascii="Times New Roman" w:eastAsia="Times New Roman" w:hAnsi="Times New Roman" w:cs="Times New Roman"/>
            <w:sz w:val="24"/>
            <w:szCs w:val="24"/>
            <w:lang w:val="en-US"/>
          </w:rPr>
          <w:lastRenderedPageBreak/>
          <w:t xml:space="preserve">Russo D., Fiannacca P., Fazio E., Cirrincione R., </w:t>
        </w:r>
      </w:ins>
      <w:ins w:id="1958" w:author="Gianfranco Di Pietro" w:date="2025-02-05T09:14:00Z" w16du:dateUtc="2025-02-05T08:14:00Z">
        <w:r w:rsidR="00064F2B">
          <w:rPr>
            <w:rFonts w:ascii="Times New Roman" w:eastAsia="Times New Roman" w:hAnsi="Times New Roman" w:cs="Times New Roman"/>
            <w:sz w:val="24"/>
            <w:szCs w:val="24"/>
            <w:lang w:val="en-US"/>
          </w:rPr>
          <w:t xml:space="preserve">&amp; </w:t>
        </w:r>
      </w:ins>
      <w:ins w:id="1959" w:author="Gianfranco Di Pietro" w:date="2025-02-05T09:12:00Z" w16du:dateUtc="2025-02-05T08:12:00Z">
        <w:r w:rsidRPr="00A61E2C">
          <w:rPr>
            <w:rFonts w:ascii="Times New Roman" w:eastAsia="Times New Roman" w:hAnsi="Times New Roman" w:cs="Times New Roman"/>
            <w:sz w:val="24"/>
            <w:szCs w:val="24"/>
            <w:lang w:val="en-US"/>
          </w:rPr>
          <w:t>Mamtani M.A.</w:t>
        </w:r>
      </w:ins>
      <w:ins w:id="1960" w:author="Gianfranco Di Pietro" w:date="2025-02-05T09:14:00Z" w16du:dateUtc="2025-02-05T08:14:00Z">
        <w:r w:rsidR="00064F2B">
          <w:rPr>
            <w:rFonts w:ascii="Times New Roman" w:eastAsia="Times New Roman" w:hAnsi="Times New Roman" w:cs="Times New Roman"/>
            <w:sz w:val="24"/>
            <w:szCs w:val="24"/>
            <w:lang w:val="en-US"/>
          </w:rPr>
          <w:t xml:space="preserve"> (2023).</w:t>
        </w:r>
      </w:ins>
      <w:ins w:id="1961" w:author="Gianfranco Di Pietro" w:date="2025-02-05T09:12:00Z" w16du:dateUtc="2025-02-05T08:12:00Z">
        <w:r>
          <w:rPr>
            <w:rFonts w:ascii="Times New Roman" w:eastAsia="Times New Roman" w:hAnsi="Times New Roman" w:cs="Times New Roman"/>
            <w:sz w:val="24"/>
            <w:szCs w:val="24"/>
            <w:lang w:val="en-US"/>
          </w:rPr>
          <w:t xml:space="preserve"> </w:t>
        </w:r>
        <w:r w:rsidRPr="00A61E2C">
          <w:rPr>
            <w:rFonts w:ascii="Times New Roman" w:eastAsia="Times New Roman" w:hAnsi="Times New Roman" w:cs="Times New Roman"/>
            <w:sz w:val="24"/>
            <w:szCs w:val="24"/>
            <w:lang w:val="en-US"/>
          </w:rPr>
          <w:t>From floor to roof of a batholith: geology and petrography of the north-eastern Serre Batholith (Calabria, southern Italy</w:t>
        </w:r>
      </w:ins>
      <w:ins w:id="1962" w:author="Gianfranco Di Pietro" w:date="2025-02-05T09:14:00Z" w16du:dateUtc="2025-02-05T08:14:00Z">
        <w:r w:rsidR="00064F2B">
          <w:rPr>
            <w:rFonts w:ascii="Times New Roman" w:eastAsia="Times New Roman" w:hAnsi="Times New Roman" w:cs="Times New Roman"/>
            <w:sz w:val="24"/>
            <w:szCs w:val="24"/>
            <w:lang w:val="en-US"/>
          </w:rPr>
          <w:t xml:space="preserve">). </w:t>
        </w:r>
      </w:ins>
      <w:ins w:id="1963" w:author="Gianfranco Di Pietro" w:date="2025-02-05T09:12:00Z" w16du:dateUtc="2025-02-05T08:12:00Z">
        <w:r w:rsidRPr="00064F2B">
          <w:rPr>
            <w:rFonts w:ascii="Times New Roman" w:eastAsia="Times New Roman" w:hAnsi="Times New Roman" w:cs="Times New Roman"/>
            <w:i/>
            <w:iCs/>
            <w:sz w:val="24"/>
            <w:szCs w:val="24"/>
            <w:lang w:val="en-US"/>
            <w:rPrChange w:id="1964" w:author="Gianfranco Di Pietro" w:date="2025-02-05T09:15:00Z" w16du:dateUtc="2025-02-05T08:15:00Z">
              <w:rPr>
                <w:rFonts w:ascii="Times New Roman" w:eastAsia="Times New Roman" w:hAnsi="Times New Roman" w:cs="Times New Roman"/>
                <w:sz w:val="24"/>
                <w:szCs w:val="24"/>
                <w:lang w:val="en-US"/>
              </w:rPr>
            </w:rPrChange>
          </w:rPr>
          <w:t>Journal of Maps, 19 (1)</w:t>
        </w:r>
      </w:ins>
      <w:ins w:id="1965" w:author="Gianfranco Di Pietro" w:date="2025-02-05T09:13:00Z" w16du:dateUtc="2025-02-05T08:13:00Z">
        <w:r>
          <w:rPr>
            <w:rFonts w:ascii="Times New Roman" w:eastAsia="Times New Roman" w:hAnsi="Times New Roman" w:cs="Times New Roman"/>
            <w:sz w:val="24"/>
            <w:szCs w:val="24"/>
            <w:lang w:val="en-US"/>
          </w:rPr>
          <w:t xml:space="preserve">. </w:t>
        </w:r>
      </w:ins>
      <w:ins w:id="1966" w:author="Gianfranco Di Pietro" w:date="2025-02-05T09:13:00Z">
        <w:r w:rsidRPr="00A61E2C">
          <w:rPr>
            <w:rFonts w:ascii="Times New Roman" w:eastAsia="Times New Roman" w:hAnsi="Times New Roman" w:cs="Times New Roman"/>
            <w:sz w:val="24"/>
            <w:szCs w:val="24"/>
            <w:lang w:val="it-IT"/>
          </w:rPr>
          <w:fldChar w:fldCharType="begin"/>
        </w:r>
        <w:r w:rsidRPr="00A61E2C">
          <w:rPr>
            <w:rFonts w:ascii="Times New Roman" w:eastAsia="Times New Roman" w:hAnsi="Times New Roman" w:cs="Times New Roman"/>
            <w:sz w:val="24"/>
            <w:szCs w:val="24"/>
            <w:lang w:val="it-IT"/>
          </w:rPr>
          <w:instrText>HYPERLINK "https://doi.org/10.1080/17445647.2022.2149358"</w:instrText>
        </w:r>
        <w:r w:rsidRPr="00A61E2C">
          <w:rPr>
            <w:rFonts w:ascii="Times New Roman" w:eastAsia="Times New Roman" w:hAnsi="Times New Roman" w:cs="Times New Roman"/>
            <w:sz w:val="24"/>
            <w:szCs w:val="24"/>
            <w:lang w:val="it-IT"/>
          </w:rPr>
        </w:r>
        <w:r w:rsidRPr="00A61E2C">
          <w:rPr>
            <w:rFonts w:ascii="Times New Roman" w:eastAsia="Times New Roman" w:hAnsi="Times New Roman" w:cs="Times New Roman"/>
            <w:sz w:val="24"/>
            <w:szCs w:val="24"/>
            <w:lang w:val="it-IT"/>
          </w:rPr>
          <w:fldChar w:fldCharType="separate"/>
        </w:r>
        <w:r w:rsidRPr="00A61E2C">
          <w:rPr>
            <w:rStyle w:val="Collegamentoipertestuale"/>
            <w:rFonts w:ascii="Times New Roman" w:eastAsia="Times New Roman" w:hAnsi="Times New Roman" w:cs="Times New Roman"/>
            <w:sz w:val="24"/>
            <w:szCs w:val="24"/>
            <w:lang w:val="it-IT"/>
          </w:rPr>
          <w:t>https://doi.org/10.1080/17445647.2022.2149358</w:t>
        </w:r>
      </w:ins>
      <w:ins w:id="1967" w:author="Gianfranco Di Pietro" w:date="2025-02-05T09:13:00Z" w16du:dateUtc="2025-02-05T08:13:00Z">
        <w:r w:rsidRPr="00A61E2C">
          <w:rPr>
            <w:rFonts w:ascii="Times New Roman" w:eastAsia="Times New Roman" w:hAnsi="Times New Roman" w:cs="Times New Roman"/>
            <w:sz w:val="24"/>
            <w:szCs w:val="24"/>
            <w:lang w:val="en-US"/>
          </w:rPr>
          <w:fldChar w:fldCharType="end"/>
        </w:r>
      </w:ins>
    </w:p>
    <w:p w14:paraId="000001CC" w14:textId="11CB0A7D"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968"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969" w:author="Alberto D'Agostino" w:date="2025-02-03T11:40:00Z">
            <w:rPr>
              <w:rFonts w:ascii="Times New Roman" w:eastAsia="Times New Roman" w:hAnsi="Times New Roman" w:cs="Times New Roman"/>
              <w:sz w:val="24"/>
              <w:szCs w:val="24"/>
            </w:rPr>
          </w:rPrChange>
        </w:rPr>
        <w:t xml:space="preserve">Simon, M. (2023). Manipulating HTML Elements. In: JavaScript for Web Developers. Apress, Berkeley, CA. </w:t>
      </w:r>
      <w:del w:id="1970" w:author="Alberto D'Agostino" w:date="2025-02-03T11:37:00Z">
        <w:r w:rsidRPr="009D5A73" w:rsidDel="009D5A73">
          <w:rPr>
            <w:rFonts w:ascii="Times New Roman" w:eastAsia="Times New Roman" w:hAnsi="Times New Roman" w:cs="Times New Roman"/>
            <w:sz w:val="24"/>
            <w:szCs w:val="24"/>
            <w:lang w:val="en-US"/>
            <w:rPrChange w:id="1971" w:author="Alberto D'Agostino" w:date="2025-02-03T11:40:00Z">
              <w:rPr>
                <w:rFonts w:ascii="Times New Roman" w:eastAsia="Times New Roman" w:hAnsi="Times New Roman" w:cs="Times New Roman"/>
                <w:sz w:val="24"/>
                <w:szCs w:val="24"/>
              </w:rPr>
            </w:rPrChange>
          </w:rPr>
          <w:delText xml:space="preserve">DOI: </w:delText>
        </w:r>
      </w:del>
      <w:ins w:id="1972" w:author="Alberto D'Agostino" w:date="2025-02-03T11:44: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973" w:author="Alberto D'Agostino" w:date="2025-02-03T11:37:00Z">
        <w:r w:rsidR="009D5A73" w:rsidRPr="009D5A73">
          <w:rPr>
            <w:rFonts w:ascii="Times New Roman" w:eastAsia="Times New Roman" w:hAnsi="Times New Roman" w:cs="Times New Roman"/>
            <w:sz w:val="24"/>
            <w:szCs w:val="24"/>
            <w:lang w:val="en-US"/>
          </w:rPr>
          <w:instrText>https://doi.org/</w:instrText>
        </w:r>
      </w:ins>
      <w:r w:rsidR="009D5A73" w:rsidRPr="009D5A73">
        <w:rPr>
          <w:rFonts w:ascii="Times New Roman" w:eastAsia="Times New Roman" w:hAnsi="Times New Roman" w:cs="Times New Roman"/>
          <w:sz w:val="24"/>
          <w:szCs w:val="24"/>
          <w:lang w:val="en-US"/>
        </w:rPr>
        <w:instrText>10.1007/978-1-4842-9774-2_3</w:instrText>
      </w:r>
      <w:ins w:id="1974" w:author="Alberto D'Agostino" w:date="2025-02-03T11:44: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ins w:id="1975" w:author="Alberto D'Agostino" w:date="2025-02-03T11:37:00Z">
        <w:r w:rsidR="009D5A73" w:rsidRPr="00143D04">
          <w:rPr>
            <w:rStyle w:val="Collegamentoipertestuale"/>
            <w:rPrChange w:id="1976" w:author="Alberto D'Agostino" w:date="2025-02-03T11:40:00Z">
              <w:rPr>
                <w:rFonts w:ascii="Times New Roman" w:eastAsia="Times New Roman" w:hAnsi="Times New Roman" w:cs="Times New Roman"/>
                <w:sz w:val="24"/>
                <w:szCs w:val="24"/>
                <w:lang w:val="en-US"/>
              </w:rPr>
            </w:rPrChange>
          </w:rPr>
          <w:t>https://doi.org/</w:t>
        </w:r>
      </w:ins>
      <w:r w:rsidR="009D5A73" w:rsidRPr="00143D04">
        <w:rPr>
          <w:rStyle w:val="Collegamentoipertestuale"/>
          <w:rPrChange w:id="1977" w:author="Alberto D'Agostino" w:date="2025-02-03T11:40:00Z">
            <w:rPr>
              <w:rFonts w:ascii="Times New Roman" w:eastAsia="Times New Roman" w:hAnsi="Times New Roman" w:cs="Times New Roman"/>
              <w:sz w:val="24"/>
              <w:szCs w:val="24"/>
              <w:lang w:val="en-US"/>
            </w:rPr>
          </w:rPrChange>
        </w:rPr>
        <w:t>10.1007/978-1-4842-9774-2_3</w:t>
      </w:r>
      <w:ins w:id="1978" w:author="Alberto D'Agostino" w:date="2025-02-03T11:44:00Z">
        <w:r w:rsidR="009D5A73">
          <w:rPr>
            <w:rFonts w:ascii="Times New Roman" w:eastAsia="Times New Roman" w:hAnsi="Times New Roman" w:cs="Times New Roman"/>
            <w:sz w:val="24"/>
            <w:szCs w:val="24"/>
            <w:lang w:val="en-US"/>
          </w:rPr>
          <w:fldChar w:fldCharType="end"/>
        </w:r>
      </w:ins>
    </w:p>
    <w:p w14:paraId="000001CD"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979"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980" w:author="Alberto D'Agostino" w:date="2025-02-03T11:40:00Z">
            <w:rPr>
              <w:rFonts w:ascii="Times New Roman" w:eastAsia="Times New Roman" w:hAnsi="Times New Roman" w:cs="Times New Roman"/>
              <w:sz w:val="24"/>
              <w:szCs w:val="24"/>
            </w:rPr>
          </w:rPrChange>
        </w:rPr>
        <w:t xml:space="preserve">Steiniger, S., &amp; Hunter, A. J. S. (2013). The 2012 free and open source GIS software map – A guide to facilitate research, development, and adoption. </w:t>
      </w:r>
      <w:r w:rsidRPr="009D5A73">
        <w:rPr>
          <w:rFonts w:ascii="Times New Roman" w:eastAsia="Times New Roman" w:hAnsi="Times New Roman" w:cs="Times New Roman"/>
          <w:i/>
          <w:sz w:val="24"/>
          <w:szCs w:val="24"/>
          <w:lang w:val="en-US"/>
          <w:rPrChange w:id="1981" w:author="Alberto D'Agostino" w:date="2025-02-03T11:40:00Z">
            <w:rPr>
              <w:rFonts w:ascii="Times New Roman" w:eastAsia="Times New Roman" w:hAnsi="Times New Roman" w:cs="Times New Roman"/>
              <w:i/>
              <w:sz w:val="24"/>
              <w:szCs w:val="24"/>
            </w:rPr>
          </w:rPrChange>
        </w:rPr>
        <w:t>Computers, Environment and Urban Systems</w:t>
      </w:r>
      <w:r w:rsidRPr="009D5A73">
        <w:rPr>
          <w:rFonts w:ascii="Times New Roman" w:eastAsia="Times New Roman" w:hAnsi="Times New Roman" w:cs="Times New Roman"/>
          <w:sz w:val="24"/>
          <w:szCs w:val="24"/>
          <w:lang w:val="en-US"/>
          <w:rPrChange w:id="1982"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983" w:author="Alberto D'Agostino" w:date="2025-02-03T11:40:00Z">
            <w:rPr>
              <w:rFonts w:ascii="Times New Roman" w:eastAsia="Times New Roman" w:hAnsi="Times New Roman" w:cs="Times New Roman"/>
              <w:i/>
              <w:sz w:val="24"/>
              <w:szCs w:val="24"/>
            </w:rPr>
          </w:rPrChange>
        </w:rPr>
        <w:t>39</w:t>
      </w:r>
      <w:r w:rsidRPr="009D5A73">
        <w:rPr>
          <w:rFonts w:ascii="Times New Roman" w:eastAsia="Times New Roman" w:hAnsi="Times New Roman" w:cs="Times New Roman"/>
          <w:sz w:val="24"/>
          <w:szCs w:val="24"/>
          <w:lang w:val="en-US"/>
          <w:rPrChange w:id="1984" w:author="Alberto D'Agostino" w:date="2025-02-03T11:40:00Z">
            <w:rPr>
              <w:rFonts w:ascii="Times New Roman" w:eastAsia="Times New Roman" w:hAnsi="Times New Roman" w:cs="Times New Roman"/>
              <w:sz w:val="24"/>
              <w:szCs w:val="24"/>
            </w:rPr>
          </w:rPrChange>
        </w:rPr>
        <w:t>, 136–150.</w:t>
      </w:r>
      <w:r w:rsidR="0067076A" w:rsidRPr="009D5A73">
        <w:rPr>
          <w:lang w:val="en-US"/>
          <w:rPrChange w:id="1985" w:author="Alberto D'Agostino" w:date="2025-02-03T11:40:00Z">
            <w:rPr/>
          </w:rPrChange>
        </w:rPr>
        <w:fldChar w:fldCharType="begin"/>
      </w:r>
      <w:r w:rsidR="0067076A" w:rsidRPr="009D5A73">
        <w:rPr>
          <w:lang w:val="en-US"/>
          <w:rPrChange w:id="1986" w:author="Alberto D'Agostino" w:date="2025-02-03T11:40:00Z">
            <w:rPr/>
          </w:rPrChange>
        </w:rPr>
        <w:instrText xml:space="preserve"> HYPERLINK "https://doi.org/10.1016/j.compenvurbsys.2012.10.003" \h </w:instrText>
      </w:r>
      <w:r w:rsidR="0067076A" w:rsidRPr="004720E1">
        <w:rPr>
          <w:lang w:val="en-US"/>
        </w:rPr>
      </w:r>
      <w:r w:rsidR="0067076A" w:rsidRPr="009D5A73">
        <w:rPr>
          <w:lang w:val="en-US"/>
          <w:rPrChange w:id="1987"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988"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989"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990" w:author="Alberto D'Agostino" w:date="2025-02-03T11:40:00Z">
            <w:rPr/>
          </w:rPrChange>
        </w:rPr>
        <w:fldChar w:fldCharType="begin"/>
      </w:r>
      <w:r w:rsidR="0067076A" w:rsidRPr="009D5A73">
        <w:rPr>
          <w:lang w:val="en-US"/>
          <w:rPrChange w:id="1991" w:author="Alberto D'Agostino" w:date="2025-02-03T11:40:00Z">
            <w:rPr/>
          </w:rPrChange>
        </w:rPr>
        <w:instrText xml:space="preserve"> HYPERLINK "https://doi.org/10.1016/j.compenvurbsys.2012.10.003" \h </w:instrText>
      </w:r>
      <w:r w:rsidR="0067076A" w:rsidRPr="004720E1">
        <w:rPr>
          <w:lang w:val="en-US"/>
        </w:rPr>
      </w:r>
      <w:r w:rsidR="0067076A" w:rsidRPr="009D5A73">
        <w:rPr>
          <w:lang w:val="en-US"/>
          <w:rPrChange w:id="1992"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993" w:author="Alberto D'Agostino" w:date="2025-02-03T11:40:00Z">
            <w:rPr>
              <w:rFonts w:ascii="Times New Roman" w:eastAsia="Times New Roman" w:hAnsi="Times New Roman" w:cs="Times New Roman"/>
              <w:color w:val="1155CC"/>
              <w:sz w:val="24"/>
              <w:szCs w:val="24"/>
              <w:u w:val="single"/>
            </w:rPr>
          </w:rPrChange>
        </w:rPr>
        <w:t>https://doi.org/10.1016/j.compenvurbsys.2012.10.003</w:t>
      </w:r>
      <w:r w:rsidR="0067076A" w:rsidRPr="009D5A73">
        <w:rPr>
          <w:rFonts w:ascii="Times New Roman" w:eastAsia="Times New Roman" w:hAnsi="Times New Roman" w:cs="Times New Roman"/>
          <w:color w:val="1155CC"/>
          <w:sz w:val="24"/>
          <w:szCs w:val="24"/>
          <w:u w:val="single"/>
          <w:lang w:val="en-US"/>
          <w:rPrChange w:id="1994" w:author="Alberto D'Agostino" w:date="2025-02-03T11:40:00Z">
            <w:rPr>
              <w:rFonts w:ascii="Times New Roman" w:eastAsia="Times New Roman" w:hAnsi="Times New Roman" w:cs="Times New Roman"/>
              <w:color w:val="1155CC"/>
              <w:sz w:val="24"/>
              <w:szCs w:val="24"/>
              <w:u w:val="single"/>
            </w:rPr>
          </w:rPrChange>
        </w:rPr>
        <w:fldChar w:fldCharType="end"/>
      </w:r>
    </w:p>
    <w:p w14:paraId="000001CE" w14:textId="3051276C" w:rsidR="00696B80" w:rsidRPr="009D5A73" w:rsidRDefault="00734CE6">
      <w:pPr>
        <w:spacing w:line="480" w:lineRule="auto"/>
        <w:ind w:left="709" w:hanging="709"/>
        <w:jc w:val="both"/>
        <w:rPr>
          <w:ins w:id="1995" w:author="Alberto D'Agostino" w:date="2025-02-03T11:28:00Z"/>
          <w:rFonts w:ascii="Times New Roman" w:eastAsia="Times New Roman" w:hAnsi="Times New Roman" w:cs="Times New Roman"/>
          <w:sz w:val="24"/>
          <w:szCs w:val="24"/>
          <w:lang w:val="en-US"/>
          <w:rPrChange w:id="1996" w:author="Alberto D'Agostino" w:date="2025-02-03T11:40:00Z">
            <w:rPr>
              <w:ins w:id="1997" w:author="Alberto D'Agostino" w:date="2025-02-03T11:28:00Z"/>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998" w:author="Alberto D'Agostino" w:date="2025-02-03T11:40:00Z">
            <w:rPr>
              <w:rFonts w:ascii="Times New Roman" w:eastAsia="Times New Roman" w:hAnsi="Times New Roman" w:cs="Times New Roman"/>
              <w:sz w:val="24"/>
              <w:szCs w:val="24"/>
            </w:rPr>
          </w:rPrChange>
        </w:rPr>
        <w:t>Snyder, J. P. (1997). Flattening the earth: two thousand years of map projections. University of Chicago Press.</w:t>
      </w:r>
    </w:p>
    <w:p w14:paraId="38D48879" w14:textId="77777777" w:rsidR="004B2208" w:rsidRPr="009D5A73" w:rsidDel="004B2208" w:rsidRDefault="004B2208" w:rsidP="004B2208">
      <w:pPr>
        <w:spacing w:line="480" w:lineRule="auto"/>
        <w:ind w:left="709" w:hanging="709"/>
        <w:jc w:val="both"/>
        <w:rPr>
          <w:del w:id="1999" w:author="Alberto D'Agostino" w:date="2025-02-03T11:28:00Z"/>
          <w:moveTo w:id="2000" w:author="Alberto D'Agostino" w:date="2025-02-03T11:28:00Z"/>
          <w:rFonts w:ascii="Times New Roman" w:eastAsia="Times New Roman" w:hAnsi="Times New Roman" w:cs="Times New Roman"/>
          <w:sz w:val="24"/>
          <w:szCs w:val="24"/>
          <w:lang w:val="en-US"/>
          <w:rPrChange w:id="2001" w:author="Alberto D'Agostino" w:date="2025-02-03T11:40:00Z">
            <w:rPr>
              <w:del w:id="2002" w:author="Alberto D'Agostino" w:date="2025-02-03T11:28:00Z"/>
              <w:moveTo w:id="2003" w:author="Alberto D'Agostino" w:date="2025-02-03T11:28:00Z"/>
              <w:rFonts w:ascii="Times New Roman" w:eastAsia="Times New Roman" w:hAnsi="Times New Roman" w:cs="Times New Roman"/>
              <w:sz w:val="24"/>
              <w:szCs w:val="24"/>
            </w:rPr>
          </w:rPrChange>
        </w:rPr>
      </w:pPr>
      <w:moveToRangeStart w:id="2004" w:author="Alberto D'Agostino" w:date="2025-02-03T11:28:00Z" w:name="move189474507"/>
      <w:moveTo w:id="2005" w:author="Alberto D'Agostino" w:date="2025-02-03T11:28:00Z">
        <w:r w:rsidRPr="009D5A73">
          <w:rPr>
            <w:rFonts w:ascii="Times New Roman" w:eastAsia="Times New Roman" w:hAnsi="Times New Roman" w:cs="Times New Roman"/>
            <w:sz w:val="24"/>
            <w:szCs w:val="24"/>
            <w:lang w:val="en-US"/>
            <w:rPrChange w:id="2006" w:author="Alberto D'Agostino" w:date="2025-02-03T11:40:00Z">
              <w:rPr>
                <w:rFonts w:ascii="Times New Roman" w:eastAsia="Times New Roman" w:hAnsi="Times New Roman" w:cs="Times New Roman"/>
                <w:sz w:val="24"/>
                <w:szCs w:val="24"/>
              </w:rPr>
            </w:rPrChange>
          </w:rPr>
          <w:t xml:space="preserve">Tarquini, S., &amp; Favalli, M. (2010). A microscopic information system (MIS) for petrographic analysis. </w:t>
        </w:r>
        <w:r w:rsidRPr="009D5A73">
          <w:rPr>
            <w:rFonts w:ascii="Times New Roman" w:eastAsia="Times New Roman" w:hAnsi="Times New Roman" w:cs="Times New Roman"/>
            <w:i/>
            <w:sz w:val="24"/>
            <w:szCs w:val="24"/>
            <w:lang w:val="en-US"/>
            <w:rPrChange w:id="2007" w:author="Alberto D'Agostino" w:date="2025-02-03T11:40:00Z">
              <w:rPr>
                <w:rFonts w:ascii="Times New Roman" w:eastAsia="Times New Roman" w:hAnsi="Times New Roman" w:cs="Times New Roman"/>
                <w:i/>
                <w:sz w:val="24"/>
                <w:szCs w:val="24"/>
              </w:rPr>
            </w:rPrChange>
          </w:rPr>
          <w:t>Computers &amp; Geosciences</w:t>
        </w:r>
        <w:r w:rsidRPr="009D5A73">
          <w:rPr>
            <w:rFonts w:ascii="Times New Roman" w:eastAsia="Times New Roman" w:hAnsi="Times New Roman" w:cs="Times New Roman"/>
            <w:sz w:val="24"/>
            <w:szCs w:val="24"/>
            <w:lang w:val="en-US"/>
            <w:rPrChange w:id="2008"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009" w:author="Alberto D'Agostino" w:date="2025-02-03T11:40:00Z">
              <w:rPr>
                <w:rFonts w:ascii="Times New Roman" w:eastAsia="Times New Roman" w:hAnsi="Times New Roman" w:cs="Times New Roman"/>
                <w:i/>
                <w:sz w:val="24"/>
                <w:szCs w:val="24"/>
              </w:rPr>
            </w:rPrChange>
          </w:rPr>
          <w:t>36</w:t>
        </w:r>
        <w:r w:rsidRPr="009D5A73">
          <w:rPr>
            <w:rFonts w:ascii="Times New Roman" w:eastAsia="Times New Roman" w:hAnsi="Times New Roman" w:cs="Times New Roman"/>
            <w:sz w:val="24"/>
            <w:szCs w:val="24"/>
            <w:lang w:val="en-US"/>
            <w:rPrChange w:id="2010" w:author="Alberto D'Agostino" w:date="2025-02-03T11:40:00Z">
              <w:rPr>
                <w:rFonts w:ascii="Times New Roman" w:eastAsia="Times New Roman" w:hAnsi="Times New Roman" w:cs="Times New Roman"/>
                <w:sz w:val="24"/>
                <w:szCs w:val="24"/>
              </w:rPr>
            </w:rPrChange>
          </w:rPr>
          <w:t>(5), 665–674.</w:t>
        </w:r>
        <w:r w:rsidRPr="009D5A73">
          <w:rPr>
            <w:lang w:val="en-US"/>
            <w:rPrChange w:id="2011" w:author="Alberto D'Agostino" w:date="2025-02-03T11:40:00Z">
              <w:rPr/>
            </w:rPrChange>
          </w:rPr>
          <w:fldChar w:fldCharType="begin"/>
        </w:r>
        <w:r w:rsidRPr="009D5A73">
          <w:rPr>
            <w:lang w:val="en-US"/>
            <w:rPrChange w:id="2012" w:author="Alberto D'Agostino" w:date="2025-02-03T11:40:00Z">
              <w:rPr/>
            </w:rPrChange>
          </w:rPr>
          <w:instrText xml:space="preserve"> HYPERLINK "https://doi.org/10.1016/j.cageo.2009.09.017" \h </w:instrText>
        </w:r>
      </w:moveTo>
      <w:ins w:id="2013" w:author="Alberto D'Agostino" w:date="2025-02-03T11:28:00Z">
        <w:r w:rsidRPr="004720E1">
          <w:rPr>
            <w:lang w:val="en-US"/>
          </w:rPr>
        </w:r>
      </w:ins>
      <w:moveTo w:id="2014" w:author="Alberto D'Agostino" w:date="2025-02-03T11:28:00Z">
        <w:r w:rsidRPr="009D5A73">
          <w:rPr>
            <w:lang w:val="en-US"/>
            <w:rPrChange w:id="2015"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016"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sz w:val="24"/>
            <w:szCs w:val="24"/>
            <w:lang w:val="en-US"/>
            <w:rPrChange w:id="2017" w:author="Alberto D'Agostino" w:date="2025-02-03T11:40:00Z">
              <w:rPr>
                <w:rFonts w:ascii="Times New Roman" w:eastAsia="Times New Roman" w:hAnsi="Times New Roman" w:cs="Times New Roman"/>
                <w:sz w:val="24"/>
                <w:szCs w:val="24"/>
              </w:rPr>
            </w:rPrChange>
          </w:rPr>
          <w:fldChar w:fldCharType="end"/>
        </w:r>
        <w:r w:rsidRPr="009D5A73">
          <w:rPr>
            <w:lang w:val="en-US"/>
            <w:rPrChange w:id="2018" w:author="Alberto D'Agostino" w:date="2025-02-03T11:40:00Z">
              <w:rPr/>
            </w:rPrChange>
          </w:rPr>
          <w:fldChar w:fldCharType="begin"/>
        </w:r>
        <w:r w:rsidRPr="009D5A73">
          <w:rPr>
            <w:lang w:val="en-US"/>
            <w:rPrChange w:id="2019" w:author="Alberto D'Agostino" w:date="2025-02-03T11:40:00Z">
              <w:rPr/>
            </w:rPrChange>
          </w:rPr>
          <w:instrText xml:space="preserve"> HYPERLINK "https://doi.org/10.1016/j.cageo.2009.09.017" \h </w:instrText>
        </w:r>
      </w:moveTo>
      <w:ins w:id="2020" w:author="Alberto D'Agostino" w:date="2025-02-03T11:28:00Z">
        <w:r w:rsidRPr="004720E1">
          <w:rPr>
            <w:lang w:val="en-US"/>
          </w:rPr>
        </w:r>
      </w:ins>
      <w:moveTo w:id="2021" w:author="Alberto D'Agostino" w:date="2025-02-03T11:28:00Z">
        <w:r w:rsidRPr="009D5A73">
          <w:rPr>
            <w:lang w:val="en-US"/>
            <w:rPrChange w:id="2022"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023" w:author="Alberto D'Agostino" w:date="2025-02-03T11:40:00Z">
              <w:rPr>
                <w:rFonts w:ascii="Times New Roman" w:eastAsia="Times New Roman" w:hAnsi="Times New Roman" w:cs="Times New Roman"/>
                <w:color w:val="1155CC"/>
                <w:sz w:val="24"/>
                <w:szCs w:val="24"/>
                <w:u w:val="single"/>
              </w:rPr>
            </w:rPrChange>
          </w:rPr>
          <w:t>https://doi.org/10.1016/j.cageo.2009.09.017</w:t>
        </w:r>
        <w:r w:rsidRPr="009D5A73">
          <w:rPr>
            <w:rFonts w:ascii="Times New Roman" w:eastAsia="Times New Roman" w:hAnsi="Times New Roman" w:cs="Times New Roman"/>
            <w:color w:val="1155CC"/>
            <w:sz w:val="24"/>
            <w:szCs w:val="24"/>
            <w:u w:val="single"/>
            <w:lang w:val="en-US"/>
            <w:rPrChange w:id="2024" w:author="Alberto D'Agostino" w:date="2025-02-03T11:40:00Z">
              <w:rPr>
                <w:rFonts w:ascii="Times New Roman" w:eastAsia="Times New Roman" w:hAnsi="Times New Roman" w:cs="Times New Roman"/>
                <w:color w:val="1155CC"/>
                <w:sz w:val="24"/>
                <w:szCs w:val="24"/>
                <w:u w:val="single"/>
              </w:rPr>
            </w:rPrChange>
          </w:rPr>
          <w:fldChar w:fldCharType="end"/>
        </w:r>
      </w:moveTo>
    </w:p>
    <w:moveToRangeEnd w:id="2004"/>
    <w:p w14:paraId="346239FE" w14:textId="77777777" w:rsidR="004B2208" w:rsidRPr="009D5A73" w:rsidRDefault="004B2208" w:rsidP="009D5A73">
      <w:pPr>
        <w:spacing w:line="480" w:lineRule="auto"/>
        <w:ind w:left="709" w:hanging="709"/>
        <w:jc w:val="both"/>
        <w:rPr>
          <w:rFonts w:ascii="Times New Roman" w:eastAsia="Times New Roman" w:hAnsi="Times New Roman" w:cs="Times New Roman"/>
          <w:sz w:val="24"/>
          <w:szCs w:val="24"/>
          <w:lang w:val="en-US"/>
          <w:rPrChange w:id="2025" w:author="Alberto D'Agostino" w:date="2025-02-03T11:40:00Z">
            <w:rPr>
              <w:rFonts w:ascii="Times New Roman" w:eastAsia="Times New Roman" w:hAnsi="Times New Roman" w:cs="Times New Roman"/>
              <w:sz w:val="24"/>
              <w:szCs w:val="24"/>
            </w:rPr>
          </w:rPrChange>
        </w:rPr>
      </w:pPr>
    </w:p>
    <w:p w14:paraId="000001CF" w14:textId="0FF20EE7" w:rsidR="00696B80" w:rsidRDefault="00734CE6">
      <w:pPr>
        <w:spacing w:line="480" w:lineRule="auto"/>
        <w:ind w:left="709" w:hanging="709"/>
        <w:jc w:val="both"/>
        <w:rPr>
          <w:ins w:id="2026" w:author="Gianfranco Di Pietro" w:date="2025-02-05T09:29:00Z" w16du:dateUtc="2025-02-05T08:29:00Z"/>
          <w:rFonts w:ascii="Times New Roman" w:eastAsia="Times New Roman" w:hAnsi="Times New Roman" w:cs="Times New Roman"/>
          <w:color w:val="1155CC"/>
          <w:sz w:val="24"/>
          <w:szCs w:val="24"/>
          <w:u w:val="single"/>
          <w:lang w:val="en-US"/>
        </w:rPr>
      </w:pPr>
      <w:r w:rsidRPr="009D5A73">
        <w:rPr>
          <w:rFonts w:ascii="Times New Roman" w:eastAsia="Times New Roman" w:hAnsi="Times New Roman" w:cs="Times New Roman"/>
          <w:sz w:val="24"/>
          <w:szCs w:val="24"/>
          <w:lang w:val="en-US"/>
          <w:rPrChange w:id="2027" w:author="Alberto D'Agostino" w:date="2025-02-03T11:40:00Z">
            <w:rPr>
              <w:rFonts w:ascii="Times New Roman" w:eastAsia="Times New Roman" w:hAnsi="Times New Roman" w:cs="Times New Roman"/>
              <w:sz w:val="24"/>
              <w:szCs w:val="24"/>
            </w:rPr>
          </w:rPrChange>
        </w:rPr>
        <w:t xml:space="preserve">Tarquini, S., &amp; Armienti, P. (2011). </w:t>
      </w:r>
      <w:r w:rsidR="004B2208" w:rsidRPr="009D5A73">
        <w:rPr>
          <w:rFonts w:ascii="Times New Roman" w:eastAsia="Times New Roman" w:hAnsi="Times New Roman" w:cs="Times New Roman"/>
          <w:sz w:val="24"/>
          <w:szCs w:val="24"/>
          <w:lang w:val="en-US"/>
          <w:rPrChange w:id="2028" w:author="Alberto D'Agostino" w:date="2025-02-03T11:40:00Z">
            <w:rPr>
              <w:rFonts w:ascii="Times New Roman" w:eastAsia="Times New Roman" w:hAnsi="Times New Roman" w:cs="Times New Roman"/>
              <w:sz w:val="24"/>
              <w:szCs w:val="24"/>
            </w:rPr>
          </w:rPrChange>
        </w:rPr>
        <w:t>Quick determination of crystal size distributions of rocks by means of a color scanner</w:t>
      </w:r>
      <w:r w:rsidRPr="009D5A73">
        <w:rPr>
          <w:rFonts w:ascii="Times New Roman" w:eastAsia="Times New Roman" w:hAnsi="Times New Roman" w:cs="Times New Roman"/>
          <w:sz w:val="24"/>
          <w:szCs w:val="24"/>
          <w:lang w:val="en-US"/>
          <w:rPrChange w:id="202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030" w:author="Alberto D'Agostino" w:date="2025-02-03T11:40:00Z">
            <w:rPr>
              <w:rFonts w:ascii="Times New Roman" w:eastAsia="Times New Roman" w:hAnsi="Times New Roman" w:cs="Times New Roman"/>
              <w:i/>
              <w:sz w:val="24"/>
              <w:szCs w:val="24"/>
            </w:rPr>
          </w:rPrChange>
        </w:rPr>
        <w:t>Image Analysis &amp; Stereology</w:t>
      </w:r>
      <w:r w:rsidRPr="009D5A73">
        <w:rPr>
          <w:rFonts w:ascii="Times New Roman" w:eastAsia="Times New Roman" w:hAnsi="Times New Roman" w:cs="Times New Roman"/>
          <w:sz w:val="24"/>
          <w:szCs w:val="24"/>
          <w:lang w:val="en-US"/>
          <w:rPrChange w:id="203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032" w:author="Alberto D'Agostino" w:date="2025-02-03T11:40:00Z">
            <w:rPr>
              <w:rFonts w:ascii="Times New Roman" w:eastAsia="Times New Roman" w:hAnsi="Times New Roman" w:cs="Times New Roman"/>
              <w:i/>
              <w:sz w:val="24"/>
              <w:szCs w:val="24"/>
            </w:rPr>
          </w:rPrChange>
        </w:rPr>
        <w:t>22</w:t>
      </w:r>
      <w:r w:rsidRPr="009D5A73">
        <w:rPr>
          <w:rFonts w:ascii="Times New Roman" w:eastAsia="Times New Roman" w:hAnsi="Times New Roman" w:cs="Times New Roman"/>
          <w:sz w:val="24"/>
          <w:szCs w:val="24"/>
          <w:lang w:val="en-US"/>
          <w:rPrChange w:id="2033" w:author="Alberto D'Agostino" w:date="2025-02-03T11:40:00Z">
            <w:rPr>
              <w:rFonts w:ascii="Times New Roman" w:eastAsia="Times New Roman" w:hAnsi="Times New Roman" w:cs="Times New Roman"/>
              <w:sz w:val="24"/>
              <w:szCs w:val="24"/>
            </w:rPr>
          </w:rPrChange>
        </w:rPr>
        <w:t>(1), 27.</w:t>
      </w:r>
      <w:r w:rsidR="0067076A" w:rsidRPr="009D5A73">
        <w:rPr>
          <w:lang w:val="en-US"/>
          <w:rPrChange w:id="2034" w:author="Alberto D'Agostino" w:date="2025-02-03T11:40:00Z">
            <w:rPr/>
          </w:rPrChange>
        </w:rPr>
        <w:fldChar w:fldCharType="begin"/>
      </w:r>
      <w:r w:rsidR="0067076A" w:rsidRPr="009D5A73">
        <w:rPr>
          <w:lang w:val="en-US"/>
          <w:rPrChange w:id="2035" w:author="Alberto D'Agostino" w:date="2025-02-03T11:40:00Z">
            <w:rPr/>
          </w:rPrChange>
        </w:rPr>
        <w:instrText xml:space="preserve"> HYPERLINK "https://doi.org/10.5566/ias.v22.p27-34" \h </w:instrText>
      </w:r>
      <w:r w:rsidR="0067076A" w:rsidRPr="004720E1">
        <w:rPr>
          <w:lang w:val="en-US"/>
        </w:rPr>
      </w:r>
      <w:r w:rsidR="0067076A" w:rsidRPr="009D5A73">
        <w:rPr>
          <w:lang w:val="en-US"/>
          <w:rPrChange w:id="2036"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03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03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039" w:author="Alberto D'Agostino" w:date="2025-02-03T11:40:00Z">
            <w:rPr/>
          </w:rPrChange>
        </w:rPr>
        <w:fldChar w:fldCharType="begin"/>
      </w:r>
      <w:r w:rsidR="0067076A" w:rsidRPr="009D5A73">
        <w:rPr>
          <w:lang w:val="en-US"/>
          <w:rPrChange w:id="2040" w:author="Alberto D'Agostino" w:date="2025-02-03T11:40:00Z">
            <w:rPr/>
          </w:rPrChange>
        </w:rPr>
        <w:instrText xml:space="preserve"> HYPERLINK "https://doi.org/10.5566/ias.v22.p27-34" \h </w:instrText>
      </w:r>
      <w:r w:rsidR="0067076A" w:rsidRPr="004720E1">
        <w:rPr>
          <w:lang w:val="en-US"/>
        </w:rPr>
      </w:r>
      <w:r w:rsidR="0067076A" w:rsidRPr="009D5A73">
        <w:rPr>
          <w:lang w:val="en-US"/>
          <w:rPrChange w:id="2041"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042" w:author="Alberto D'Agostino" w:date="2025-02-03T11:40:00Z">
            <w:rPr>
              <w:rFonts w:ascii="Times New Roman" w:eastAsia="Times New Roman" w:hAnsi="Times New Roman" w:cs="Times New Roman"/>
              <w:color w:val="1155CC"/>
              <w:sz w:val="24"/>
              <w:szCs w:val="24"/>
              <w:u w:val="single"/>
            </w:rPr>
          </w:rPrChange>
        </w:rPr>
        <w:t>https://doi.org/10.5566/ias.v22.p27-34</w:t>
      </w:r>
      <w:r w:rsidR="0067076A" w:rsidRPr="009D5A73">
        <w:rPr>
          <w:rFonts w:ascii="Times New Roman" w:eastAsia="Times New Roman" w:hAnsi="Times New Roman" w:cs="Times New Roman"/>
          <w:color w:val="1155CC"/>
          <w:sz w:val="24"/>
          <w:szCs w:val="24"/>
          <w:u w:val="single"/>
          <w:lang w:val="en-US"/>
          <w:rPrChange w:id="2043" w:author="Alberto D'Agostino" w:date="2025-02-03T11:40:00Z">
            <w:rPr>
              <w:rFonts w:ascii="Times New Roman" w:eastAsia="Times New Roman" w:hAnsi="Times New Roman" w:cs="Times New Roman"/>
              <w:color w:val="1155CC"/>
              <w:sz w:val="24"/>
              <w:szCs w:val="24"/>
              <w:u w:val="single"/>
            </w:rPr>
          </w:rPrChange>
        </w:rPr>
        <w:fldChar w:fldCharType="end"/>
      </w:r>
    </w:p>
    <w:p w14:paraId="71D69E79" w14:textId="40974E0B" w:rsidR="007C0329" w:rsidRPr="007C0329" w:rsidRDefault="007C0329" w:rsidP="007C0329">
      <w:pPr>
        <w:spacing w:line="480" w:lineRule="auto"/>
        <w:ind w:left="709" w:hanging="709"/>
        <w:jc w:val="both"/>
        <w:rPr>
          <w:ins w:id="2044" w:author="Gianfranco Di Pietro" w:date="2025-02-05T09:29:00Z" w16du:dateUtc="2025-02-05T08:29:00Z"/>
          <w:rFonts w:ascii="Times New Roman" w:eastAsia="Times New Roman" w:hAnsi="Times New Roman" w:cs="Times New Roman"/>
          <w:sz w:val="24"/>
          <w:szCs w:val="24"/>
          <w:lang w:val="en-US"/>
        </w:rPr>
      </w:pPr>
      <w:ins w:id="2045" w:author="Gianfranco Di Pietro" w:date="2025-02-05T09:29:00Z" w16du:dateUtc="2025-02-05T08:29:00Z">
        <w:r w:rsidRPr="007C0329">
          <w:rPr>
            <w:rFonts w:ascii="Times New Roman" w:eastAsia="Times New Roman" w:hAnsi="Times New Roman" w:cs="Times New Roman"/>
            <w:sz w:val="24"/>
            <w:szCs w:val="24"/>
            <w:lang w:val="en-US"/>
          </w:rPr>
          <w:t xml:space="preserve">Tavani S., Corradetti A., Rizzo R.E., &amp; Seers T.D. (2024). Best practices towards the digitization of 3D traces from virtual outcrop models. </w:t>
        </w:r>
        <w:r w:rsidRPr="007C0329">
          <w:rPr>
            <w:rFonts w:ascii="Times New Roman" w:eastAsia="Times New Roman" w:hAnsi="Times New Roman" w:cs="Times New Roman"/>
            <w:i/>
            <w:iCs/>
            <w:sz w:val="24"/>
            <w:szCs w:val="24"/>
            <w:lang w:val="en-US"/>
            <w:rPrChange w:id="2046" w:author="Gianfranco Di Pietro" w:date="2025-02-05T09:29:00Z" w16du:dateUtc="2025-02-05T08:29:00Z">
              <w:rPr>
                <w:rFonts w:ascii="Times New Roman" w:eastAsia="Times New Roman" w:hAnsi="Times New Roman" w:cs="Times New Roman"/>
                <w:sz w:val="24"/>
                <w:szCs w:val="24"/>
                <w:lang w:val="en-US"/>
              </w:rPr>
            </w:rPrChange>
          </w:rPr>
          <w:t>Journal of Structural Geology, 186, art. no. 105222</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7C0329">
          <w:rPr>
            <w:rFonts w:ascii="Times New Roman" w:eastAsia="Times New Roman" w:hAnsi="Times New Roman" w:cs="Times New Roman"/>
            <w:sz w:val="24"/>
            <w:szCs w:val="24"/>
            <w:lang w:val="en-US"/>
          </w:rPr>
          <w:instrText>https://doi.org/10.1016/j.jsg.2024.105222</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D95987">
          <w:rPr>
            <w:rStyle w:val="Collegamentoipertestuale"/>
            <w:rFonts w:ascii="Times New Roman" w:eastAsia="Times New Roman" w:hAnsi="Times New Roman" w:cs="Times New Roman"/>
            <w:sz w:val="24"/>
            <w:szCs w:val="24"/>
            <w:lang w:val="en-US"/>
          </w:rPr>
          <w:t>https://doi.org/10.1016/j.jsg.2024.105222</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5250A590" w14:textId="6376A53B" w:rsidR="007C0329" w:rsidRPr="009D5A73" w:rsidDel="007C0329" w:rsidRDefault="007C0329" w:rsidP="007C0329">
      <w:pPr>
        <w:spacing w:line="480" w:lineRule="auto"/>
        <w:ind w:left="709" w:hanging="709"/>
        <w:jc w:val="both"/>
        <w:rPr>
          <w:del w:id="2047" w:author="Gianfranco Di Pietro" w:date="2025-02-05T09:29:00Z" w16du:dateUtc="2025-02-05T08:29:00Z"/>
          <w:rFonts w:ascii="Times New Roman" w:eastAsia="Times New Roman" w:hAnsi="Times New Roman" w:cs="Times New Roman"/>
          <w:sz w:val="24"/>
          <w:szCs w:val="24"/>
          <w:lang w:val="en-US"/>
          <w:rPrChange w:id="2048" w:author="Alberto D'Agostino" w:date="2025-02-03T11:40:00Z">
            <w:rPr>
              <w:del w:id="2049" w:author="Gianfranco Di Pietro" w:date="2025-02-05T09:29:00Z" w16du:dateUtc="2025-02-05T08:29:00Z"/>
              <w:rFonts w:ascii="Times New Roman" w:eastAsia="Times New Roman" w:hAnsi="Times New Roman" w:cs="Times New Roman"/>
              <w:sz w:val="24"/>
              <w:szCs w:val="24"/>
            </w:rPr>
          </w:rPrChange>
        </w:rPr>
      </w:pPr>
    </w:p>
    <w:p w14:paraId="000001D0" w14:textId="4C8936C8" w:rsidR="00696B80" w:rsidRPr="009D5A73" w:rsidDel="004B2208" w:rsidRDefault="00734CE6">
      <w:pPr>
        <w:spacing w:line="480" w:lineRule="auto"/>
        <w:ind w:left="709" w:hanging="709"/>
        <w:jc w:val="both"/>
        <w:rPr>
          <w:moveFrom w:id="2050" w:author="Alberto D'Agostino" w:date="2025-02-03T11:28:00Z"/>
          <w:rFonts w:ascii="Times New Roman" w:eastAsia="Times New Roman" w:hAnsi="Times New Roman" w:cs="Times New Roman"/>
          <w:sz w:val="24"/>
          <w:szCs w:val="24"/>
          <w:lang w:val="en-US"/>
          <w:rPrChange w:id="2051" w:author="Alberto D'Agostino" w:date="2025-02-03T11:40:00Z">
            <w:rPr>
              <w:moveFrom w:id="2052" w:author="Alberto D'Agostino" w:date="2025-02-03T11:28:00Z"/>
              <w:rFonts w:ascii="Times New Roman" w:eastAsia="Times New Roman" w:hAnsi="Times New Roman" w:cs="Times New Roman"/>
              <w:sz w:val="24"/>
              <w:szCs w:val="24"/>
            </w:rPr>
          </w:rPrChange>
        </w:rPr>
      </w:pPr>
      <w:moveFromRangeStart w:id="2053" w:author="Alberto D'Agostino" w:date="2025-02-03T11:28:00Z" w:name="move189474507"/>
      <w:moveFrom w:id="2054" w:author="Alberto D'Agostino" w:date="2025-02-03T11:28:00Z">
        <w:r w:rsidRPr="009D5A73" w:rsidDel="004B2208">
          <w:rPr>
            <w:rFonts w:ascii="Times New Roman" w:eastAsia="Times New Roman" w:hAnsi="Times New Roman" w:cs="Times New Roman"/>
            <w:sz w:val="24"/>
            <w:szCs w:val="24"/>
            <w:lang w:val="en-US"/>
            <w:rPrChange w:id="2055" w:author="Alberto D'Agostino" w:date="2025-02-03T11:40:00Z">
              <w:rPr>
                <w:rFonts w:ascii="Times New Roman" w:eastAsia="Times New Roman" w:hAnsi="Times New Roman" w:cs="Times New Roman"/>
                <w:sz w:val="24"/>
                <w:szCs w:val="24"/>
              </w:rPr>
            </w:rPrChange>
          </w:rPr>
          <w:t xml:space="preserve">Tarquini, S., &amp; Favalli, M. (2010). A microscopic information system (MIS) for petrographic analysis. </w:t>
        </w:r>
        <w:r w:rsidRPr="009D5A73" w:rsidDel="004B2208">
          <w:rPr>
            <w:rFonts w:ascii="Times New Roman" w:eastAsia="Times New Roman" w:hAnsi="Times New Roman" w:cs="Times New Roman"/>
            <w:i/>
            <w:sz w:val="24"/>
            <w:szCs w:val="24"/>
            <w:lang w:val="en-US"/>
            <w:rPrChange w:id="2056" w:author="Alberto D'Agostino" w:date="2025-02-03T11:40:00Z">
              <w:rPr>
                <w:rFonts w:ascii="Times New Roman" w:eastAsia="Times New Roman" w:hAnsi="Times New Roman" w:cs="Times New Roman"/>
                <w:i/>
                <w:sz w:val="24"/>
                <w:szCs w:val="24"/>
              </w:rPr>
            </w:rPrChange>
          </w:rPr>
          <w:t>Computers &amp; Geosciences</w:t>
        </w:r>
        <w:r w:rsidRPr="009D5A73" w:rsidDel="004B2208">
          <w:rPr>
            <w:rFonts w:ascii="Times New Roman" w:eastAsia="Times New Roman" w:hAnsi="Times New Roman" w:cs="Times New Roman"/>
            <w:sz w:val="24"/>
            <w:szCs w:val="24"/>
            <w:lang w:val="en-US"/>
            <w:rPrChange w:id="2057" w:author="Alberto D'Agostino" w:date="2025-02-03T11:40:00Z">
              <w:rPr>
                <w:rFonts w:ascii="Times New Roman" w:eastAsia="Times New Roman" w:hAnsi="Times New Roman" w:cs="Times New Roman"/>
                <w:sz w:val="24"/>
                <w:szCs w:val="24"/>
              </w:rPr>
            </w:rPrChange>
          </w:rPr>
          <w:t xml:space="preserve">, </w:t>
        </w:r>
        <w:r w:rsidRPr="009D5A73" w:rsidDel="004B2208">
          <w:rPr>
            <w:rFonts w:ascii="Times New Roman" w:eastAsia="Times New Roman" w:hAnsi="Times New Roman" w:cs="Times New Roman"/>
            <w:i/>
            <w:sz w:val="24"/>
            <w:szCs w:val="24"/>
            <w:lang w:val="en-US"/>
            <w:rPrChange w:id="2058" w:author="Alberto D'Agostino" w:date="2025-02-03T11:40:00Z">
              <w:rPr>
                <w:rFonts w:ascii="Times New Roman" w:eastAsia="Times New Roman" w:hAnsi="Times New Roman" w:cs="Times New Roman"/>
                <w:i/>
                <w:sz w:val="24"/>
                <w:szCs w:val="24"/>
              </w:rPr>
            </w:rPrChange>
          </w:rPr>
          <w:t>36</w:t>
        </w:r>
        <w:r w:rsidRPr="009D5A73" w:rsidDel="004B2208">
          <w:rPr>
            <w:rFonts w:ascii="Times New Roman" w:eastAsia="Times New Roman" w:hAnsi="Times New Roman" w:cs="Times New Roman"/>
            <w:sz w:val="24"/>
            <w:szCs w:val="24"/>
            <w:lang w:val="en-US"/>
            <w:rPrChange w:id="2059" w:author="Alberto D'Agostino" w:date="2025-02-03T11:40:00Z">
              <w:rPr>
                <w:rFonts w:ascii="Times New Roman" w:eastAsia="Times New Roman" w:hAnsi="Times New Roman" w:cs="Times New Roman"/>
                <w:sz w:val="24"/>
                <w:szCs w:val="24"/>
              </w:rPr>
            </w:rPrChange>
          </w:rPr>
          <w:t>(5), 665–674.</w:t>
        </w:r>
        <w:r w:rsidR="0067076A" w:rsidRPr="009D5A73" w:rsidDel="004B2208">
          <w:rPr>
            <w:lang w:val="en-US"/>
            <w:rPrChange w:id="2060" w:author="Alberto D'Agostino" w:date="2025-02-03T11:40:00Z">
              <w:rPr/>
            </w:rPrChange>
          </w:rPr>
          <w:fldChar w:fldCharType="begin"/>
        </w:r>
        <w:r w:rsidR="0067076A" w:rsidRPr="009D5A73" w:rsidDel="004B2208">
          <w:rPr>
            <w:lang w:val="en-US"/>
            <w:rPrChange w:id="2061" w:author="Alberto D'Agostino" w:date="2025-02-03T11:40:00Z">
              <w:rPr/>
            </w:rPrChange>
          </w:rPr>
          <w:instrText xml:space="preserve"> HYPERLINK "https://doi.org/10.1016/j.cageo.2009.09.017" \h </w:instrText>
        </w:r>
      </w:moveFrom>
      <w:del w:id="2062" w:author="Alberto D'Agostino" w:date="2025-02-03T11:28:00Z">
        <w:r w:rsidR="0067076A" w:rsidRPr="004720E1" w:rsidDel="004B2208">
          <w:rPr>
            <w:lang w:val="en-US"/>
          </w:rPr>
        </w:r>
      </w:del>
      <w:moveFrom w:id="2063" w:author="Alberto D'Agostino" w:date="2025-02-03T11:28:00Z">
        <w:r w:rsidR="0067076A" w:rsidRPr="009D5A73" w:rsidDel="004B2208">
          <w:rPr>
            <w:lang w:val="en-US"/>
            <w:rPrChange w:id="2064" w:author="Alberto D'Agostino" w:date="2025-02-03T11:40:00Z">
              <w:rPr>
                <w:rFonts w:ascii="Times New Roman" w:eastAsia="Times New Roman" w:hAnsi="Times New Roman" w:cs="Times New Roman"/>
                <w:sz w:val="24"/>
                <w:szCs w:val="24"/>
              </w:rPr>
            </w:rPrChange>
          </w:rPr>
          <w:fldChar w:fldCharType="separate"/>
        </w:r>
        <w:r w:rsidRPr="009D5A73" w:rsidDel="004B2208">
          <w:rPr>
            <w:rFonts w:ascii="Times New Roman" w:eastAsia="Times New Roman" w:hAnsi="Times New Roman" w:cs="Times New Roman"/>
            <w:sz w:val="24"/>
            <w:szCs w:val="24"/>
            <w:lang w:val="en-US"/>
            <w:rPrChange w:id="2065" w:author="Alberto D'Agostino" w:date="2025-02-03T11:40:00Z">
              <w:rPr>
                <w:rFonts w:ascii="Times New Roman" w:eastAsia="Times New Roman" w:hAnsi="Times New Roman" w:cs="Times New Roman"/>
                <w:sz w:val="24"/>
                <w:szCs w:val="24"/>
              </w:rPr>
            </w:rPrChange>
          </w:rPr>
          <w:t xml:space="preserve"> </w:t>
        </w:r>
        <w:r w:rsidR="0067076A" w:rsidRPr="009D5A73" w:rsidDel="004B2208">
          <w:rPr>
            <w:rFonts w:ascii="Times New Roman" w:eastAsia="Times New Roman" w:hAnsi="Times New Roman" w:cs="Times New Roman"/>
            <w:sz w:val="24"/>
            <w:szCs w:val="24"/>
            <w:lang w:val="en-US"/>
            <w:rPrChange w:id="2066" w:author="Alberto D'Agostino" w:date="2025-02-03T11:40:00Z">
              <w:rPr>
                <w:rFonts w:ascii="Times New Roman" w:eastAsia="Times New Roman" w:hAnsi="Times New Roman" w:cs="Times New Roman"/>
                <w:sz w:val="24"/>
                <w:szCs w:val="24"/>
              </w:rPr>
            </w:rPrChange>
          </w:rPr>
          <w:fldChar w:fldCharType="end"/>
        </w:r>
        <w:r w:rsidR="0067076A" w:rsidRPr="009D5A73" w:rsidDel="004B2208">
          <w:rPr>
            <w:lang w:val="en-US"/>
            <w:rPrChange w:id="2067" w:author="Alberto D'Agostino" w:date="2025-02-03T11:40:00Z">
              <w:rPr/>
            </w:rPrChange>
          </w:rPr>
          <w:fldChar w:fldCharType="begin"/>
        </w:r>
        <w:r w:rsidR="0067076A" w:rsidRPr="009D5A73" w:rsidDel="004B2208">
          <w:rPr>
            <w:lang w:val="en-US"/>
            <w:rPrChange w:id="2068" w:author="Alberto D'Agostino" w:date="2025-02-03T11:40:00Z">
              <w:rPr/>
            </w:rPrChange>
          </w:rPr>
          <w:instrText xml:space="preserve"> HYPERLINK "https://doi.org/10.1016/j.cageo.2009.09.017" \h </w:instrText>
        </w:r>
      </w:moveFrom>
      <w:del w:id="2069" w:author="Alberto D'Agostino" w:date="2025-02-03T11:28:00Z">
        <w:r w:rsidR="0067076A" w:rsidRPr="004720E1" w:rsidDel="004B2208">
          <w:rPr>
            <w:lang w:val="en-US"/>
          </w:rPr>
        </w:r>
      </w:del>
      <w:moveFrom w:id="2070" w:author="Alberto D'Agostino" w:date="2025-02-03T11:28:00Z">
        <w:r w:rsidR="0067076A" w:rsidRPr="009D5A73" w:rsidDel="004B2208">
          <w:rPr>
            <w:lang w:val="en-US"/>
            <w:rPrChange w:id="2071"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sidDel="004B2208">
          <w:rPr>
            <w:rFonts w:ascii="Times New Roman" w:eastAsia="Times New Roman" w:hAnsi="Times New Roman" w:cs="Times New Roman"/>
            <w:color w:val="1155CC"/>
            <w:sz w:val="24"/>
            <w:szCs w:val="24"/>
            <w:u w:val="single"/>
            <w:lang w:val="en-US"/>
            <w:rPrChange w:id="2072" w:author="Alberto D'Agostino" w:date="2025-02-03T11:40:00Z">
              <w:rPr>
                <w:rFonts w:ascii="Times New Roman" w:eastAsia="Times New Roman" w:hAnsi="Times New Roman" w:cs="Times New Roman"/>
                <w:color w:val="1155CC"/>
                <w:sz w:val="24"/>
                <w:szCs w:val="24"/>
                <w:u w:val="single"/>
              </w:rPr>
            </w:rPrChange>
          </w:rPr>
          <w:t>https://doi.org/10.1016/j.cageo.2009.09.017</w:t>
        </w:r>
        <w:r w:rsidR="0067076A" w:rsidRPr="009D5A73" w:rsidDel="004B2208">
          <w:rPr>
            <w:rFonts w:ascii="Times New Roman" w:eastAsia="Times New Roman" w:hAnsi="Times New Roman" w:cs="Times New Roman"/>
            <w:color w:val="1155CC"/>
            <w:sz w:val="24"/>
            <w:szCs w:val="24"/>
            <w:u w:val="single"/>
            <w:lang w:val="en-US"/>
            <w:rPrChange w:id="2073" w:author="Alberto D'Agostino" w:date="2025-02-03T11:40:00Z">
              <w:rPr>
                <w:rFonts w:ascii="Times New Roman" w:eastAsia="Times New Roman" w:hAnsi="Times New Roman" w:cs="Times New Roman"/>
                <w:color w:val="1155CC"/>
                <w:sz w:val="24"/>
                <w:szCs w:val="24"/>
                <w:u w:val="single"/>
              </w:rPr>
            </w:rPrChange>
          </w:rPr>
          <w:fldChar w:fldCharType="end"/>
        </w:r>
      </w:moveFrom>
    </w:p>
    <w:moveFromRangeEnd w:id="2053"/>
    <w:p w14:paraId="0B6055DF" w14:textId="43D9DA31" w:rsidR="00FC480D" w:rsidRDefault="00734CE6" w:rsidP="00FC480D">
      <w:pPr>
        <w:spacing w:line="480" w:lineRule="auto"/>
        <w:ind w:left="709" w:hanging="709"/>
        <w:jc w:val="both"/>
        <w:rPr>
          <w:ins w:id="2074" w:author="Gianfranco Di Pietro" w:date="2025-02-05T09:25:00Z" w16du:dateUtc="2025-02-05T08:25:00Z"/>
          <w:rFonts w:ascii="Times New Roman" w:eastAsia="Times New Roman" w:hAnsi="Times New Roman" w:cs="Times New Roman"/>
          <w:color w:val="1155CC"/>
          <w:sz w:val="24"/>
          <w:szCs w:val="24"/>
          <w:u w:val="single"/>
          <w:lang w:val="en-US"/>
        </w:rPr>
      </w:pPr>
      <w:r w:rsidRPr="009D5A73">
        <w:rPr>
          <w:rFonts w:ascii="Times New Roman" w:eastAsia="Times New Roman" w:hAnsi="Times New Roman" w:cs="Times New Roman"/>
          <w:sz w:val="24"/>
          <w:szCs w:val="24"/>
          <w:lang w:val="en-US"/>
          <w:rPrChange w:id="2075" w:author="Alberto D'Agostino" w:date="2025-02-03T11:40:00Z">
            <w:rPr>
              <w:rFonts w:ascii="Times New Roman" w:eastAsia="Times New Roman" w:hAnsi="Times New Roman" w:cs="Times New Roman"/>
              <w:sz w:val="24"/>
              <w:szCs w:val="24"/>
            </w:rPr>
          </w:rPrChange>
        </w:rPr>
        <w:t xml:space="preserve">Teodorovici, V. G. (2013). jQuery, jQuery UI and jQuery Mobile: Recipes and examples by Adriaan de Jonge and Phil Dutson. ACM SIGSOFT Software Engineering Notes, 38(5), 68–69. </w:t>
      </w:r>
      <w:r w:rsidR="0067076A" w:rsidRPr="009D5A73">
        <w:rPr>
          <w:lang w:val="en-US"/>
          <w:rPrChange w:id="2076" w:author="Alberto D'Agostino" w:date="2025-02-03T11:40:00Z">
            <w:rPr/>
          </w:rPrChange>
        </w:rPr>
        <w:fldChar w:fldCharType="begin"/>
      </w:r>
      <w:r w:rsidR="0067076A" w:rsidRPr="009D5A73">
        <w:rPr>
          <w:lang w:val="en-US"/>
          <w:rPrChange w:id="2077" w:author="Alberto D'Agostino" w:date="2025-02-03T11:40:00Z">
            <w:rPr/>
          </w:rPrChange>
        </w:rPr>
        <w:instrText xml:space="preserve"> HYPERLINK "https://doi.org/10.1145/2507288.2507294" \h </w:instrText>
      </w:r>
      <w:r w:rsidR="0067076A" w:rsidRPr="004720E1">
        <w:rPr>
          <w:lang w:val="en-US"/>
        </w:rPr>
      </w:r>
      <w:r w:rsidR="0067076A" w:rsidRPr="009D5A73">
        <w:rPr>
          <w:lang w:val="en-US"/>
          <w:rPrChange w:id="2078"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079" w:author="Alberto D'Agostino" w:date="2025-02-03T11:40:00Z">
            <w:rPr>
              <w:rFonts w:ascii="Times New Roman" w:eastAsia="Times New Roman" w:hAnsi="Times New Roman" w:cs="Times New Roman"/>
              <w:color w:val="1155CC"/>
              <w:sz w:val="24"/>
              <w:szCs w:val="24"/>
              <w:u w:val="single"/>
            </w:rPr>
          </w:rPrChange>
        </w:rPr>
        <w:t>https://doi.org/10.1145/2507288.2507294</w:t>
      </w:r>
      <w:r w:rsidR="0067076A" w:rsidRPr="009D5A73">
        <w:rPr>
          <w:rFonts w:ascii="Times New Roman" w:eastAsia="Times New Roman" w:hAnsi="Times New Roman" w:cs="Times New Roman"/>
          <w:color w:val="1155CC"/>
          <w:sz w:val="24"/>
          <w:szCs w:val="24"/>
          <w:u w:val="single"/>
          <w:lang w:val="en-US"/>
          <w:rPrChange w:id="2080" w:author="Alberto D'Agostino" w:date="2025-02-03T11:40:00Z">
            <w:rPr>
              <w:rFonts w:ascii="Times New Roman" w:eastAsia="Times New Roman" w:hAnsi="Times New Roman" w:cs="Times New Roman"/>
              <w:color w:val="1155CC"/>
              <w:sz w:val="24"/>
              <w:szCs w:val="24"/>
              <w:u w:val="single"/>
            </w:rPr>
          </w:rPrChange>
        </w:rPr>
        <w:fldChar w:fldCharType="end"/>
      </w:r>
    </w:p>
    <w:p w14:paraId="446AC035" w14:textId="6258FBE2" w:rsidR="00FC480D" w:rsidRDefault="00FC480D" w:rsidP="00FC480D">
      <w:pPr>
        <w:spacing w:line="480" w:lineRule="auto"/>
        <w:ind w:left="709" w:hanging="709"/>
        <w:jc w:val="both"/>
        <w:rPr>
          <w:ins w:id="2081" w:author="Gianfranco Di Pietro" w:date="2025-02-05T10:08:00Z" w16du:dateUtc="2025-02-05T09:08:00Z"/>
          <w:rFonts w:ascii="Times New Roman" w:eastAsia="Times New Roman" w:hAnsi="Times New Roman" w:cs="Times New Roman"/>
          <w:sz w:val="24"/>
          <w:szCs w:val="24"/>
          <w:lang w:val="en-US"/>
        </w:rPr>
      </w:pPr>
      <w:ins w:id="2082" w:author="Gianfranco Di Pietro" w:date="2025-02-05T09:25:00Z" w16du:dateUtc="2025-02-05T08:25:00Z">
        <w:r w:rsidRPr="00FC480D">
          <w:rPr>
            <w:rFonts w:ascii="Times New Roman" w:eastAsia="Times New Roman" w:hAnsi="Times New Roman" w:cs="Times New Roman"/>
            <w:sz w:val="24"/>
            <w:szCs w:val="24"/>
            <w:lang w:val="en-US"/>
            <w:rPrChange w:id="2083" w:author="Gianfranco Di Pietro" w:date="2025-02-05T09:25:00Z" w16du:dateUtc="2025-02-05T08:25:00Z">
              <w:rPr>
                <w:rFonts w:ascii="Times New Roman" w:eastAsia="Times New Roman" w:hAnsi="Times New Roman" w:cs="Times New Roman"/>
                <w:color w:val="1155CC"/>
                <w:sz w:val="24"/>
                <w:szCs w:val="24"/>
                <w:u w:val="single"/>
                <w:lang w:val="en-US"/>
              </w:rPr>
            </w:rPrChange>
          </w:rPr>
          <w:t>Thiele, S.T., Grose, L., Samsu, A., Micklethwaite, S., Vollgger, S.A.</w:t>
        </w:r>
      </w:ins>
      <w:ins w:id="2084" w:author="Gianfranco Di Pietro" w:date="2025-02-05T09:26:00Z" w16du:dateUtc="2025-02-05T08:26:00Z">
        <w:r>
          <w:rPr>
            <w:rFonts w:ascii="Times New Roman" w:eastAsia="Times New Roman" w:hAnsi="Times New Roman" w:cs="Times New Roman"/>
            <w:sz w:val="24"/>
            <w:szCs w:val="24"/>
            <w:lang w:val="en-US"/>
          </w:rPr>
          <w:t xml:space="preserve"> &amp;</w:t>
        </w:r>
      </w:ins>
      <w:ins w:id="2085" w:author="Gianfranco Di Pietro" w:date="2025-02-05T09:25:00Z" w16du:dateUtc="2025-02-05T08:25:00Z">
        <w:r w:rsidRPr="00FC480D">
          <w:rPr>
            <w:rFonts w:ascii="Times New Roman" w:eastAsia="Times New Roman" w:hAnsi="Times New Roman" w:cs="Times New Roman"/>
            <w:sz w:val="24"/>
            <w:szCs w:val="24"/>
            <w:lang w:val="en-US"/>
            <w:rPrChange w:id="2086" w:author="Gianfranco Di Pietro" w:date="2025-02-05T09:25:00Z" w16du:dateUtc="2025-02-05T08:25:00Z">
              <w:rPr>
                <w:rFonts w:ascii="Times New Roman" w:eastAsia="Times New Roman" w:hAnsi="Times New Roman" w:cs="Times New Roman"/>
                <w:color w:val="1155CC"/>
                <w:sz w:val="24"/>
                <w:szCs w:val="24"/>
                <w:u w:val="single"/>
                <w:lang w:val="en-US"/>
              </w:rPr>
            </w:rPrChange>
          </w:rPr>
          <w:t xml:space="preserve"> Cruden, A.R.</w:t>
        </w:r>
      </w:ins>
      <w:ins w:id="2087" w:author="Gianfranco Di Pietro" w:date="2025-02-05T09:26:00Z" w16du:dateUtc="2025-02-05T08:26:00Z">
        <w:r>
          <w:rPr>
            <w:rFonts w:ascii="Times New Roman" w:eastAsia="Times New Roman" w:hAnsi="Times New Roman" w:cs="Times New Roman"/>
            <w:sz w:val="24"/>
            <w:szCs w:val="24"/>
            <w:lang w:val="en-US"/>
          </w:rPr>
          <w:t xml:space="preserve"> (</w:t>
        </w:r>
      </w:ins>
      <w:ins w:id="2088" w:author="Gianfranco Di Pietro" w:date="2025-02-05T09:25:00Z" w16du:dateUtc="2025-02-05T08:25:00Z">
        <w:r w:rsidRPr="00FC480D">
          <w:rPr>
            <w:rFonts w:ascii="Times New Roman" w:eastAsia="Times New Roman" w:hAnsi="Times New Roman" w:cs="Times New Roman"/>
            <w:sz w:val="24"/>
            <w:szCs w:val="24"/>
            <w:lang w:val="en-US"/>
            <w:rPrChange w:id="2089" w:author="Gianfranco Di Pietro" w:date="2025-02-05T09:25:00Z" w16du:dateUtc="2025-02-05T08:25:00Z">
              <w:rPr>
                <w:rFonts w:ascii="Times New Roman" w:eastAsia="Times New Roman" w:hAnsi="Times New Roman" w:cs="Times New Roman"/>
                <w:color w:val="1155CC"/>
                <w:sz w:val="24"/>
                <w:szCs w:val="24"/>
                <w:u w:val="single"/>
                <w:lang w:val="en-US"/>
              </w:rPr>
            </w:rPrChange>
          </w:rPr>
          <w:t>2017</w:t>
        </w:r>
      </w:ins>
      <w:ins w:id="2090" w:author="Gianfranco Di Pietro" w:date="2025-02-05T09:26:00Z" w16du:dateUtc="2025-02-05T08:26:00Z">
        <w:r>
          <w:rPr>
            <w:rFonts w:ascii="Times New Roman" w:eastAsia="Times New Roman" w:hAnsi="Times New Roman" w:cs="Times New Roman"/>
            <w:sz w:val="24"/>
            <w:szCs w:val="24"/>
            <w:lang w:val="en-US"/>
          </w:rPr>
          <w:t>)</w:t>
        </w:r>
      </w:ins>
      <w:ins w:id="2091" w:author="Gianfranco Di Pietro" w:date="2025-02-05T09:25:00Z" w16du:dateUtc="2025-02-05T08:25:00Z">
        <w:r w:rsidRPr="00FC480D">
          <w:rPr>
            <w:rFonts w:ascii="Times New Roman" w:eastAsia="Times New Roman" w:hAnsi="Times New Roman" w:cs="Times New Roman"/>
            <w:sz w:val="24"/>
            <w:szCs w:val="24"/>
            <w:lang w:val="en-US"/>
            <w:rPrChange w:id="2092" w:author="Gianfranco Di Pietro" w:date="2025-02-05T09:25:00Z" w16du:dateUtc="2025-02-05T08:25:00Z">
              <w:rPr>
                <w:rFonts w:ascii="Times New Roman" w:eastAsia="Times New Roman" w:hAnsi="Times New Roman" w:cs="Times New Roman"/>
                <w:color w:val="1155CC"/>
                <w:sz w:val="24"/>
                <w:szCs w:val="24"/>
                <w:u w:val="single"/>
                <w:lang w:val="en-US"/>
              </w:rPr>
            </w:rPrChange>
          </w:rPr>
          <w:t xml:space="preserve">. Rapid, semi-automatic fracture and contact mapping for point clouds, images and geophysical data. </w:t>
        </w:r>
        <w:r w:rsidRPr="00FC480D">
          <w:rPr>
            <w:rFonts w:ascii="Times New Roman" w:eastAsia="Times New Roman" w:hAnsi="Times New Roman" w:cs="Times New Roman"/>
            <w:i/>
            <w:iCs/>
            <w:sz w:val="24"/>
            <w:szCs w:val="24"/>
            <w:lang w:val="en-US"/>
            <w:rPrChange w:id="2093" w:author="Gianfranco Di Pietro" w:date="2025-02-05T09:26:00Z" w16du:dateUtc="2025-02-05T08:26:00Z">
              <w:rPr>
                <w:rFonts w:ascii="Times New Roman" w:eastAsia="Times New Roman" w:hAnsi="Times New Roman" w:cs="Times New Roman"/>
                <w:color w:val="1155CC"/>
                <w:sz w:val="24"/>
                <w:szCs w:val="24"/>
                <w:u w:val="single"/>
                <w:lang w:val="en-US"/>
              </w:rPr>
            </w:rPrChange>
          </w:rPr>
          <w:t>Solid Earth 8, 1241–1253</w:t>
        </w:r>
        <w:r w:rsidRPr="00FC480D">
          <w:rPr>
            <w:rFonts w:ascii="Times New Roman" w:eastAsia="Times New Roman" w:hAnsi="Times New Roman" w:cs="Times New Roman"/>
            <w:sz w:val="24"/>
            <w:szCs w:val="24"/>
            <w:lang w:val="en-US"/>
            <w:rPrChange w:id="2094" w:author="Gianfranco Di Pietro" w:date="2025-02-05T09:25:00Z" w16du:dateUtc="2025-02-05T08:25:00Z">
              <w:rPr>
                <w:rFonts w:ascii="Times New Roman" w:eastAsia="Times New Roman" w:hAnsi="Times New Roman" w:cs="Times New Roman"/>
                <w:color w:val="1155CC"/>
                <w:sz w:val="24"/>
                <w:szCs w:val="24"/>
                <w:u w:val="single"/>
                <w:lang w:val="en-US"/>
              </w:rPr>
            </w:rPrChange>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FC480D">
          <w:rPr>
            <w:rFonts w:ascii="Times New Roman" w:eastAsia="Times New Roman" w:hAnsi="Times New Roman" w:cs="Times New Roman"/>
            <w:sz w:val="24"/>
            <w:szCs w:val="24"/>
            <w:lang w:val="en-US"/>
            <w:rPrChange w:id="2095" w:author="Gianfranco Di Pietro" w:date="2025-02-05T09:25:00Z" w16du:dateUtc="2025-02-05T08:25:00Z">
              <w:rPr>
                <w:rFonts w:ascii="Times New Roman" w:eastAsia="Times New Roman" w:hAnsi="Times New Roman" w:cs="Times New Roman"/>
                <w:color w:val="1155CC"/>
                <w:sz w:val="24"/>
                <w:szCs w:val="24"/>
                <w:u w:val="single"/>
                <w:lang w:val="en-US"/>
              </w:rPr>
            </w:rPrChange>
          </w:rPr>
          <w:instrText>https://doi.org/10.5194/se-8-1241-2017</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D95987">
          <w:rPr>
            <w:rStyle w:val="Collegamentoipertestuale"/>
            <w:rPrChange w:id="2096" w:author="Gianfranco Di Pietro" w:date="2025-02-05T09:25:00Z" w16du:dateUtc="2025-02-05T08:25:00Z">
              <w:rPr>
                <w:rFonts w:ascii="Times New Roman" w:eastAsia="Times New Roman" w:hAnsi="Times New Roman" w:cs="Times New Roman"/>
                <w:color w:val="1155CC"/>
                <w:sz w:val="24"/>
                <w:szCs w:val="24"/>
                <w:u w:val="single"/>
                <w:lang w:val="en-US"/>
              </w:rPr>
            </w:rPrChange>
          </w:rPr>
          <w:t>https://doi.org/10.5194/se-8-1241-2017</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4E7E763F" w14:textId="2F59FF2E" w:rsidR="005E5925" w:rsidRPr="00FC480D" w:rsidRDefault="005E5925" w:rsidP="00FC480D">
      <w:pPr>
        <w:spacing w:line="480" w:lineRule="auto"/>
        <w:ind w:left="709" w:hanging="709"/>
        <w:jc w:val="both"/>
        <w:rPr>
          <w:rFonts w:ascii="Times New Roman" w:eastAsia="Times New Roman" w:hAnsi="Times New Roman" w:cs="Times New Roman"/>
          <w:sz w:val="24"/>
          <w:szCs w:val="24"/>
          <w:lang w:val="en-US"/>
          <w:rPrChange w:id="2097" w:author="Gianfranco Di Pietro" w:date="2025-02-05T09:25:00Z" w16du:dateUtc="2025-02-05T08:25:00Z">
            <w:rPr>
              <w:rFonts w:ascii="Times New Roman" w:eastAsia="Times New Roman" w:hAnsi="Times New Roman" w:cs="Times New Roman"/>
              <w:color w:val="1155CC"/>
              <w:sz w:val="24"/>
              <w:szCs w:val="24"/>
              <w:u w:val="single"/>
            </w:rPr>
          </w:rPrChange>
        </w:rPr>
      </w:pPr>
      <w:ins w:id="2098" w:author="Gianfranco Di Pietro" w:date="2025-02-05T10:08:00Z" w16du:dateUtc="2025-02-05T09:08:00Z">
        <w:r w:rsidRPr="005E5925">
          <w:rPr>
            <w:rFonts w:ascii="Times New Roman" w:eastAsia="Times New Roman" w:hAnsi="Times New Roman" w:cs="Times New Roman"/>
            <w:sz w:val="24"/>
            <w:szCs w:val="24"/>
            <w:lang w:val="en-US"/>
          </w:rPr>
          <w:lastRenderedPageBreak/>
          <w:t>Trigila A., Iadanza C., Lastoria B., Bussettini M., Barbano A. (2021) Dissesto idrogeologico in Italia: pericolosità e indicatori di rischio - Edizione 2021. ISPRA, Rapporti 356/2021</w:t>
        </w:r>
      </w:ins>
      <w:ins w:id="2099" w:author="Gianfranco Di Pietro" w:date="2025-02-05T10:10:00Z" w16du:dateUtc="2025-02-05T09:10:00Z">
        <w:r>
          <w:rPr>
            <w:rFonts w:ascii="Times New Roman" w:eastAsia="Times New Roman" w:hAnsi="Times New Roman" w:cs="Times New Roman"/>
            <w:sz w:val="24"/>
            <w:szCs w:val="24"/>
            <w:lang w:val="en-US"/>
          </w:rPr>
          <w:t xml:space="preserve">. </w:t>
        </w:r>
        <w:r w:rsidRPr="005E5925">
          <w:rPr>
            <w:rFonts w:ascii="Times New Roman" w:eastAsia="Times New Roman" w:hAnsi="Times New Roman" w:cs="Times New Roman"/>
            <w:sz w:val="24"/>
            <w:szCs w:val="24"/>
            <w:lang w:val="en-US"/>
          </w:rPr>
          <w:t>ISBN:  978-88-448-1085-6</w:t>
        </w:r>
      </w:ins>
    </w:p>
    <w:p w14:paraId="794C2799" w14:textId="1E651E56" w:rsidR="00FC480D" w:rsidRDefault="00734CE6" w:rsidP="00FC480D">
      <w:pPr>
        <w:spacing w:line="480" w:lineRule="auto"/>
        <w:ind w:left="709" w:hanging="709"/>
        <w:jc w:val="both"/>
        <w:rPr>
          <w:ins w:id="2100" w:author="Gianfranco Di Pietro" w:date="2025-02-05T09:28:00Z" w16du:dateUtc="2025-02-05T08:28:00Z"/>
          <w:rFonts w:ascii="Times New Roman" w:eastAsia="Times New Roman" w:hAnsi="Times New Roman" w:cs="Times New Roman"/>
          <w:color w:val="1155CC"/>
          <w:sz w:val="24"/>
          <w:szCs w:val="24"/>
          <w:u w:val="single"/>
          <w:lang w:val="en-US"/>
        </w:rPr>
      </w:pPr>
      <w:r w:rsidRPr="009D5A73">
        <w:rPr>
          <w:rFonts w:ascii="Times New Roman" w:eastAsia="Times New Roman" w:hAnsi="Times New Roman" w:cs="Times New Roman"/>
          <w:sz w:val="24"/>
          <w:szCs w:val="24"/>
          <w:lang w:val="en-US"/>
          <w:rPrChange w:id="2101" w:author="Alberto D'Agostino" w:date="2025-02-03T11:40:00Z">
            <w:rPr>
              <w:rFonts w:ascii="Times New Roman" w:eastAsia="Times New Roman" w:hAnsi="Times New Roman" w:cs="Times New Roman"/>
              <w:sz w:val="24"/>
              <w:szCs w:val="24"/>
            </w:rPr>
          </w:rPrChange>
        </w:rPr>
        <w:t xml:space="preserve">Vakali, A., &amp; Pallis, G. (2003). Content delivery networks: Status and trends. </w:t>
      </w:r>
      <w:r w:rsidRPr="009D5A73">
        <w:rPr>
          <w:rFonts w:ascii="Times New Roman" w:eastAsia="Times New Roman" w:hAnsi="Times New Roman" w:cs="Times New Roman"/>
          <w:i/>
          <w:sz w:val="24"/>
          <w:szCs w:val="24"/>
          <w:lang w:val="en-US"/>
          <w:rPrChange w:id="2102" w:author="Alberto D'Agostino" w:date="2025-02-03T11:40:00Z">
            <w:rPr>
              <w:rFonts w:ascii="Times New Roman" w:eastAsia="Times New Roman" w:hAnsi="Times New Roman" w:cs="Times New Roman"/>
              <w:i/>
              <w:sz w:val="24"/>
              <w:szCs w:val="24"/>
            </w:rPr>
          </w:rPrChange>
        </w:rPr>
        <w:t>IEEE Internet Computing</w:t>
      </w:r>
      <w:r w:rsidRPr="009D5A73">
        <w:rPr>
          <w:rFonts w:ascii="Times New Roman" w:eastAsia="Times New Roman" w:hAnsi="Times New Roman" w:cs="Times New Roman"/>
          <w:sz w:val="24"/>
          <w:szCs w:val="24"/>
          <w:lang w:val="en-US"/>
          <w:rPrChange w:id="2103"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104" w:author="Alberto D'Agostino" w:date="2025-02-03T11:40:00Z">
            <w:rPr>
              <w:rFonts w:ascii="Times New Roman" w:eastAsia="Times New Roman" w:hAnsi="Times New Roman" w:cs="Times New Roman"/>
              <w:i/>
              <w:sz w:val="24"/>
              <w:szCs w:val="24"/>
            </w:rPr>
          </w:rPrChange>
        </w:rPr>
        <w:t>7</w:t>
      </w:r>
      <w:r w:rsidRPr="009D5A73">
        <w:rPr>
          <w:rFonts w:ascii="Times New Roman" w:eastAsia="Times New Roman" w:hAnsi="Times New Roman" w:cs="Times New Roman"/>
          <w:sz w:val="24"/>
          <w:szCs w:val="24"/>
          <w:lang w:val="en-US"/>
          <w:rPrChange w:id="2105" w:author="Alberto D'Agostino" w:date="2025-02-03T11:40:00Z">
            <w:rPr>
              <w:rFonts w:ascii="Times New Roman" w:eastAsia="Times New Roman" w:hAnsi="Times New Roman" w:cs="Times New Roman"/>
              <w:sz w:val="24"/>
              <w:szCs w:val="24"/>
            </w:rPr>
          </w:rPrChange>
        </w:rPr>
        <w:t>(6), 68–74.</w:t>
      </w:r>
      <w:r w:rsidR="0067076A" w:rsidRPr="009D5A73">
        <w:rPr>
          <w:lang w:val="en-US"/>
          <w:rPrChange w:id="2106" w:author="Alberto D'Agostino" w:date="2025-02-03T11:40:00Z">
            <w:rPr/>
          </w:rPrChange>
        </w:rPr>
        <w:fldChar w:fldCharType="begin"/>
      </w:r>
      <w:r w:rsidR="0067076A" w:rsidRPr="009D5A73">
        <w:rPr>
          <w:lang w:val="en-US"/>
          <w:rPrChange w:id="2107" w:author="Alberto D'Agostino" w:date="2025-02-03T11:40:00Z">
            <w:rPr/>
          </w:rPrChange>
        </w:rPr>
        <w:instrText xml:space="preserve"> HYPERLINK "https://doi.org/10.1109/MIC.2003.1250586" \h </w:instrText>
      </w:r>
      <w:r w:rsidR="0067076A" w:rsidRPr="004720E1">
        <w:rPr>
          <w:lang w:val="en-US"/>
        </w:rPr>
      </w:r>
      <w:r w:rsidR="0067076A" w:rsidRPr="009D5A73">
        <w:rPr>
          <w:lang w:val="en-US"/>
          <w:rPrChange w:id="2108"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109"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110"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111" w:author="Alberto D'Agostino" w:date="2025-02-03T11:40:00Z">
            <w:rPr/>
          </w:rPrChange>
        </w:rPr>
        <w:fldChar w:fldCharType="begin"/>
      </w:r>
      <w:r w:rsidR="0067076A" w:rsidRPr="009D5A73">
        <w:rPr>
          <w:lang w:val="en-US"/>
          <w:rPrChange w:id="2112" w:author="Alberto D'Agostino" w:date="2025-02-03T11:40:00Z">
            <w:rPr/>
          </w:rPrChange>
        </w:rPr>
        <w:instrText xml:space="preserve"> HYPERLINK "https://doi.org/10.1109/MIC.2003.1250586" \h </w:instrText>
      </w:r>
      <w:r w:rsidR="0067076A" w:rsidRPr="004720E1">
        <w:rPr>
          <w:lang w:val="en-US"/>
        </w:rPr>
      </w:r>
      <w:r w:rsidR="0067076A" w:rsidRPr="009D5A73">
        <w:rPr>
          <w:lang w:val="en-US"/>
          <w:rPrChange w:id="2113"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114" w:author="Alberto D'Agostino" w:date="2025-02-03T11:40:00Z">
            <w:rPr>
              <w:rFonts w:ascii="Times New Roman" w:eastAsia="Times New Roman" w:hAnsi="Times New Roman" w:cs="Times New Roman"/>
              <w:color w:val="1155CC"/>
              <w:sz w:val="24"/>
              <w:szCs w:val="24"/>
              <w:u w:val="single"/>
            </w:rPr>
          </w:rPrChange>
        </w:rPr>
        <w:t>https://doi.org/10.1109/MIC.2003.1250586</w:t>
      </w:r>
      <w:r w:rsidR="0067076A" w:rsidRPr="009D5A73">
        <w:rPr>
          <w:rFonts w:ascii="Times New Roman" w:eastAsia="Times New Roman" w:hAnsi="Times New Roman" w:cs="Times New Roman"/>
          <w:color w:val="1155CC"/>
          <w:sz w:val="24"/>
          <w:szCs w:val="24"/>
          <w:u w:val="single"/>
          <w:lang w:val="en-US"/>
          <w:rPrChange w:id="2115" w:author="Alberto D'Agostino" w:date="2025-02-03T11:40:00Z">
            <w:rPr>
              <w:rFonts w:ascii="Times New Roman" w:eastAsia="Times New Roman" w:hAnsi="Times New Roman" w:cs="Times New Roman"/>
              <w:color w:val="1155CC"/>
              <w:sz w:val="24"/>
              <w:szCs w:val="24"/>
              <w:u w:val="single"/>
            </w:rPr>
          </w:rPrChange>
        </w:rPr>
        <w:fldChar w:fldCharType="end"/>
      </w:r>
    </w:p>
    <w:p w14:paraId="78A0F5B8" w14:textId="4EA8984E" w:rsidR="00FC480D" w:rsidRPr="00FC480D" w:rsidRDefault="00FC480D" w:rsidP="00FC480D">
      <w:pPr>
        <w:spacing w:line="480" w:lineRule="auto"/>
        <w:ind w:left="709" w:hanging="709"/>
        <w:jc w:val="both"/>
        <w:rPr>
          <w:rFonts w:ascii="Times New Roman" w:eastAsia="Times New Roman" w:hAnsi="Times New Roman" w:cs="Times New Roman"/>
          <w:sz w:val="24"/>
          <w:szCs w:val="24"/>
          <w:lang w:val="en-US"/>
          <w:rPrChange w:id="2116" w:author="Gianfranco Di Pietro" w:date="2025-02-05T09:28:00Z" w16du:dateUtc="2025-02-05T08:28:00Z">
            <w:rPr>
              <w:rFonts w:ascii="Times New Roman" w:eastAsia="Times New Roman" w:hAnsi="Times New Roman" w:cs="Times New Roman"/>
              <w:sz w:val="24"/>
              <w:szCs w:val="24"/>
            </w:rPr>
          </w:rPrChange>
        </w:rPr>
      </w:pPr>
      <w:ins w:id="2117" w:author="Gianfranco Di Pietro" w:date="2025-02-05T09:28:00Z" w16du:dateUtc="2025-02-05T08:28:00Z">
        <w:r w:rsidRPr="00FC480D">
          <w:rPr>
            <w:rFonts w:ascii="Times New Roman" w:eastAsia="Times New Roman" w:hAnsi="Times New Roman" w:cs="Times New Roman"/>
            <w:sz w:val="24"/>
            <w:szCs w:val="24"/>
            <w:lang w:val="en-US"/>
            <w:rPrChange w:id="2118" w:author="Gianfranco Di Pietro" w:date="2025-02-05T09:28:00Z" w16du:dateUtc="2025-02-05T08:28:00Z">
              <w:rPr>
                <w:rFonts w:ascii="Times New Roman" w:eastAsia="Times New Roman" w:hAnsi="Times New Roman" w:cs="Times New Roman"/>
                <w:color w:val="1155CC"/>
                <w:sz w:val="24"/>
                <w:szCs w:val="24"/>
                <w:u w:val="single"/>
                <w:lang w:val="en-US"/>
              </w:rPr>
            </w:rPrChange>
          </w:rPr>
          <w:t xml:space="preserve">Vasuki, Y., Holden, E.-J., Kovesi, P., &amp; Micklethwaite, S. (2014). Semi-automatic mapping of geological Structures using UAV-based photogrammetric data: An image analysis approach. </w:t>
        </w:r>
        <w:r w:rsidRPr="00FF6BD0">
          <w:rPr>
            <w:rFonts w:ascii="Times New Roman" w:eastAsia="Times New Roman" w:hAnsi="Times New Roman" w:cs="Times New Roman"/>
            <w:i/>
            <w:iCs/>
            <w:sz w:val="24"/>
            <w:szCs w:val="24"/>
            <w:lang w:val="en-US"/>
            <w:rPrChange w:id="2119" w:author="Gianfranco Di Pietro" w:date="2025-02-05T09:28:00Z" w16du:dateUtc="2025-02-05T08:28:00Z">
              <w:rPr>
                <w:rFonts w:ascii="Times New Roman" w:eastAsia="Times New Roman" w:hAnsi="Times New Roman" w:cs="Times New Roman"/>
                <w:color w:val="1155CC"/>
                <w:sz w:val="24"/>
                <w:szCs w:val="24"/>
                <w:u w:val="single"/>
                <w:lang w:val="en-US"/>
              </w:rPr>
            </w:rPrChange>
          </w:rPr>
          <w:t>Computers &amp; Geosciences 69, 22–32</w:t>
        </w:r>
        <w:r w:rsidRPr="00FC480D">
          <w:rPr>
            <w:rFonts w:ascii="Times New Roman" w:eastAsia="Times New Roman" w:hAnsi="Times New Roman" w:cs="Times New Roman"/>
            <w:sz w:val="24"/>
            <w:szCs w:val="24"/>
            <w:lang w:val="en-US"/>
            <w:rPrChange w:id="2120" w:author="Gianfranco Di Pietro" w:date="2025-02-05T09:28:00Z" w16du:dateUtc="2025-02-05T08:28:00Z">
              <w:rPr>
                <w:rFonts w:ascii="Times New Roman" w:eastAsia="Times New Roman" w:hAnsi="Times New Roman" w:cs="Times New Roman"/>
                <w:color w:val="1155CC"/>
                <w:sz w:val="24"/>
                <w:szCs w:val="24"/>
                <w:u w:val="single"/>
                <w:lang w:val="en-US"/>
              </w:rPr>
            </w:rPrChange>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FC480D">
          <w:rPr>
            <w:rFonts w:ascii="Times New Roman" w:eastAsia="Times New Roman" w:hAnsi="Times New Roman" w:cs="Times New Roman"/>
            <w:sz w:val="24"/>
            <w:szCs w:val="24"/>
            <w:lang w:val="en-US"/>
            <w:rPrChange w:id="2121" w:author="Gianfranco Di Pietro" w:date="2025-02-05T09:28:00Z" w16du:dateUtc="2025-02-05T08:28:00Z">
              <w:rPr>
                <w:rFonts w:ascii="Times New Roman" w:eastAsia="Times New Roman" w:hAnsi="Times New Roman" w:cs="Times New Roman"/>
                <w:color w:val="1155CC"/>
                <w:sz w:val="24"/>
                <w:szCs w:val="24"/>
                <w:u w:val="single"/>
                <w:lang w:val="en-US"/>
              </w:rPr>
            </w:rPrChange>
          </w:rPr>
          <w:instrText>https://doi.org/10.1016/j.cageo.2014.04.012</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D95987">
          <w:rPr>
            <w:rStyle w:val="Collegamentoipertestuale"/>
            <w:rPrChange w:id="2122" w:author="Gianfranco Di Pietro" w:date="2025-02-05T09:28:00Z" w16du:dateUtc="2025-02-05T08:28:00Z">
              <w:rPr>
                <w:rFonts w:ascii="Times New Roman" w:eastAsia="Times New Roman" w:hAnsi="Times New Roman" w:cs="Times New Roman"/>
                <w:color w:val="1155CC"/>
                <w:sz w:val="24"/>
                <w:szCs w:val="24"/>
                <w:u w:val="single"/>
                <w:lang w:val="en-US"/>
              </w:rPr>
            </w:rPrChange>
          </w:rPr>
          <w:t>https://doi.org/10.1016/j.cageo.2014.04.012</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000001D5" w14:textId="054E3A31" w:rsidR="00696B80" w:rsidRPr="009D5A73" w:rsidRDefault="00734CE6" w:rsidP="00F6028E">
      <w:pPr>
        <w:spacing w:line="480" w:lineRule="auto"/>
        <w:ind w:left="709" w:hanging="709"/>
        <w:jc w:val="both"/>
        <w:rPr>
          <w:rFonts w:ascii="Times New Roman" w:eastAsia="Times New Roman" w:hAnsi="Times New Roman" w:cs="Times New Roman"/>
          <w:sz w:val="24"/>
          <w:szCs w:val="24"/>
          <w:lang w:val="en-US"/>
          <w:rPrChange w:id="2123"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2124" w:author="Alberto D'Agostino" w:date="2025-02-03T11:40:00Z">
            <w:rPr>
              <w:rFonts w:ascii="Times New Roman" w:eastAsia="Times New Roman" w:hAnsi="Times New Roman" w:cs="Times New Roman"/>
              <w:sz w:val="24"/>
              <w:szCs w:val="24"/>
            </w:rPr>
          </w:rPrChange>
        </w:rPr>
        <w:t>Viglino, JM. (2024</w:t>
      </w:r>
      <w:del w:id="2125" w:author="Alberto D'Agostino" w:date="2025-02-03T11:29:00Z">
        <w:r w:rsidRPr="009D5A73" w:rsidDel="004B2208">
          <w:rPr>
            <w:rFonts w:ascii="Times New Roman" w:eastAsia="Times New Roman" w:hAnsi="Times New Roman" w:cs="Times New Roman"/>
            <w:sz w:val="24"/>
            <w:szCs w:val="24"/>
            <w:lang w:val="en-US"/>
            <w:rPrChange w:id="2126" w:author="Alberto D'Agostino" w:date="2025-02-03T11:40:00Z">
              <w:rPr>
                <w:rFonts w:ascii="Times New Roman" w:eastAsia="Times New Roman" w:hAnsi="Times New Roman" w:cs="Times New Roman"/>
                <w:sz w:val="24"/>
                <w:szCs w:val="24"/>
              </w:rPr>
            </w:rPrChange>
          </w:rPr>
          <w:delText>, November 5</w:delText>
        </w:r>
      </w:del>
      <w:r w:rsidRPr="009D5A73">
        <w:rPr>
          <w:rFonts w:ascii="Times New Roman" w:eastAsia="Times New Roman" w:hAnsi="Times New Roman" w:cs="Times New Roman"/>
          <w:sz w:val="24"/>
          <w:szCs w:val="24"/>
          <w:lang w:val="en-US"/>
          <w:rPrChange w:id="2127"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128" w:author="Alberto D'Agostino" w:date="2025-02-03T11:40:00Z">
            <w:rPr>
              <w:rFonts w:ascii="Times New Roman" w:eastAsia="Times New Roman" w:hAnsi="Times New Roman" w:cs="Times New Roman"/>
              <w:i/>
              <w:sz w:val="24"/>
              <w:szCs w:val="24"/>
            </w:rPr>
          </w:rPrChange>
        </w:rPr>
        <w:t>ol-ext</w:t>
      </w:r>
      <w:r w:rsidRPr="009D5A73">
        <w:rPr>
          <w:rFonts w:ascii="Times New Roman" w:eastAsia="Times New Roman" w:hAnsi="Times New Roman" w:cs="Times New Roman"/>
          <w:sz w:val="24"/>
          <w:szCs w:val="24"/>
          <w:lang w:val="en-US"/>
          <w:rPrChange w:id="212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130" w:author="Alberto D'Agostino" w:date="2025-02-03T11:40:00Z">
            <w:rPr>
              <w:rFonts w:ascii="Times New Roman" w:eastAsia="Times New Roman" w:hAnsi="Times New Roman" w:cs="Times New Roman"/>
              <w:i/>
              <w:sz w:val="24"/>
              <w:szCs w:val="24"/>
            </w:rPr>
          </w:rPrChange>
        </w:rPr>
        <w:t>Extensions for OpenLayers</w:t>
      </w:r>
      <w:r w:rsidRPr="009D5A73">
        <w:rPr>
          <w:rFonts w:ascii="Times New Roman" w:eastAsia="Times New Roman" w:hAnsi="Times New Roman" w:cs="Times New Roman"/>
          <w:sz w:val="24"/>
          <w:szCs w:val="24"/>
          <w:lang w:val="en-US"/>
          <w:rPrChange w:id="2131" w:author="Alberto D'Agostino" w:date="2025-02-03T11:40:00Z">
            <w:rPr>
              <w:rFonts w:ascii="Times New Roman" w:eastAsia="Times New Roman" w:hAnsi="Times New Roman" w:cs="Times New Roman"/>
              <w:sz w:val="24"/>
              <w:szCs w:val="24"/>
            </w:rPr>
          </w:rPrChange>
        </w:rPr>
        <w:t xml:space="preserve"> [Repository]. Ol-Ext: Extensions for OpenLayers (Ol).</w:t>
      </w:r>
      <w:r w:rsidR="0067076A" w:rsidRPr="009D5A73">
        <w:rPr>
          <w:lang w:val="en-US"/>
          <w:rPrChange w:id="2132" w:author="Alberto D'Agostino" w:date="2025-02-03T11:40:00Z">
            <w:rPr/>
          </w:rPrChange>
        </w:rPr>
        <w:fldChar w:fldCharType="begin"/>
      </w:r>
      <w:r w:rsidR="0067076A" w:rsidRPr="009D5A73">
        <w:rPr>
          <w:lang w:val="en-US"/>
          <w:rPrChange w:id="2133" w:author="Alberto D'Agostino" w:date="2025-02-03T11:40:00Z">
            <w:rPr/>
          </w:rPrChange>
        </w:rPr>
        <w:instrText xml:space="preserve"> HYPERLINK "https://viglino.github.io/ol-ext/" \h </w:instrText>
      </w:r>
      <w:r w:rsidR="0067076A" w:rsidRPr="004720E1">
        <w:rPr>
          <w:lang w:val="en-US"/>
        </w:rPr>
      </w:r>
      <w:r w:rsidR="0067076A" w:rsidRPr="009D5A73">
        <w:rPr>
          <w:lang w:val="en-US"/>
          <w:rPrChange w:id="2134"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135"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136"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137" w:author="Alberto D'Agostino" w:date="2025-02-03T11:40:00Z">
            <w:rPr/>
          </w:rPrChange>
        </w:rPr>
        <w:fldChar w:fldCharType="begin"/>
      </w:r>
      <w:r w:rsidR="0067076A" w:rsidRPr="009D5A73">
        <w:rPr>
          <w:lang w:val="en-US"/>
          <w:rPrChange w:id="2138" w:author="Alberto D'Agostino" w:date="2025-02-03T11:40:00Z">
            <w:rPr/>
          </w:rPrChange>
        </w:rPr>
        <w:instrText xml:space="preserve"> HYPERLINK "https://viglino.github.io/ol-ext/" \h </w:instrText>
      </w:r>
      <w:r w:rsidR="0067076A" w:rsidRPr="004720E1">
        <w:rPr>
          <w:lang w:val="en-US"/>
        </w:rPr>
      </w:r>
      <w:r w:rsidR="0067076A" w:rsidRPr="009D5A73">
        <w:rPr>
          <w:lang w:val="en-US"/>
          <w:rPrChange w:id="2139"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140" w:author="Alberto D'Agostino" w:date="2025-02-03T11:40:00Z">
            <w:rPr>
              <w:rFonts w:ascii="Times New Roman" w:eastAsia="Times New Roman" w:hAnsi="Times New Roman" w:cs="Times New Roman"/>
              <w:color w:val="1155CC"/>
              <w:sz w:val="24"/>
              <w:szCs w:val="24"/>
              <w:u w:val="single"/>
            </w:rPr>
          </w:rPrChange>
        </w:rPr>
        <w:t>https://viglino.github.io/ol-ext/</w:t>
      </w:r>
      <w:r w:rsidR="0067076A" w:rsidRPr="009D5A73">
        <w:rPr>
          <w:rFonts w:ascii="Times New Roman" w:eastAsia="Times New Roman" w:hAnsi="Times New Roman" w:cs="Times New Roman"/>
          <w:color w:val="1155CC"/>
          <w:sz w:val="24"/>
          <w:szCs w:val="24"/>
          <w:u w:val="single"/>
          <w:lang w:val="en-US"/>
          <w:rPrChange w:id="2141" w:author="Alberto D'Agostino" w:date="2025-02-03T11:40:00Z">
            <w:rPr>
              <w:rFonts w:ascii="Times New Roman" w:eastAsia="Times New Roman" w:hAnsi="Times New Roman" w:cs="Times New Roman"/>
              <w:color w:val="1155CC"/>
              <w:sz w:val="24"/>
              <w:szCs w:val="24"/>
              <w:u w:val="single"/>
            </w:rPr>
          </w:rPrChange>
        </w:rPr>
        <w:fldChar w:fldCharType="end"/>
      </w:r>
    </w:p>
    <w:p w14:paraId="000001D6" w14:textId="3B7C01A2" w:rsidR="00696B80" w:rsidRPr="009D5A73" w:rsidRDefault="00734CE6">
      <w:pPr>
        <w:spacing w:line="480" w:lineRule="auto"/>
        <w:ind w:left="709" w:hanging="709"/>
        <w:jc w:val="both"/>
        <w:rPr>
          <w:rFonts w:ascii="Times New Roman" w:eastAsia="Times New Roman" w:hAnsi="Times New Roman" w:cs="Times New Roman"/>
          <w:color w:val="000000"/>
          <w:sz w:val="24"/>
          <w:szCs w:val="24"/>
          <w:lang w:val="en-US"/>
          <w:rPrChange w:id="2142" w:author="Alberto D'Agostino" w:date="2025-02-03T11:40:00Z">
            <w:rPr>
              <w:rFonts w:ascii="Times New Roman" w:eastAsia="Times New Roman" w:hAnsi="Times New Roman" w:cs="Times New Roman"/>
              <w:color w:val="000000"/>
              <w:sz w:val="24"/>
              <w:szCs w:val="24"/>
            </w:rPr>
          </w:rPrChange>
        </w:rPr>
      </w:pPr>
      <w:r w:rsidRPr="009D5A73">
        <w:rPr>
          <w:rFonts w:ascii="Times New Roman" w:eastAsia="Times New Roman" w:hAnsi="Times New Roman" w:cs="Times New Roman"/>
          <w:color w:val="000000"/>
          <w:sz w:val="24"/>
          <w:szCs w:val="24"/>
          <w:lang w:val="en-US"/>
          <w:rPrChange w:id="2143" w:author="Alberto D'Agostino" w:date="2025-02-03T11:40:00Z">
            <w:rPr>
              <w:rFonts w:ascii="Times New Roman" w:eastAsia="Times New Roman" w:hAnsi="Times New Roman" w:cs="Times New Roman"/>
              <w:color w:val="000000"/>
              <w:sz w:val="24"/>
              <w:szCs w:val="24"/>
              <w:lang w:val="it-IT"/>
            </w:rPr>
          </w:rPrChange>
        </w:rPr>
        <w:t xml:space="preserve">Visalli, R., Ortolano, G., Godard, G., &amp; Cirrincione, R. (2021). </w:t>
      </w:r>
      <w:r w:rsidRPr="009D5A73">
        <w:rPr>
          <w:rFonts w:ascii="Times New Roman" w:eastAsia="Times New Roman" w:hAnsi="Times New Roman" w:cs="Times New Roman"/>
          <w:color w:val="000000"/>
          <w:sz w:val="24"/>
          <w:szCs w:val="24"/>
          <w:lang w:val="en-US"/>
          <w:rPrChange w:id="2144" w:author="Alberto D'Agostino" w:date="2025-02-03T11:40:00Z">
            <w:rPr>
              <w:rFonts w:ascii="Times New Roman" w:eastAsia="Times New Roman" w:hAnsi="Times New Roman" w:cs="Times New Roman"/>
              <w:color w:val="000000"/>
              <w:sz w:val="24"/>
              <w:szCs w:val="24"/>
            </w:rPr>
          </w:rPrChange>
        </w:rPr>
        <w:t>Micro-Fabric Analyzer (MFA): A new semiautomated ArcGIS-based edge detector for quantitative microstructural analysis of rock thin-sections. </w:t>
      </w:r>
      <w:r w:rsidRPr="009D5A73">
        <w:rPr>
          <w:rFonts w:ascii="Times New Roman" w:eastAsia="Times New Roman" w:hAnsi="Times New Roman" w:cs="Times New Roman"/>
          <w:i/>
          <w:color w:val="000000"/>
          <w:sz w:val="24"/>
          <w:szCs w:val="24"/>
          <w:lang w:val="en-US"/>
          <w:rPrChange w:id="2145" w:author="Alberto D'Agostino" w:date="2025-02-03T11:40:00Z">
            <w:rPr>
              <w:rFonts w:ascii="Times New Roman" w:eastAsia="Times New Roman" w:hAnsi="Times New Roman" w:cs="Times New Roman"/>
              <w:i/>
              <w:color w:val="000000"/>
              <w:sz w:val="24"/>
              <w:szCs w:val="24"/>
            </w:rPr>
          </w:rPrChange>
        </w:rPr>
        <w:t>ISPRS International Journal of Geo-Information</w:t>
      </w:r>
      <w:r w:rsidRPr="009D5A73">
        <w:rPr>
          <w:rFonts w:ascii="Times New Roman" w:eastAsia="Times New Roman" w:hAnsi="Times New Roman" w:cs="Times New Roman"/>
          <w:color w:val="000000"/>
          <w:sz w:val="24"/>
          <w:szCs w:val="24"/>
          <w:lang w:val="en-US"/>
          <w:rPrChange w:id="2146" w:author="Alberto D'Agostino" w:date="2025-02-03T11:40:00Z">
            <w:rPr>
              <w:rFonts w:ascii="Times New Roman" w:eastAsia="Times New Roman" w:hAnsi="Times New Roman" w:cs="Times New Roman"/>
              <w:color w:val="000000"/>
              <w:sz w:val="24"/>
              <w:szCs w:val="24"/>
            </w:rPr>
          </w:rPrChange>
        </w:rPr>
        <w:t>, </w:t>
      </w:r>
      <w:r w:rsidRPr="009D5A73">
        <w:rPr>
          <w:rFonts w:ascii="Times New Roman" w:eastAsia="Times New Roman" w:hAnsi="Times New Roman" w:cs="Times New Roman"/>
          <w:i/>
          <w:color w:val="000000"/>
          <w:sz w:val="24"/>
          <w:szCs w:val="24"/>
          <w:lang w:val="en-US"/>
          <w:rPrChange w:id="2147" w:author="Alberto D'Agostino" w:date="2025-02-03T11:40:00Z">
            <w:rPr>
              <w:rFonts w:ascii="Times New Roman" w:eastAsia="Times New Roman" w:hAnsi="Times New Roman" w:cs="Times New Roman"/>
              <w:i/>
              <w:color w:val="000000"/>
              <w:sz w:val="24"/>
              <w:szCs w:val="24"/>
            </w:rPr>
          </w:rPrChange>
        </w:rPr>
        <w:t>10</w:t>
      </w:r>
      <w:r w:rsidRPr="009D5A73">
        <w:rPr>
          <w:rFonts w:ascii="Times New Roman" w:eastAsia="Times New Roman" w:hAnsi="Times New Roman" w:cs="Times New Roman"/>
          <w:color w:val="000000"/>
          <w:sz w:val="24"/>
          <w:szCs w:val="24"/>
          <w:lang w:val="en-US"/>
          <w:rPrChange w:id="2148" w:author="Alberto D'Agostino" w:date="2025-02-03T11:40:00Z">
            <w:rPr>
              <w:rFonts w:ascii="Times New Roman" w:eastAsia="Times New Roman" w:hAnsi="Times New Roman" w:cs="Times New Roman"/>
              <w:color w:val="000000"/>
              <w:sz w:val="24"/>
              <w:szCs w:val="24"/>
            </w:rPr>
          </w:rPrChange>
        </w:rPr>
        <w:t xml:space="preserve">(2), 51. </w:t>
      </w:r>
      <w:del w:id="2149" w:author="Alberto D'Agostino" w:date="2025-02-03T11:37:00Z">
        <w:r w:rsidRPr="009D5A73" w:rsidDel="009D5A73">
          <w:rPr>
            <w:rFonts w:ascii="Times New Roman" w:eastAsia="Times New Roman" w:hAnsi="Times New Roman" w:cs="Times New Roman"/>
            <w:color w:val="000000"/>
            <w:sz w:val="24"/>
            <w:szCs w:val="24"/>
            <w:lang w:val="en-US"/>
            <w:rPrChange w:id="2150" w:author="Alberto D'Agostino" w:date="2025-02-03T11:40:00Z">
              <w:rPr>
                <w:rFonts w:ascii="Times New Roman" w:eastAsia="Times New Roman" w:hAnsi="Times New Roman" w:cs="Times New Roman"/>
                <w:color w:val="000000"/>
                <w:sz w:val="24"/>
                <w:szCs w:val="24"/>
              </w:rPr>
            </w:rPrChange>
          </w:rPr>
          <w:delText xml:space="preserve">DOI: </w:delText>
        </w:r>
      </w:del>
      <w:ins w:id="2151" w:author="Alberto D'Agostino" w:date="2025-02-03T11:44: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2152" w:author="Alberto D'Agostino" w:date="2025-02-03T11:37:00Z">
        <w:r w:rsidR="009D5A73" w:rsidRPr="009D5A73">
          <w:rPr>
            <w:rFonts w:ascii="Times New Roman" w:eastAsia="Times New Roman" w:hAnsi="Times New Roman" w:cs="Times New Roman"/>
            <w:color w:val="000000"/>
            <w:sz w:val="24"/>
            <w:szCs w:val="24"/>
            <w:lang w:val="en-US"/>
          </w:rPr>
          <w:instrText>https://doi.org/</w:instrText>
        </w:r>
      </w:ins>
      <w:r w:rsidR="009D5A73" w:rsidRPr="009D5A73">
        <w:rPr>
          <w:rFonts w:ascii="Times New Roman" w:eastAsia="Times New Roman" w:hAnsi="Times New Roman" w:cs="Times New Roman"/>
          <w:color w:val="000000"/>
          <w:sz w:val="24"/>
          <w:szCs w:val="24"/>
          <w:lang w:val="en-US"/>
        </w:rPr>
        <w:instrText>10.3390/ijgi10020051</w:instrText>
      </w:r>
      <w:ins w:id="2153" w:author="Alberto D'Agostino" w:date="2025-02-03T11:44: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r>
        <w:r w:rsidR="009D5A73">
          <w:rPr>
            <w:rFonts w:ascii="Times New Roman" w:eastAsia="Times New Roman" w:hAnsi="Times New Roman" w:cs="Times New Roman"/>
            <w:color w:val="000000"/>
            <w:sz w:val="24"/>
            <w:szCs w:val="24"/>
            <w:lang w:val="en-US"/>
          </w:rPr>
          <w:fldChar w:fldCharType="separate"/>
        </w:r>
      </w:ins>
      <w:ins w:id="2154" w:author="Alberto D'Agostino" w:date="2025-02-03T11:37:00Z">
        <w:r w:rsidR="009D5A73" w:rsidRPr="00143D04">
          <w:rPr>
            <w:rStyle w:val="Collegamentoipertestuale"/>
            <w:rPrChange w:id="2155"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rPrChange w:id="2156" w:author="Alberto D'Agostino" w:date="2025-02-03T11:40:00Z">
            <w:rPr>
              <w:rFonts w:ascii="Times New Roman" w:eastAsia="Times New Roman" w:hAnsi="Times New Roman" w:cs="Times New Roman"/>
              <w:color w:val="000000"/>
              <w:sz w:val="24"/>
              <w:szCs w:val="24"/>
              <w:lang w:val="en-US"/>
            </w:rPr>
          </w:rPrChange>
        </w:rPr>
        <w:t>10.3390/ijgi10020051</w:t>
      </w:r>
      <w:ins w:id="2157" w:author="Alberto D'Agostino" w:date="2025-02-03T11:44:00Z">
        <w:r w:rsidR="009D5A73">
          <w:rPr>
            <w:rFonts w:ascii="Times New Roman" w:eastAsia="Times New Roman" w:hAnsi="Times New Roman" w:cs="Times New Roman"/>
            <w:color w:val="000000"/>
            <w:sz w:val="24"/>
            <w:szCs w:val="24"/>
            <w:lang w:val="en-US"/>
          </w:rPr>
          <w:fldChar w:fldCharType="end"/>
        </w:r>
      </w:ins>
      <w:del w:id="2158" w:author="Alberto D'Agostino" w:date="2025-02-03T11:44:00Z">
        <w:r w:rsidRPr="009D5A73" w:rsidDel="009D5A73">
          <w:rPr>
            <w:rFonts w:ascii="Times New Roman" w:eastAsia="Times New Roman" w:hAnsi="Times New Roman" w:cs="Times New Roman"/>
            <w:color w:val="000000"/>
            <w:sz w:val="24"/>
            <w:szCs w:val="24"/>
            <w:lang w:val="en-US"/>
            <w:rPrChange w:id="2159" w:author="Alberto D'Agostino" w:date="2025-02-03T11:40:00Z">
              <w:rPr>
                <w:rFonts w:ascii="Times New Roman" w:eastAsia="Times New Roman" w:hAnsi="Times New Roman" w:cs="Times New Roman"/>
                <w:color w:val="000000"/>
                <w:sz w:val="24"/>
                <w:szCs w:val="24"/>
              </w:rPr>
            </w:rPrChange>
          </w:rPr>
          <w:delText>.</w:delText>
        </w:r>
      </w:del>
    </w:p>
    <w:p w14:paraId="440E7CE1" w14:textId="7E60E88C" w:rsidR="002A49AE" w:rsidRPr="009D5A73" w:rsidRDefault="002A49AE">
      <w:pPr>
        <w:spacing w:line="480" w:lineRule="auto"/>
        <w:ind w:left="709" w:hanging="709"/>
        <w:jc w:val="both"/>
        <w:rPr>
          <w:ins w:id="2160" w:author="Alberto D'Agostino" w:date="2025-02-03T11:29:00Z"/>
          <w:rFonts w:ascii="Times New Roman" w:eastAsia="Times New Roman" w:hAnsi="Times New Roman" w:cs="Times New Roman"/>
          <w:color w:val="000000"/>
          <w:sz w:val="24"/>
          <w:szCs w:val="24"/>
          <w:lang w:val="en-US"/>
          <w:rPrChange w:id="2161" w:author="Alberto D'Agostino" w:date="2025-02-03T11:40:00Z">
            <w:rPr>
              <w:ins w:id="2162" w:author="Alberto D'Agostino" w:date="2025-02-03T11:29:00Z"/>
              <w:rFonts w:ascii="Times New Roman" w:eastAsia="Times New Roman" w:hAnsi="Times New Roman" w:cs="Times New Roman"/>
              <w:color w:val="000000"/>
              <w:sz w:val="24"/>
              <w:szCs w:val="24"/>
            </w:rPr>
          </w:rPrChange>
        </w:rPr>
      </w:pPr>
      <w:r w:rsidRPr="009D5A73">
        <w:rPr>
          <w:rFonts w:ascii="Times New Roman" w:eastAsia="Times New Roman" w:hAnsi="Times New Roman" w:cs="Times New Roman"/>
          <w:color w:val="000000"/>
          <w:sz w:val="24"/>
          <w:szCs w:val="24"/>
          <w:lang w:val="en-US"/>
          <w:rPrChange w:id="2163" w:author="Alberto D'Agostino" w:date="2025-02-03T11:40:00Z">
            <w:rPr>
              <w:rFonts w:ascii="Times New Roman" w:eastAsia="Times New Roman" w:hAnsi="Times New Roman" w:cs="Times New Roman"/>
              <w:color w:val="000000"/>
              <w:sz w:val="24"/>
              <w:szCs w:val="24"/>
            </w:rPr>
          </w:rPrChange>
        </w:rPr>
        <w:t>Visser, M, Van Der Mark, W., Hoving, M. (2019), Designing effective websites, Routledge, ISBN: 9781003021674</w:t>
      </w:r>
    </w:p>
    <w:p w14:paraId="66C635B9" w14:textId="361926FC" w:rsidR="004B2208" w:rsidRPr="009D5A73" w:rsidRDefault="004B2208">
      <w:pPr>
        <w:spacing w:line="480" w:lineRule="auto"/>
        <w:ind w:left="709" w:hanging="709"/>
        <w:jc w:val="both"/>
        <w:rPr>
          <w:rFonts w:ascii="Times New Roman" w:eastAsia="Times New Roman" w:hAnsi="Times New Roman" w:cs="Times New Roman"/>
          <w:sz w:val="24"/>
          <w:szCs w:val="24"/>
          <w:lang w:val="en-US"/>
          <w:rPrChange w:id="2164" w:author="Alberto D'Agostino" w:date="2025-02-03T11:40:00Z">
            <w:rPr>
              <w:rFonts w:ascii="Times New Roman" w:eastAsia="Times New Roman" w:hAnsi="Times New Roman" w:cs="Times New Roman"/>
              <w:sz w:val="24"/>
              <w:szCs w:val="24"/>
            </w:rPr>
          </w:rPrChange>
        </w:rPr>
      </w:pPr>
      <w:ins w:id="2165" w:author="Alberto D'Agostino" w:date="2025-02-03T11:29:00Z">
        <w:r w:rsidRPr="009D5A73">
          <w:rPr>
            <w:rFonts w:ascii="Times New Roman" w:eastAsia="Times New Roman" w:hAnsi="Times New Roman" w:cs="Times New Roman"/>
            <w:sz w:val="24"/>
            <w:szCs w:val="24"/>
            <w:lang w:val="en-US"/>
            <w:rPrChange w:id="2166" w:author="Alberto D'Agostino" w:date="2025-02-03T11:40:00Z">
              <w:rPr>
                <w:rFonts w:ascii="Times New Roman" w:eastAsia="Times New Roman" w:hAnsi="Times New Roman" w:cs="Times New Roman"/>
                <w:sz w:val="24"/>
                <w:szCs w:val="24"/>
              </w:rPr>
            </w:rPrChange>
          </w:rPr>
          <w:t xml:space="preserve">Xypolias, P. (2010). Vorticity analysis in shear zones: A review of methods and applications. Journal of Structural Geology 32, 2072–2092. </w:t>
        </w:r>
        <w:r w:rsidRPr="009D5A73">
          <w:rPr>
            <w:rFonts w:ascii="Times New Roman" w:eastAsia="Times New Roman" w:hAnsi="Times New Roman" w:cs="Times New Roman"/>
            <w:sz w:val="24"/>
            <w:szCs w:val="24"/>
            <w:lang w:val="en-US"/>
            <w:rPrChange w:id="2167" w:author="Alberto D'Agostino" w:date="2025-02-03T11:40:00Z">
              <w:rPr>
                <w:rFonts w:ascii="Times New Roman" w:eastAsia="Times New Roman" w:hAnsi="Times New Roman" w:cs="Times New Roman"/>
                <w:sz w:val="24"/>
                <w:szCs w:val="24"/>
              </w:rPr>
            </w:rPrChange>
          </w:rPr>
          <w:fldChar w:fldCharType="begin"/>
        </w:r>
        <w:r w:rsidRPr="009D5A73">
          <w:rPr>
            <w:rFonts w:ascii="Times New Roman" w:eastAsia="Times New Roman" w:hAnsi="Times New Roman" w:cs="Times New Roman"/>
            <w:sz w:val="24"/>
            <w:szCs w:val="24"/>
            <w:lang w:val="en-US"/>
            <w:rPrChange w:id="2168" w:author="Alberto D'Agostino" w:date="2025-02-03T11:40:00Z">
              <w:rPr>
                <w:rFonts w:ascii="Times New Roman" w:eastAsia="Times New Roman" w:hAnsi="Times New Roman" w:cs="Times New Roman"/>
                <w:sz w:val="24"/>
                <w:szCs w:val="24"/>
              </w:rPr>
            </w:rPrChange>
          </w:rPr>
          <w:instrText xml:space="preserve"> HYPERLINK "https://doi.org/10.1016/j.jsg.2010.08.009" </w:instrText>
        </w:r>
        <w:r w:rsidRPr="004720E1">
          <w:rPr>
            <w:rFonts w:ascii="Times New Roman" w:eastAsia="Times New Roman" w:hAnsi="Times New Roman" w:cs="Times New Roman"/>
            <w:sz w:val="24"/>
            <w:szCs w:val="24"/>
            <w:lang w:val="en-US"/>
          </w:rPr>
        </w:r>
        <w:r w:rsidRPr="009D5A73">
          <w:rPr>
            <w:rFonts w:ascii="Times New Roman" w:eastAsia="Times New Roman" w:hAnsi="Times New Roman" w:cs="Times New Roman"/>
            <w:sz w:val="24"/>
            <w:szCs w:val="24"/>
            <w:lang w:val="en-US"/>
            <w:rPrChange w:id="2169" w:author="Alberto D'Agostino" w:date="2025-02-03T11:40:00Z">
              <w:rPr>
                <w:rFonts w:ascii="Times New Roman" w:eastAsia="Times New Roman" w:hAnsi="Times New Roman" w:cs="Times New Roman"/>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2170" w:author="Alberto D'Agostino" w:date="2025-02-03T11:40:00Z">
              <w:rPr>
                <w:rStyle w:val="Collegamentoipertestuale"/>
                <w:rFonts w:ascii="Times New Roman" w:eastAsia="Times New Roman" w:hAnsi="Times New Roman" w:cs="Times New Roman"/>
                <w:sz w:val="24"/>
                <w:szCs w:val="24"/>
              </w:rPr>
            </w:rPrChange>
          </w:rPr>
          <w:t>https://doi.org/10.1016/j.jsg.2010.08.009</w:t>
        </w:r>
        <w:r w:rsidRPr="009D5A73">
          <w:rPr>
            <w:rFonts w:ascii="Times New Roman" w:eastAsia="Times New Roman" w:hAnsi="Times New Roman" w:cs="Times New Roman"/>
            <w:sz w:val="24"/>
            <w:szCs w:val="24"/>
            <w:lang w:val="en-US"/>
            <w:rPrChange w:id="2171" w:author="Alberto D'Agostino" w:date="2025-02-03T11:40:00Z">
              <w:rPr>
                <w:rFonts w:ascii="Times New Roman" w:eastAsia="Times New Roman" w:hAnsi="Times New Roman" w:cs="Times New Roman"/>
                <w:sz w:val="24"/>
                <w:szCs w:val="24"/>
              </w:rPr>
            </w:rPrChange>
          </w:rPr>
          <w:fldChar w:fldCharType="end"/>
        </w:r>
      </w:ins>
    </w:p>
    <w:p w14:paraId="000001D7" w14:textId="77777777" w:rsidR="00696B80" w:rsidRDefault="00734CE6">
      <w:pPr>
        <w:spacing w:line="480" w:lineRule="auto"/>
        <w:ind w:left="709" w:hanging="709"/>
        <w:jc w:val="both"/>
        <w:rPr>
          <w:ins w:id="2172" w:author="Gianfranco Di Pietro" w:date="2025-02-05T10:25:00Z" w16du:dateUtc="2025-02-05T09:25:00Z"/>
          <w:rFonts w:ascii="Times New Roman" w:eastAsia="Times New Roman" w:hAnsi="Times New Roman" w:cs="Times New Roman"/>
          <w:color w:val="1155CC"/>
          <w:sz w:val="24"/>
          <w:szCs w:val="24"/>
          <w:u w:val="single"/>
          <w:lang w:val="en-US"/>
        </w:rPr>
      </w:pPr>
      <w:r w:rsidRPr="009D5A73">
        <w:rPr>
          <w:rFonts w:ascii="Times New Roman" w:eastAsia="Times New Roman" w:hAnsi="Times New Roman" w:cs="Times New Roman"/>
          <w:sz w:val="24"/>
          <w:szCs w:val="24"/>
          <w:lang w:val="en-US"/>
          <w:rPrChange w:id="2173" w:author="Alberto D'Agostino" w:date="2025-02-03T11:40:00Z">
            <w:rPr>
              <w:rFonts w:ascii="Times New Roman" w:eastAsia="Times New Roman" w:hAnsi="Times New Roman" w:cs="Times New Roman"/>
              <w:sz w:val="24"/>
              <w:szCs w:val="24"/>
            </w:rPr>
          </w:rPrChange>
        </w:rPr>
        <w:t xml:space="preserve">Walny, J., Frisson, C., West, M., Kosminsky, D., Knudsen, S., Carpendale, S., &amp; Willett, W. (2020). Data Changes Everything: Challenges and Opportunities in Data Visualization Design Handoff. </w:t>
      </w:r>
      <w:r w:rsidRPr="009D5A73">
        <w:rPr>
          <w:rFonts w:ascii="Times New Roman" w:eastAsia="Times New Roman" w:hAnsi="Times New Roman" w:cs="Times New Roman"/>
          <w:i/>
          <w:sz w:val="24"/>
          <w:szCs w:val="24"/>
          <w:lang w:val="en-US"/>
          <w:rPrChange w:id="2174" w:author="Alberto D'Agostino" w:date="2025-02-03T11:40:00Z">
            <w:rPr>
              <w:rFonts w:ascii="Times New Roman" w:eastAsia="Times New Roman" w:hAnsi="Times New Roman" w:cs="Times New Roman"/>
              <w:i/>
              <w:sz w:val="24"/>
              <w:szCs w:val="24"/>
            </w:rPr>
          </w:rPrChange>
        </w:rPr>
        <w:t>IEEE Transactions on Visualization and Computer Graphics</w:t>
      </w:r>
      <w:r w:rsidRPr="009D5A73">
        <w:rPr>
          <w:rFonts w:ascii="Times New Roman" w:eastAsia="Times New Roman" w:hAnsi="Times New Roman" w:cs="Times New Roman"/>
          <w:sz w:val="24"/>
          <w:szCs w:val="24"/>
          <w:lang w:val="en-US"/>
          <w:rPrChange w:id="2175"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176" w:author="Alberto D'Agostino" w:date="2025-02-03T11:40:00Z">
            <w:rPr>
              <w:rFonts w:ascii="Times New Roman" w:eastAsia="Times New Roman" w:hAnsi="Times New Roman" w:cs="Times New Roman"/>
              <w:i/>
              <w:sz w:val="24"/>
              <w:szCs w:val="24"/>
            </w:rPr>
          </w:rPrChange>
        </w:rPr>
        <w:t>26</w:t>
      </w:r>
      <w:r w:rsidRPr="009D5A73">
        <w:rPr>
          <w:rFonts w:ascii="Times New Roman" w:eastAsia="Times New Roman" w:hAnsi="Times New Roman" w:cs="Times New Roman"/>
          <w:sz w:val="24"/>
          <w:szCs w:val="24"/>
          <w:lang w:val="en-US"/>
          <w:rPrChange w:id="2177" w:author="Alberto D'Agostino" w:date="2025-02-03T11:40:00Z">
            <w:rPr>
              <w:rFonts w:ascii="Times New Roman" w:eastAsia="Times New Roman" w:hAnsi="Times New Roman" w:cs="Times New Roman"/>
              <w:sz w:val="24"/>
              <w:szCs w:val="24"/>
            </w:rPr>
          </w:rPrChange>
        </w:rPr>
        <w:t>(1), 12–22.</w:t>
      </w:r>
      <w:r w:rsidR="0067076A" w:rsidRPr="009D5A73">
        <w:rPr>
          <w:lang w:val="en-US"/>
          <w:rPrChange w:id="2178" w:author="Alberto D'Agostino" w:date="2025-02-03T11:40:00Z">
            <w:rPr/>
          </w:rPrChange>
        </w:rPr>
        <w:fldChar w:fldCharType="begin"/>
      </w:r>
      <w:r w:rsidR="0067076A" w:rsidRPr="009D5A73">
        <w:rPr>
          <w:lang w:val="en-US"/>
          <w:rPrChange w:id="2179" w:author="Alberto D'Agostino" w:date="2025-02-03T11:40:00Z">
            <w:rPr/>
          </w:rPrChange>
        </w:rPr>
        <w:instrText xml:space="preserve"> HYPERLINK "https://doi.org/10.1109/TVCG.2019.2934538" \h </w:instrText>
      </w:r>
      <w:r w:rsidR="0067076A" w:rsidRPr="004720E1">
        <w:rPr>
          <w:lang w:val="en-US"/>
        </w:rPr>
      </w:r>
      <w:r w:rsidR="0067076A" w:rsidRPr="009D5A73">
        <w:rPr>
          <w:lang w:val="en-US"/>
          <w:rPrChange w:id="2180"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181"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182"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183" w:author="Alberto D'Agostino" w:date="2025-02-03T11:40:00Z">
            <w:rPr/>
          </w:rPrChange>
        </w:rPr>
        <w:fldChar w:fldCharType="begin"/>
      </w:r>
      <w:r w:rsidR="0067076A" w:rsidRPr="009D5A73">
        <w:rPr>
          <w:lang w:val="en-US"/>
          <w:rPrChange w:id="2184" w:author="Alberto D'Agostino" w:date="2025-02-03T11:40:00Z">
            <w:rPr/>
          </w:rPrChange>
        </w:rPr>
        <w:instrText xml:space="preserve"> HYPERLINK "https://doi.org/10.1109/TVCG.2019.2934538" \h </w:instrText>
      </w:r>
      <w:r w:rsidR="0067076A" w:rsidRPr="004720E1">
        <w:rPr>
          <w:lang w:val="en-US"/>
        </w:rPr>
      </w:r>
      <w:r w:rsidR="0067076A" w:rsidRPr="009D5A73">
        <w:rPr>
          <w:lang w:val="en-US"/>
          <w:rPrChange w:id="2185"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186" w:author="Alberto D'Agostino" w:date="2025-02-03T11:40:00Z">
            <w:rPr>
              <w:rFonts w:ascii="Times New Roman" w:eastAsia="Times New Roman" w:hAnsi="Times New Roman" w:cs="Times New Roman"/>
              <w:color w:val="1155CC"/>
              <w:sz w:val="24"/>
              <w:szCs w:val="24"/>
              <w:u w:val="single"/>
            </w:rPr>
          </w:rPrChange>
        </w:rPr>
        <w:t>https://doi.org/10.1109/TVCG.2019.2934538</w:t>
      </w:r>
      <w:r w:rsidR="0067076A" w:rsidRPr="009D5A73">
        <w:rPr>
          <w:rFonts w:ascii="Times New Roman" w:eastAsia="Times New Roman" w:hAnsi="Times New Roman" w:cs="Times New Roman"/>
          <w:color w:val="1155CC"/>
          <w:sz w:val="24"/>
          <w:szCs w:val="24"/>
          <w:u w:val="single"/>
          <w:lang w:val="en-US"/>
          <w:rPrChange w:id="2187" w:author="Alberto D'Agostino" w:date="2025-02-03T11:40:00Z">
            <w:rPr>
              <w:rFonts w:ascii="Times New Roman" w:eastAsia="Times New Roman" w:hAnsi="Times New Roman" w:cs="Times New Roman"/>
              <w:color w:val="1155CC"/>
              <w:sz w:val="24"/>
              <w:szCs w:val="24"/>
              <w:u w:val="single"/>
            </w:rPr>
          </w:rPrChange>
        </w:rPr>
        <w:fldChar w:fldCharType="end"/>
      </w:r>
    </w:p>
    <w:p w14:paraId="3FED3FB4" w14:textId="6E58C62B" w:rsidR="004B6430" w:rsidRPr="004B6430" w:rsidRDefault="004B6430">
      <w:pPr>
        <w:spacing w:line="480" w:lineRule="auto"/>
        <w:ind w:left="709" w:hanging="709"/>
        <w:jc w:val="both"/>
        <w:rPr>
          <w:rFonts w:ascii="Times New Roman" w:eastAsia="Times New Roman" w:hAnsi="Times New Roman" w:cs="Times New Roman"/>
          <w:sz w:val="24"/>
          <w:szCs w:val="24"/>
          <w:lang w:val="en-US"/>
          <w:rPrChange w:id="2188" w:author="Gianfranco Di Pietro" w:date="2025-02-05T10:25:00Z" w16du:dateUtc="2025-02-05T09:25:00Z">
            <w:rPr>
              <w:rFonts w:ascii="Times New Roman" w:eastAsia="Times New Roman" w:hAnsi="Times New Roman" w:cs="Times New Roman"/>
              <w:color w:val="1155CC"/>
              <w:sz w:val="24"/>
              <w:szCs w:val="24"/>
              <w:u w:val="single"/>
            </w:rPr>
          </w:rPrChange>
        </w:rPr>
      </w:pPr>
      <w:ins w:id="2189" w:author="Gianfranco Di Pietro" w:date="2025-02-05T10:25:00Z" w16du:dateUtc="2025-02-05T09:25:00Z">
        <w:r w:rsidRPr="004B6430">
          <w:rPr>
            <w:rFonts w:ascii="Times New Roman" w:eastAsia="Times New Roman" w:hAnsi="Times New Roman" w:cs="Times New Roman"/>
            <w:sz w:val="24"/>
            <w:szCs w:val="24"/>
            <w:lang w:val="en-US"/>
            <w:rPrChange w:id="2190" w:author="Gianfranco Di Pietro" w:date="2025-02-05T10:25:00Z" w16du:dateUtc="2025-02-05T09:25:00Z">
              <w:rPr>
                <w:rFonts w:ascii="Times New Roman" w:eastAsia="Times New Roman" w:hAnsi="Times New Roman" w:cs="Times New Roman"/>
                <w:color w:val="1155CC"/>
                <w:sz w:val="24"/>
                <w:szCs w:val="24"/>
                <w:u w:val="single"/>
                <w:lang w:val="en-US"/>
              </w:rPr>
            </w:rPrChange>
          </w:rPr>
          <w:t xml:space="preserve">Wei, Y., Yuan, H., &amp; Li, H. (2024). Exploring the Contribution of Advanced Systems in Smart City Development for the Regeneration of Urban Industrial Heritage. </w:t>
        </w:r>
        <w:r w:rsidRPr="004B6430">
          <w:rPr>
            <w:rFonts w:ascii="Times New Roman" w:eastAsia="Times New Roman" w:hAnsi="Times New Roman" w:cs="Times New Roman"/>
            <w:i/>
            <w:iCs/>
            <w:sz w:val="24"/>
            <w:szCs w:val="24"/>
            <w:lang w:val="en-US"/>
            <w:rPrChange w:id="2191" w:author="Gianfranco Di Pietro" w:date="2025-02-05T10:25:00Z" w16du:dateUtc="2025-02-05T09:25:00Z">
              <w:rPr>
                <w:rFonts w:ascii="Times New Roman" w:eastAsia="Times New Roman" w:hAnsi="Times New Roman" w:cs="Times New Roman"/>
                <w:color w:val="1155CC"/>
                <w:sz w:val="24"/>
                <w:szCs w:val="24"/>
                <w:u w:val="single"/>
                <w:lang w:val="en-US"/>
              </w:rPr>
            </w:rPrChange>
          </w:rPr>
          <w:t>Buildings, 14(3), 583</w:t>
        </w:r>
        <w:r w:rsidRPr="004B6430">
          <w:rPr>
            <w:rFonts w:ascii="Times New Roman" w:eastAsia="Times New Roman" w:hAnsi="Times New Roman" w:cs="Times New Roman"/>
            <w:sz w:val="24"/>
            <w:szCs w:val="24"/>
            <w:lang w:val="en-US"/>
            <w:rPrChange w:id="2192" w:author="Gianfranco Di Pietro" w:date="2025-02-05T10:25:00Z" w16du:dateUtc="2025-02-05T09:25:00Z">
              <w:rPr>
                <w:rFonts w:ascii="Times New Roman" w:eastAsia="Times New Roman" w:hAnsi="Times New Roman" w:cs="Times New Roman"/>
                <w:color w:val="1155CC"/>
                <w:sz w:val="24"/>
                <w:szCs w:val="24"/>
                <w:u w:val="single"/>
                <w:lang w:val="en-US"/>
              </w:rPr>
            </w:rPrChange>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4B6430">
          <w:rPr>
            <w:rFonts w:ascii="Times New Roman" w:eastAsia="Times New Roman" w:hAnsi="Times New Roman" w:cs="Times New Roman"/>
            <w:sz w:val="24"/>
            <w:szCs w:val="24"/>
            <w:lang w:val="en-US"/>
            <w:rPrChange w:id="2193" w:author="Gianfranco Di Pietro" w:date="2025-02-05T10:25:00Z" w16du:dateUtc="2025-02-05T09:25:00Z">
              <w:rPr>
                <w:rFonts w:ascii="Times New Roman" w:eastAsia="Times New Roman" w:hAnsi="Times New Roman" w:cs="Times New Roman"/>
                <w:color w:val="1155CC"/>
                <w:sz w:val="24"/>
                <w:szCs w:val="24"/>
                <w:u w:val="single"/>
                <w:lang w:val="en-US"/>
              </w:rPr>
            </w:rPrChange>
          </w:rPr>
          <w:instrText>https://doi.org/10.3390/buildings14030583</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B45A97">
          <w:rPr>
            <w:rStyle w:val="Collegamentoipertestuale"/>
            <w:rPrChange w:id="2194" w:author="Gianfranco Di Pietro" w:date="2025-02-05T10:25:00Z" w16du:dateUtc="2025-02-05T09:25:00Z">
              <w:rPr>
                <w:rFonts w:ascii="Times New Roman" w:eastAsia="Times New Roman" w:hAnsi="Times New Roman" w:cs="Times New Roman"/>
                <w:color w:val="1155CC"/>
                <w:sz w:val="24"/>
                <w:szCs w:val="24"/>
                <w:u w:val="single"/>
                <w:lang w:val="en-US"/>
              </w:rPr>
            </w:rPrChange>
          </w:rPr>
          <w:t>https://doi.org/10.3390/buildings14030583</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1B749237" w14:textId="068E4624" w:rsidR="004B2208" w:rsidRPr="009D5A73" w:rsidRDefault="004B2208">
      <w:pPr>
        <w:spacing w:line="480" w:lineRule="auto"/>
        <w:ind w:left="709" w:hanging="709"/>
        <w:jc w:val="both"/>
        <w:rPr>
          <w:ins w:id="2195" w:author="Alberto D'Agostino" w:date="2025-02-03T11:29:00Z"/>
          <w:rFonts w:ascii="Times New Roman" w:eastAsia="Times New Roman" w:hAnsi="Times New Roman" w:cs="Times New Roman"/>
          <w:sz w:val="24"/>
          <w:szCs w:val="24"/>
          <w:lang w:val="en-US"/>
          <w:rPrChange w:id="2196" w:author="Alberto D'Agostino" w:date="2025-02-03T11:40:00Z">
            <w:rPr>
              <w:ins w:id="2197" w:author="Alberto D'Agostino" w:date="2025-02-03T11:29:00Z"/>
              <w:rFonts w:ascii="Times New Roman" w:eastAsia="Times New Roman" w:hAnsi="Times New Roman" w:cs="Times New Roman"/>
              <w:sz w:val="24"/>
              <w:szCs w:val="24"/>
            </w:rPr>
          </w:rPrChange>
        </w:rPr>
      </w:pPr>
      <w:ins w:id="2198" w:author="Alberto D'Agostino" w:date="2025-02-03T11:29:00Z">
        <w:r w:rsidRPr="009D5A73">
          <w:rPr>
            <w:rFonts w:ascii="Times New Roman" w:eastAsia="Times New Roman" w:hAnsi="Times New Roman" w:cs="Times New Roman"/>
            <w:sz w:val="24"/>
            <w:szCs w:val="24"/>
            <w:lang w:val="en-US"/>
            <w:rPrChange w:id="2199" w:author="Alberto D'Agostino" w:date="2025-02-03T11:40:00Z">
              <w:rPr>
                <w:rFonts w:ascii="Times New Roman" w:eastAsia="Times New Roman" w:hAnsi="Times New Roman" w:cs="Times New Roman"/>
                <w:sz w:val="24"/>
                <w:szCs w:val="24"/>
              </w:rPr>
            </w:rPrChange>
          </w:rPr>
          <w:lastRenderedPageBreak/>
          <w:t xml:space="preserve">Wise, D. U., Dunn, D. E., Engelder, J. T., Geiser, P. A., Hatcher, R. D., Kish, S. A., Odom, A. L., &amp; Schamel, S. (1984). Fault-related rocks: Suggestions for terminology. Geology, 12(7), 391-394. </w:t>
        </w:r>
        <w:r w:rsidRPr="009D5A73">
          <w:rPr>
            <w:rFonts w:ascii="Times New Roman" w:eastAsia="Times New Roman" w:hAnsi="Times New Roman" w:cs="Times New Roman"/>
            <w:sz w:val="24"/>
            <w:szCs w:val="24"/>
            <w:lang w:val="en-US"/>
            <w:rPrChange w:id="2200" w:author="Alberto D'Agostino" w:date="2025-02-03T11:40:00Z">
              <w:rPr>
                <w:rFonts w:ascii="Times New Roman" w:eastAsia="Times New Roman" w:hAnsi="Times New Roman" w:cs="Times New Roman"/>
                <w:sz w:val="24"/>
                <w:szCs w:val="24"/>
              </w:rPr>
            </w:rPrChange>
          </w:rPr>
          <w:fldChar w:fldCharType="begin"/>
        </w:r>
        <w:r w:rsidRPr="009D5A73">
          <w:rPr>
            <w:rFonts w:ascii="Times New Roman" w:eastAsia="Times New Roman" w:hAnsi="Times New Roman" w:cs="Times New Roman"/>
            <w:sz w:val="24"/>
            <w:szCs w:val="24"/>
            <w:lang w:val="en-US"/>
            <w:rPrChange w:id="2201" w:author="Alberto D'Agostino" w:date="2025-02-03T11:40:00Z">
              <w:rPr>
                <w:rFonts w:ascii="Times New Roman" w:eastAsia="Times New Roman" w:hAnsi="Times New Roman" w:cs="Times New Roman"/>
                <w:sz w:val="24"/>
                <w:szCs w:val="24"/>
              </w:rPr>
            </w:rPrChange>
          </w:rPr>
          <w:instrText xml:space="preserve"> HYPERLINK "https://doi.org/10.1130/0091-7613(1984)12%3C391:FRSFT%3E2.0.CO;2" </w:instrText>
        </w:r>
        <w:r w:rsidRPr="004720E1">
          <w:rPr>
            <w:rFonts w:ascii="Times New Roman" w:eastAsia="Times New Roman" w:hAnsi="Times New Roman" w:cs="Times New Roman"/>
            <w:sz w:val="24"/>
            <w:szCs w:val="24"/>
            <w:lang w:val="en-US"/>
          </w:rPr>
        </w:r>
        <w:r w:rsidRPr="009D5A73">
          <w:rPr>
            <w:rFonts w:ascii="Times New Roman" w:eastAsia="Times New Roman" w:hAnsi="Times New Roman" w:cs="Times New Roman"/>
            <w:sz w:val="24"/>
            <w:szCs w:val="24"/>
            <w:lang w:val="en-US"/>
            <w:rPrChange w:id="2202" w:author="Alberto D'Agostino" w:date="2025-02-03T11:40:00Z">
              <w:rPr>
                <w:rFonts w:ascii="Times New Roman" w:eastAsia="Times New Roman" w:hAnsi="Times New Roman" w:cs="Times New Roman"/>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2203" w:author="Alberto D'Agostino" w:date="2025-02-03T11:40:00Z">
              <w:rPr>
                <w:rStyle w:val="Collegamentoipertestuale"/>
                <w:rFonts w:ascii="Times New Roman" w:eastAsia="Times New Roman" w:hAnsi="Times New Roman" w:cs="Times New Roman"/>
                <w:sz w:val="24"/>
                <w:szCs w:val="24"/>
              </w:rPr>
            </w:rPrChange>
          </w:rPr>
          <w:t>https://doi.org/10.1130/0091-7613(1984)12%3C391:FRSFT%3E2.0.CO;2</w:t>
        </w:r>
        <w:r w:rsidRPr="009D5A73">
          <w:rPr>
            <w:rFonts w:ascii="Times New Roman" w:eastAsia="Times New Roman" w:hAnsi="Times New Roman" w:cs="Times New Roman"/>
            <w:sz w:val="24"/>
            <w:szCs w:val="24"/>
            <w:lang w:val="en-US"/>
            <w:rPrChange w:id="2204" w:author="Alberto D'Agostino" w:date="2025-02-03T11:40:00Z">
              <w:rPr>
                <w:rFonts w:ascii="Times New Roman" w:eastAsia="Times New Roman" w:hAnsi="Times New Roman" w:cs="Times New Roman"/>
                <w:sz w:val="24"/>
                <w:szCs w:val="24"/>
              </w:rPr>
            </w:rPrChange>
          </w:rPr>
          <w:fldChar w:fldCharType="end"/>
        </w:r>
      </w:ins>
    </w:p>
    <w:p w14:paraId="000001D8" w14:textId="30ADED47" w:rsidR="00696B80" w:rsidRDefault="00734CE6">
      <w:pPr>
        <w:spacing w:line="480" w:lineRule="auto"/>
        <w:ind w:left="709" w:hanging="709"/>
        <w:jc w:val="both"/>
        <w:rPr>
          <w:ins w:id="2205" w:author="Gianfranco Di Pietro" w:date="2025-02-05T11:27:00Z" w16du:dateUtc="2025-02-05T10:27:00Z"/>
          <w:rFonts w:ascii="Times New Roman" w:eastAsia="Times New Roman" w:hAnsi="Times New Roman" w:cs="Times New Roman"/>
          <w:color w:val="1155CC"/>
          <w:sz w:val="24"/>
          <w:szCs w:val="24"/>
          <w:u w:val="single"/>
          <w:lang w:val="en-US"/>
        </w:rPr>
      </w:pPr>
      <w:r w:rsidRPr="009D5A73">
        <w:rPr>
          <w:rFonts w:ascii="Times New Roman" w:eastAsia="Times New Roman" w:hAnsi="Times New Roman" w:cs="Times New Roman"/>
          <w:sz w:val="24"/>
          <w:szCs w:val="24"/>
          <w:lang w:val="en-US"/>
          <w:rPrChange w:id="2206" w:author="Alberto D'Agostino" w:date="2025-02-03T11:40:00Z">
            <w:rPr>
              <w:rFonts w:ascii="Times New Roman" w:eastAsia="Times New Roman" w:hAnsi="Times New Roman" w:cs="Times New Roman"/>
              <w:sz w:val="24"/>
              <w:szCs w:val="24"/>
            </w:rPr>
          </w:rPrChange>
        </w:rPr>
        <w:t xml:space="preserve">Wohlmann, J. (2024). Expanding the field of view: A simple approach for interactive visualisation of electron microscopy data. </w:t>
      </w:r>
      <w:r w:rsidRPr="009D5A73">
        <w:rPr>
          <w:rFonts w:ascii="Times New Roman" w:eastAsia="Times New Roman" w:hAnsi="Times New Roman" w:cs="Times New Roman"/>
          <w:i/>
          <w:sz w:val="24"/>
          <w:szCs w:val="24"/>
          <w:lang w:val="en-US"/>
          <w:rPrChange w:id="2207" w:author="Alberto D'Agostino" w:date="2025-02-03T11:40:00Z">
            <w:rPr>
              <w:rFonts w:ascii="Times New Roman" w:eastAsia="Times New Roman" w:hAnsi="Times New Roman" w:cs="Times New Roman"/>
              <w:i/>
              <w:sz w:val="24"/>
              <w:szCs w:val="24"/>
            </w:rPr>
          </w:rPrChange>
        </w:rPr>
        <w:t>Journal of Cell Science</w:t>
      </w:r>
      <w:r w:rsidRPr="009D5A73">
        <w:rPr>
          <w:rFonts w:ascii="Times New Roman" w:eastAsia="Times New Roman" w:hAnsi="Times New Roman" w:cs="Times New Roman"/>
          <w:sz w:val="24"/>
          <w:szCs w:val="24"/>
          <w:lang w:val="en-US"/>
          <w:rPrChange w:id="2208" w:author="Alberto D'Agostino" w:date="2025-02-03T11:40:00Z">
            <w:rPr>
              <w:rFonts w:ascii="Times New Roman" w:eastAsia="Times New Roman" w:hAnsi="Times New Roman" w:cs="Times New Roman"/>
              <w:sz w:val="24"/>
              <w:szCs w:val="24"/>
            </w:rPr>
          </w:rPrChange>
        </w:rPr>
        <w:t>, jcs.262198.</w:t>
      </w:r>
      <w:r w:rsidR="0067076A" w:rsidRPr="009D5A73">
        <w:rPr>
          <w:lang w:val="en-US"/>
          <w:rPrChange w:id="2209" w:author="Alberto D'Agostino" w:date="2025-02-03T11:40:00Z">
            <w:rPr/>
          </w:rPrChange>
        </w:rPr>
        <w:fldChar w:fldCharType="begin"/>
      </w:r>
      <w:r w:rsidR="0067076A" w:rsidRPr="009D5A73">
        <w:rPr>
          <w:lang w:val="en-US"/>
          <w:rPrChange w:id="2210" w:author="Alberto D'Agostino" w:date="2025-02-03T11:40:00Z">
            <w:rPr/>
          </w:rPrChange>
        </w:rPr>
        <w:instrText xml:space="preserve"> HYPERLINK "https://doi.org/10.1242/jcs.262198" \h </w:instrText>
      </w:r>
      <w:r w:rsidR="0067076A" w:rsidRPr="004720E1">
        <w:rPr>
          <w:lang w:val="en-US"/>
        </w:rPr>
      </w:r>
      <w:r w:rsidR="0067076A" w:rsidRPr="009D5A73">
        <w:rPr>
          <w:lang w:val="en-US"/>
          <w:rPrChange w:id="2211"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212"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213"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214" w:author="Alberto D'Agostino" w:date="2025-02-03T11:40:00Z">
            <w:rPr/>
          </w:rPrChange>
        </w:rPr>
        <w:fldChar w:fldCharType="begin"/>
      </w:r>
      <w:r w:rsidR="0067076A" w:rsidRPr="009D5A73">
        <w:rPr>
          <w:lang w:val="en-US"/>
          <w:rPrChange w:id="2215" w:author="Alberto D'Agostino" w:date="2025-02-03T11:40:00Z">
            <w:rPr/>
          </w:rPrChange>
        </w:rPr>
        <w:instrText xml:space="preserve"> HYPERLINK "https://doi.org/10.1242/jcs.262198" \h </w:instrText>
      </w:r>
      <w:r w:rsidR="0067076A" w:rsidRPr="004720E1">
        <w:rPr>
          <w:lang w:val="en-US"/>
        </w:rPr>
      </w:r>
      <w:r w:rsidR="0067076A" w:rsidRPr="009D5A73">
        <w:rPr>
          <w:lang w:val="en-US"/>
          <w:rPrChange w:id="2216"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217" w:author="Alberto D'Agostino" w:date="2025-02-03T11:40:00Z">
            <w:rPr>
              <w:rFonts w:ascii="Times New Roman" w:eastAsia="Times New Roman" w:hAnsi="Times New Roman" w:cs="Times New Roman"/>
              <w:color w:val="1155CC"/>
              <w:sz w:val="24"/>
              <w:szCs w:val="24"/>
              <w:u w:val="single"/>
            </w:rPr>
          </w:rPrChange>
        </w:rPr>
        <w:t>https://doi.org/10.1242/jcs.262198</w:t>
      </w:r>
      <w:r w:rsidR="0067076A" w:rsidRPr="009D5A73">
        <w:rPr>
          <w:rFonts w:ascii="Times New Roman" w:eastAsia="Times New Roman" w:hAnsi="Times New Roman" w:cs="Times New Roman"/>
          <w:color w:val="1155CC"/>
          <w:sz w:val="24"/>
          <w:szCs w:val="24"/>
          <w:u w:val="single"/>
          <w:lang w:val="en-US"/>
          <w:rPrChange w:id="2218" w:author="Alberto D'Agostino" w:date="2025-02-03T11:40:00Z">
            <w:rPr>
              <w:rFonts w:ascii="Times New Roman" w:eastAsia="Times New Roman" w:hAnsi="Times New Roman" w:cs="Times New Roman"/>
              <w:color w:val="1155CC"/>
              <w:sz w:val="24"/>
              <w:szCs w:val="24"/>
              <w:u w:val="single"/>
            </w:rPr>
          </w:rPrChange>
        </w:rPr>
        <w:fldChar w:fldCharType="end"/>
      </w:r>
    </w:p>
    <w:p w14:paraId="6CBDEFC3" w14:textId="7DBAB17B" w:rsidR="00E279B8" w:rsidRDefault="00E279B8">
      <w:pPr>
        <w:rPr>
          <w:ins w:id="2219" w:author="Gianfranco Di Pietro" w:date="2025-02-05T11:27:00Z" w16du:dateUtc="2025-02-05T10:27:00Z"/>
          <w:rFonts w:ascii="Times New Roman" w:eastAsia="Times New Roman" w:hAnsi="Times New Roman" w:cs="Times New Roman"/>
          <w:color w:val="1155CC"/>
          <w:sz w:val="24"/>
          <w:szCs w:val="24"/>
          <w:u w:val="single"/>
          <w:lang w:val="en-US"/>
        </w:rPr>
      </w:pPr>
      <w:ins w:id="2220" w:author="Gianfranco Di Pietro" w:date="2025-02-05T11:27:00Z" w16du:dateUtc="2025-02-05T10:27:00Z">
        <w:r>
          <w:rPr>
            <w:rFonts w:ascii="Times New Roman" w:eastAsia="Times New Roman" w:hAnsi="Times New Roman" w:cs="Times New Roman"/>
            <w:color w:val="1155CC"/>
            <w:sz w:val="24"/>
            <w:szCs w:val="24"/>
            <w:u w:val="single"/>
            <w:lang w:val="en-US"/>
          </w:rPr>
          <w:br w:type="page"/>
        </w:r>
      </w:ins>
    </w:p>
    <w:p w14:paraId="7E37AFD2" w14:textId="504A5E58" w:rsidR="00E279B8" w:rsidRPr="009D5A73" w:rsidDel="00E279B8" w:rsidRDefault="00E279B8">
      <w:pPr>
        <w:spacing w:line="480" w:lineRule="auto"/>
        <w:ind w:left="709" w:hanging="709"/>
        <w:jc w:val="both"/>
        <w:rPr>
          <w:del w:id="2221" w:author="Gianfranco Di Pietro" w:date="2025-02-05T11:27:00Z" w16du:dateUtc="2025-02-05T10:27:00Z"/>
          <w:rFonts w:ascii="Times New Roman" w:eastAsia="Times New Roman" w:hAnsi="Times New Roman" w:cs="Times New Roman"/>
          <w:sz w:val="24"/>
          <w:szCs w:val="24"/>
          <w:lang w:val="en-US"/>
          <w:rPrChange w:id="2222" w:author="Alberto D'Agostino" w:date="2025-02-03T11:40:00Z">
            <w:rPr>
              <w:del w:id="2223" w:author="Gianfranco Di Pietro" w:date="2025-02-05T11:27:00Z" w16du:dateUtc="2025-02-05T10:27:00Z"/>
              <w:rFonts w:ascii="Times New Roman" w:eastAsia="Times New Roman" w:hAnsi="Times New Roman" w:cs="Times New Roman"/>
              <w:sz w:val="24"/>
              <w:szCs w:val="24"/>
            </w:rPr>
          </w:rPrChange>
        </w:rPr>
      </w:pPr>
    </w:p>
    <w:p w14:paraId="3DE11010" w14:textId="487CDA42" w:rsidR="0064231C" w:rsidRDefault="00734CE6" w:rsidP="0064231C">
      <w:pPr>
        <w:pStyle w:val="Titolo1"/>
        <w:rPr>
          <w:ins w:id="2224" w:author="Gianfranco Di Pietro" w:date="2025-02-05T09:48:00Z" w16du:dateUtc="2025-02-05T08:48:00Z"/>
        </w:rPr>
      </w:pPr>
      <w:r w:rsidRPr="0064231C">
        <w:rPr>
          <w:rPrChange w:id="2225" w:author="Gianfranco Di Pietro" w:date="2025-02-05T09:48:00Z" w16du:dateUtc="2025-02-05T08:48:00Z">
            <w:rPr>
              <w:rFonts w:ascii="Times New Roman" w:hAnsi="Times New Roman" w:cs="Times New Roman"/>
              <w:i/>
              <w:color w:val="1C1D1E"/>
              <w:sz w:val="24"/>
              <w:szCs w:val="24"/>
              <w:highlight w:val="yellow"/>
            </w:rPr>
          </w:rPrChange>
        </w:rPr>
        <w:t xml:space="preserve">Tables </w:t>
      </w:r>
      <w:del w:id="2226" w:author="Gianfranco Di Pietro" w:date="2025-02-05T09:48:00Z" w16du:dateUtc="2025-02-05T08:48:00Z">
        <w:r w:rsidRPr="0064231C" w:rsidDel="0064231C">
          <w:rPr>
            <w:rPrChange w:id="2227" w:author="Gianfranco Di Pietro" w:date="2025-02-05T09:48:00Z" w16du:dateUtc="2025-02-05T08:48:00Z">
              <w:rPr>
                <w:rFonts w:ascii="Times New Roman" w:hAnsi="Times New Roman" w:cs="Times New Roman"/>
                <w:i/>
                <w:color w:val="1C1D1E"/>
                <w:sz w:val="24"/>
                <w:szCs w:val="24"/>
                <w:highlight w:val="yellow"/>
              </w:rPr>
            </w:rPrChange>
          </w:rPr>
          <w:delText>(each table complete with title and footnotes)</w:delText>
        </w:r>
      </w:del>
    </w:p>
    <w:p w14:paraId="5241A59F" w14:textId="77777777" w:rsidR="0064231C" w:rsidRDefault="0064231C">
      <w:pPr>
        <w:shd w:val="clear" w:color="auto" w:fill="FFFFFF"/>
        <w:spacing w:before="280" w:after="280" w:line="240" w:lineRule="auto"/>
        <w:rPr>
          <w:ins w:id="2228" w:author="Gianfranco Di Pietro" w:date="2025-02-05T11:18:00Z" w16du:dateUtc="2025-02-05T10:18:00Z"/>
          <w:lang w:val="en-AU" w:eastAsia="en-AU"/>
        </w:rPr>
      </w:pPr>
    </w:p>
    <w:p w14:paraId="50189B4D" w14:textId="77777777" w:rsidR="00986685" w:rsidRDefault="00986685" w:rsidP="00986685">
      <w:pPr>
        <w:pStyle w:val="Didascalia"/>
        <w:rPr>
          <w:rFonts w:ascii="Times New Roman" w:eastAsia="Times New Roman" w:hAnsi="Times New Roman" w:cs="Times New Roman"/>
          <w:i w:val="0"/>
          <w:sz w:val="24"/>
          <w:szCs w:val="24"/>
          <w:shd w:val="clear" w:color="auto" w:fill="FF9900"/>
        </w:rPr>
      </w:pPr>
      <w:bookmarkStart w:id="2229" w:name="_Ref189646897"/>
      <w:commentRangeStart w:id="2230"/>
      <w:commentRangeStart w:id="2231"/>
      <w:r>
        <w:t>Table</w:t>
      </w:r>
      <w:commentRangeEnd w:id="2230"/>
      <w:r>
        <w:rPr>
          <w:rStyle w:val="Rimandocommento"/>
          <w:i w:val="0"/>
          <w:iCs w:val="0"/>
          <w:color w:val="auto"/>
        </w:rPr>
        <w:commentReference w:id="2230"/>
      </w:r>
      <w:commentRangeEnd w:id="2231"/>
      <w:r>
        <w:rPr>
          <w:rStyle w:val="Rimandocommento"/>
          <w:i w:val="0"/>
          <w:iCs w:val="0"/>
          <w:color w:val="auto"/>
        </w:rPr>
        <w:commentReference w:id="2231"/>
      </w:r>
      <w:r>
        <w:t xml:space="preserve"> </w:t>
      </w:r>
      <w:fldSimple w:instr=" SEQ Table \* ARABIC ">
        <w:r>
          <w:rPr>
            <w:noProof/>
          </w:rPr>
          <w:t>1</w:t>
        </w:r>
      </w:fldSimple>
      <w:bookmarkEnd w:id="2229"/>
      <w:r>
        <w:t xml:space="preserve"> List of functions used in "LIS_functions.py" library</w:t>
      </w:r>
    </w:p>
    <w:sdt>
      <w:sdtPr>
        <w:tag w:val="goog_rdk_4"/>
        <w:id w:val="1326623402"/>
        <w:lock w:val="contentLocked"/>
      </w:sdtPr>
      <w:sdtContent>
        <w:tbl>
          <w:tblPr>
            <w:tblStyle w:val="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070"/>
            <w:gridCol w:w="2400"/>
            <w:gridCol w:w="2400"/>
          </w:tblGrid>
          <w:tr w:rsidR="00986685" w14:paraId="6F3DDDAC" w14:textId="77777777" w:rsidTr="0067790A">
            <w:trPr>
              <w:tblHeader/>
            </w:trPr>
            <w:tc>
              <w:tcPr>
                <w:tcW w:w="2730" w:type="dxa"/>
                <w:shd w:val="clear" w:color="auto" w:fill="D9D9D9"/>
                <w:tcMar>
                  <w:top w:w="100" w:type="dxa"/>
                  <w:left w:w="100" w:type="dxa"/>
                  <w:bottom w:w="100" w:type="dxa"/>
                  <w:right w:w="100" w:type="dxa"/>
                </w:tcMar>
              </w:tcPr>
              <w:p w14:paraId="5B0AA9E5"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name</w:t>
                </w:r>
              </w:p>
            </w:tc>
            <w:tc>
              <w:tcPr>
                <w:tcW w:w="2070" w:type="dxa"/>
                <w:shd w:val="clear" w:color="auto" w:fill="D9D9D9"/>
                <w:tcMar>
                  <w:top w:w="100" w:type="dxa"/>
                  <w:left w:w="100" w:type="dxa"/>
                  <w:bottom w:w="100" w:type="dxa"/>
                  <w:right w:w="100" w:type="dxa"/>
                </w:tcMar>
              </w:tcPr>
              <w:p w14:paraId="432496A0"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2400" w:type="dxa"/>
                <w:shd w:val="clear" w:color="auto" w:fill="D9D9D9"/>
                <w:tcMar>
                  <w:top w:w="100" w:type="dxa"/>
                  <w:left w:w="100" w:type="dxa"/>
                  <w:bottom w:w="100" w:type="dxa"/>
                  <w:right w:w="100" w:type="dxa"/>
                </w:tcMar>
              </w:tcPr>
              <w:p w14:paraId="6DB34932"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c>
              <w:tcPr>
                <w:tcW w:w="2400" w:type="dxa"/>
                <w:shd w:val="clear" w:color="auto" w:fill="D9D9D9"/>
                <w:tcMar>
                  <w:top w:w="100" w:type="dxa"/>
                  <w:left w:w="100" w:type="dxa"/>
                  <w:bottom w:w="100" w:type="dxa"/>
                  <w:right w:w="100" w:type="dxa"/>
                </w:tcMar>
              </w:tcPr>
              <w:p w14:paraId="120BF189"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986685" w14:paraId="34AD5AA6" w14:textId="77777777" w:rsidTr="0067790A">
            <w:tc>
              <w:tcPr>
                <w:tcW w:w="2730" w:type="dxa"/>
                <w:shd w:val="clear" w:color="auto" w:fill="auto"/>
                <w:tcMar>
                  <w:top w:w="100" w:type="dxa"/>
                  <w:left w:w="100" w:type="dxa"/>
                  <w:bottom w:w="100" w:type="dxa"/>
                  <w:right w:w="100" w:type="dxa"/>
                </w:tcMar>
              </w:tcPr>
              <w:p w14:paraId="336E0593"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upload_files_widgets</w:t>
                </w:r>
              </w:p>
            </w:tc>
            <w:tc>
              <w:tcPr>
                <w:tcW w:w="2070" w:type="dxa"/>
                <w:shd w:val="clear" w:color="auto" w:fill="auto"/>
                <w:tcMar>
                  <w:top w:w="100" w:type="dxa"/>
                  <w:left w:w="100" w:type="dxa"/>
                  <w:bottom w:w="100" w:type="dxa"/>
                  <w:right w:w="100" w:type="dxa"/>
                </w:tcMar>
              </w:tcPr>
              <w:p w14:paraId="1ED89612"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N.A.</w:t>
                </w:r>
              </w:p>
            </w:tc>
            <w:tc>
              <w:tcPr>
                <w:tcW w:w="2400" w:type="dxa"/>
                <w:shd w:val="clear" w:color="auto" w:fill="auto"/>
                <w:tcMar>
                  <w:top w:w="100" w:type="dxa"/>
                  <w:left w:w="100" w:type="dxa"/>
                  <w:bottom w:w="100" w:type="dxa"/>
                  <w:right w:w="100" w:type="dxa"/>
                </w:tcMar>
              </w:tcPr>
              <w:p w14:paraId="7601F6D2"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Times New Roman" w:eastAsia="Times New Roman" w:hAnsi="Times New Roman" w:cs="Times New Roman"/>
                    <w:sz w:val="20"/>
                    <w:szCs w:val="20"/>
                  </w:rPr>
                  <w:t xml:space="preserve">User Interface with loader for: </w:t>
                </w:r>
                <w:r>
                  <w:rPr>
                    <w:rFonts w:ascii="Roboto Mono Light" w:eastAsia="Roboto Mono Light" w:hAnsi="Roboto Mono Light" w:cs="Roboto Mono Light"/>
                    <w:sz w:val="18"/>
                    <w:szCs w:val="18"/>
                  </w:rPr>
                  <w:t>Shapefile_selector, Jpgfile_selector, projectname</w:t>
                </w:r>
              </w:p>
            </w:tc>
            <w:tc>
              <w:tcPr>
                <w:tcW w:w="2400" w:type="dxa"/>
                <w:shd w:val="clear" w:color="auto" w:fill="auto"/>
                <w:tcMar>
                  <w:top w:w="100" w:type="dxa"/>
                  <w:left w:w="100" w:type="dxa"/>
                  <w:bottom w:w="100" w:type="dxa"/>
                  <w:right w:w="100" w:type="dxa"/>
                </w:tcMar>
              </w:tcPr>
              <w:p w14:paraId="4466BEA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User Interface in a Jupyter Notebook for input files loading</w:t>
                </w:r>
              </w:p>
            </w:tc>
          </w:tr>
          <w:tr w:rsidR="00986685" w14:paraId="12805662" w14:textId="77777777" w:rsidTr="0067790A">
            <w:tc>
              <w:tcPr>
                <w:tcW w:w="2730" w:type="dxa"/>
                <w:shd w:val="clear" w:color="auto" w:fill="auto"/>
                <w:tcMar>
                  <w:top w:w="100" w:type="dxa"/>
                  <w:left w:w="100" w:type="dxa"/>
                  <w:bottom w:w="100" w:type="dxa"/>
                  <w:right w:w="100" w:type="dxa"/>
                </w:tcMar>
              </w:tcPr>
              <w:p w14:paraId="797B5271"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save_to_temp_dir</w:t>
                </w:r>
              </w:p>
            </w:tc>
            <w:tc>
              <w:tcPr>
                <w:tcW w:w="2070" w:type="dxa"/>
                <w:shd w:val="clear" w:color="auto" w:fill="auto"/>
                <w:tcMar>
                  <w:top w:w="100" w:type="dxa"/>
                  <w:left w:w="100" w:type="dxa"/>
                  <w:bottom w:w="100" w:type="dxa"/>
                  <w:right w:w="100" w:type="dxa"/>
                </w:tcMar>
              </w:tcPr>
              <w:p w14:paraId="0B16A57A" w14:textId="77777777" w:rsidR="00986685" w:rsidRDefault="00986685" w:rsidP="0067790A">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Shapefile_selector,Jpgfile_selector, projectname</w:t>
                </w:r>
              </w:p>
            </w:tc>
            <w:tc>
              <w:tcPr>
                <w:tcW w:w="2400" w:type="dxa"/>
                <w:shd w:val="clear" w:color="auto" w:fill="auto"/>
                <w:tcMar>
                  <w:top w:w="100" w:type="dxa"/>
                  <w:left w:w="100" w:type="dxa"/>
                  <w:bottom w:w="100" w:type="dxa"/>
                  <w:right w:w="100" w:type="dxa"/>
                </w:tcMar>
              </w:tcPr>
              <w:p w14:paraId="7ED6E680"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files_path</w:t>
                </w:r>
              </w:p>
            </w:tc>
            <w:tc>
              <w:tcPr>
                <w:tcW w:w="2400" w:type="dxa"/>
                <w:shd w:val="clear" w:color="auto" w:fill="auto"/>
                <w:tcMar>
                  <w:top w:w="100" w:type="dxa"/>
                  <w:left w:w="100" w:type="dxa"/>
                  <w:bottom w:w="100" w:type="dxa"/>
                  <w:right w:w="100" w:type="dxa"/>
                </w:tcMar>
              </w:tcPr>
              <w:p w14:paraId="1555AAA6"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Save to a temporary directory the files</w:t>
                </w:r>
              </w:p>
            </w:tc>
          </w:tr>
          <w:tr w:rsidR="00986685" w14:paraId="3D7315F0" w14:textId="77777777" w:rsidTr="0067790A">
            <w:tc>
              <w:tcPr>
                <w:tcW w:w="2730" w:type="dxa"/>
                <w:shd w:val="clear" w:color="auto" w:fill="auto"/>
                <w:tcMar>
                  <w:top w:w="100" w:type="dxa"/>
                  <w:left w:w="100" w:type="dxa"/>
                  <w:bottom w:w="100" w:type="dxa"/>
                  <w:right w:w="100" w:type="dxa"/>
                </w:tcMar>
              </w:tcPr>
              <w:p w14:paraId="607EAA4B"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run_gdal2tiles</w:t>
                </w:r>
              </w:p>
            </w:tc>
            <w:tc>
              <w:tcPr>
                <w:tcW w:w="2070" w:type="dxa"/>
                <w:shd w:val="clear" w:color="auto" w:fill="auto"/>
                <w:tcMar>
                  <w:top w:w="100" w:type="dxa"/>
                  <w:left w:w="100" w:type="dxa"/>
                  <w:bottom w:w="100" w:type="dxa"/>
                  <w:right w:w="100" w:type="dxa"/>
                </w:tcMar>
              </w:tcPr>
              <w:p w14:paraId="7657DE07"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files_path['Raster_path']</w:t>
                </w:r>
              </w:p>
              <w:p w14:paraId="23EDAA21"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projectname</w:t>
                </w:r>
              </w:p>
            </w:tc>
            <w:tc>
              <w:tcPr>
                <w:tcW w:w="2400" w:type="dxa"/>
                <w:shd w:val="clear" w:color="auto" w:fill="auto"/>
                <w:tcMar>
                  <w:top w:w="100" w:type="dxa"/>
                  <w:left w:w="100" w:type="dxa"/>
                  <w:bottom w:w="100" w:type="dxa"/>
                  <w:right w:w="100" w:type="dxa"/>
                </w:tcMar>
              </w:tcPr>
              <w:p w14:paraId="6FA489EE"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Folder with tiles and a basic html map viewer</w:t>
                </w:r>
              </w:p>
              <w:p w14:paraId="164C566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openlayers.html</w:t>
                </w:r>
                <w:r>
                  <w:rPr>
                    <w:rFonts w:ascii="Times New Roman" w:eastAsia="Times New Roman" w:hAnsi="Times New Roman" w:cs="Times New Roman"/>
                    <w:sz w:val="24"/>
                    <w:szCs w:val="24"/>
                  </w:rPr>
                  <w:t xml:space="preserve"> </w:t>
                </w:r>
              </w:p>
            </w:tc>
            <w:tc>
              <w:tcPr>
                <w:tcW w:w="2400" w:type="dxa"/>
                <w:shd w:val="clear" w:color="auto" w:fill="auto"/>
                <w:tcMar>
                  <w:top w:w="100" w:type="dxa"/>
                  <w:left w:w="100" w:type="dxa"/>
                  <w:bottom w:w="100" w:type="dxa"/>
                  <w:right w:w="100" w:type="dxa"/>
                </w:tcMar>
              </w:tcPr>
              <w:p w14:paraId="099BEA2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tiles from a raster file and a basic html file viewer</w:t>
                </w:r>
              </w:p>
            </w:tc>
          </w:tr>
          <w:tr w:rsidR="00986685" w14:paraId="1CB722B3" w14:textId="77777777" w:rsidTr="0067790A">
            <w:tc>
              <w:tcPr>
                <w:tcW w:w="2730" w:type="dxa"/>
                <w:shd w:val="clear" w:color="auto" w:fill="auto"/>
                <w:tcMar>
                  <w:top w:w="100" w:type="dxa"/>
                  <w:left w:w="100" w:type="dxa"/>
                  <w:bottom w:w="100" w:type="dxa"/>
                  <w:right w:w="100" w:type="dxa"/>
                </w:tcMar>
              </w:tcPr>
              <w:p w14:paraId="031D7960"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convert_shp_to_geojson</w:t>
                </w:r>
              </w:p>
            </w:tc>
            <w:tc>
              <w:tcPr>
                <w:tcW w:w="2070" w:type="dxa"/>
                <w:shd w:val="clear" w:color="auto" w:fill="auto"/>
                <w:tcMar>
                  <w:top w:w="100" w:type="dxa"/>
                  <w:left w:w="100" w:type="dxa"/>
                  <w:bottom w:w="100" w:type="dxa"/>
                  <w:right w:w="100" w:type="dxa"/>
                </w:tcMar>
              </w:tcPr>
              <w:p w14:paraId="1CC5FB8B"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files_path['Shp_file_path']</w:t>
                </w:r>
              </w:p>
              <w:p w14:paraId="724FC8A8"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output_file_path</w:t>
                </w:r>
              </w:p>
            </w:tc>
            <w:tc>
              <w:tcPr>
                <w:tcW w:w="2400" w:type="dxa"/>
                <w:shd w:val="clear" w:color="auto" w:fill="auto"/>
                <w:tcMar>
                  <w:top w:w="100" w:type="dxa"/>
                  <w:left w:w="100" w:type="dxa"/>
                  <w:bottom w:w="100" w:type="dxa"/>
                  <w:right w:w="100" w:type="dxa"/>
                </w:tcMar>
              </w:tcPr>
              <w:p w14:paraId="79D1B89C"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7DA421F1"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Convert SHP to GeoJSON by an ogr2ogr subprocess</w:t>
                </w:r>
              </w:p>
            </w:tc>
          </w:tr>
          <w:tr w:rsidR="00986685" w14:paraId="12959872" w14:textId="77777777" w:rsidTr="0067790A">
            <w:tc>
              <w:tcPr>
                <w:tcW w:w="2730" w:type="dxa"/>
                <w:shd w:val="clear" w:color="auto" w:fill="auto"/>
                <w:tcMar>
                  <w:top w:w="100" w:type="dxa"/>
                  <w:left w:w="100" w:type="dxa"/>
                  <w:bottom w:w="100" w:type="dxa"/>
                  <w:right w:w="100" w:type="dxa"/>
                </w:tcMar>
              </w:tcPr>
              <w:p w14:paraId="38BAE227"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add_geojson_overlay_to_gdal2tiles_html_output</w:t>
                </w:r>
              </w:p>
            </w:tc>
            <w:tc>
              <w:tcPr>
                <w:tcW w:w="2070" w:type="dxa"/>
                <w:shd w:val="clear" w:color="auto" w:fill="auto"/>
                <w:tcMar>
                  <w:top w:w="100" w:type="dxa"/>
                  <w:left w:w="100" w:type="dxa"/>
                  <w:bottom w:w="100" w:type="dxa"/>
                  <w:right w:w="100" w:type="dxa"/>
                </w:tcMar>
              </w:tcPr>
              <w:p w14:paraId="7482C3B0"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openlayers.html</w:t>
                </w:r>
              </w:p>
              <w:p w14:paraId="579A28C1"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Projectname</w:t>
                </w:r>
              </w:p>
              <w:p w14:paraId="501A4AA8"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1BAEE101" w14:textId="77777777" w:rsidR="00986685" w:rsidRDefault="00986685" w:rsidP="0067790A">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index.html</w:t>
                </w:r>
              </w:p>
            </w:tc>
            <w:tc>
              <w:tcPr>
                <w:tcW w:w="2400" w:type="dxa"/>
                <w:shd w:val="clear" w:color="auto" w:fill="auto"/>
                <w:tcMar>
                  <w:top w:w="100" w:type="dxa"/>
                  <w:left w:w="100" w:type="dxa"/>
                  <w:bottom w:w="100" w:type="dxa"/>
                  <w:right w:w="100" w:type="dxa"/>
                </w:tcMar>
              </w:tcPr>
              <w:p w14:paraId="1EFAB244"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GeoJSON overlay to raster feature, using OpenLayers JS and CSS</w:t>
                </w:r>
              </w:p>
            </w:tc>
          </w:tr>
          <w:tr w:rsidR="00986685" w14:paraId="63F41FE6" w14:textId="77777777" w:rsidTr="0067790A">
            <w:tc>
              <w:tcPr>
                <w:tcW w:w="2730" w:type="dxa"/>
                <w:shd w:val="clear" w:color="auto" w:fill="auto"/>
                <w:tcMar>
                  <w:top w:w="100" w:type="dxa"/>
                  <w:left w:w="100" w:type="dxa"/>
                  <w:bottom w:w="100" w:type="dxa"/>
                  <w:right w:w="100" w:type="dxa"/>
                </w:tcMar>
              </w:tcPr>
              <w:p w14:paraId="10061AAB"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add_popup_feature_to_gdal2tiles_html_output</w:t>
                </w:r>
              </w:p>
            </w:tc>
            <w:tc>
              <w:tcPr>
                <w:tcW w:w="2070" w:type="dxa"/>
                <w:shd w:val="clear" w:color="auto" w:fill="auto"/>
                <w:tcMar>
                  <w:top w:w="100" w:type="dxa"/>
                  <w:left w:w="100" w:type="dxa"/>
                  <w:bottom w:w="100" w:type="dxa"/>
                  <w:right w:w="100" w:type="dxa"/>
                </w:tcMar>
              </w:tcPr>
              <w:p w14:paraId="5539D003"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index.html</w:t>
                </w:r>
              </w:p>
              <w:p w14:paraId="25EDDE48"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317525CE" w14:textId="77777777" w:rsidR="00986685" w:rsidRDefault="00986685" w:rsidP="0067790A">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index2.html</w:t>
                </w:r>
              </w:p>
            </w:tc>
            <w:tc>
              <w:tcPr>
                <w:tcW w:w="2400" w:type="dxa"/>
                <w:shd w:val="clear" w:color="auto" w:fill="auto"/>
                <w:tcMar>
                  <w:top w:w="100" w:type="dxa"/>
                  <w:left w:w="100" w:type="dxa"/>
                  <w:bottom w:w="100" w:type="dxa"/>
                  <w:right w:w="100" w:type="dxa"/>
                </w:tcMar>
              </w:tcPr>
              <w:p w14:paraId="76382BC5"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PopUp feature capable to visualize grain data, using ol-ext JS and CSS</w:t>
                </w:r>
              </w:p>
            </w:tc>
          </w:tr>
          <w:tr w:rsidR="00986685" w14:paraId="336B6B42" w14:textId="77777777" w:rsidTr="0067790A">
            <w:tc>
              <w:tcPr>
                <w:tcW w:w="2730" w:type="dxa"/>
                <w:shd w:val="clear" w:color="auto" w:fill="auto"/>
                <w:tcMar>
                  <w:top w:w="100" w:type="dxa"/>
                  <w:left w:w="100" w:type="dxa"/>
                  <w:bottom w:w="100" w:type="dxa"/>
                  <w:right w:w="100" w:type="dxa"/>
                </w:tcMar>
              </w:tcPr>
              <w:p w14:paraId="277893CC"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20"/>
                    <w:szCs w:val="20"/>
                  </w:rPr>
                </w:pPr>
                <w:r>
                  <w:rPr>
                    <w:rFonts w:ascii="Roboto Mono Light" w:eastAsia="Roboto Mono Light" w:hAnsi="Roboto Mono Light" w:cs="Roboto Mono Light"/>
                    <w:sz w:val="18"/>
                    <w:szCs w:val="18"/>
                  </w:rPr>
                  <w:t>add_legend_and_rosediagrams</w:t>
                </w:r>
              </w:p>
            </w:tc>
            <w:tc>
              <w:tcPr>
                <w:tcW w:w="2070" w:type="dxa"/>
                <w:shd w:val="clear" w:color="auto" w:fill="auto"/>
                <w:tcMar>
                  <w:top w:w="100" w:type="dxa"/>
                  <w:left w:w="100" w:type="dxa"/>
                  <w:bottom w:w="100" w:type="dxa"/>
                  <w:right w:w="100" w:type="dxa"/>
                </w:tcMar>
              </w:tcPr>
              <w:p w14:paraId="57CAB966"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index2.html</w:t>
                </w:r>
              </w:p>
              <w:p w14:paraId="1737520D"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Rosediagram files</w:t>
                </w:r>
              </w:p>
            </w:tc>
            <w:tc>
              <w:tcPr>
                <w:tcW w:w="2400" w:type="dxa"/>
                <w:shd w:val="clear" w:color="auto" w:fill="auto"/>
                <w:tcMar>
                  <w:top w:w="100" w:type="dxa"/>
                  <w:left w:w="100" w:type="dxa"/>
                  <w:bottom w:w="100" w:type="dxa"/>
                  <w:right w:w="100" w:type="dxa"/>
                </w:tcMar>
              </w:tcPr>
              <w:p w14:paraId="405387F3" w14:textId="77777777" w:rsidR="00986685" w:rsidRDefault="00986685" w:rsidP="0067790A">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index3.html</w:t>
                </w:r>
              </w:p>
            </w:tc>
            <w:tc>
              <w:tcPr>
                <w:tcW w:w="2400" w:type="dxa"/>
                <w:shd w:val="clear" w:color="auto" w:fill="auto"/>
                <w:tcMar>
                  <w:top w:w="100" w:type="dxa"/>
                  <w:left w:w="100" w:type="dxa"/>
                  <w:bottom w:w="100" w:type="dxa"/>
                  <w:right w:w="100" w:type="dxa"/>
                </w:tcMar>
              </w:tcPr>
              <w:p w14:paraId="5F935D34"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legend icons and JS capable to update rose diagrams after user click on grain polygons</w:t>
                </w:r>
              </w:p>
            </w:tc>
          </w:tr>
        </w:tbl>
      </w:sdtContent>
    </w:sdt>
    <w:p w14:paraId="43139807" w14:textId="77777777" w:rsidR="00986685" w:rsidRDefault="00986685">
      <w:pPr>
        <w:shd w:val="clear" w:color="auto" w:fill="FFFFFF"/>
        <w:spacing w:before="280" w:after="280" w:line="240" w:lineRule="auto"/>
        <w:rPr>
          <w:ins w:id="2232" w:author="Gianfranco Di Pietro" w:date="2025-02-05T11:18:00Z" w16du:dateUtc="2025-02-05T10:18:00Z"/>
          <w:rFonts w:ascii="Times New Roman" w:eastAsia="Times New Roman" w:hAnsi="Times New Roman" w:cs="Times New Roman"/>
          <w:b/>
          <w:i/>
          <w:color w:val="1C1D1E"/>
          <w:sz w:val="24"/>
          <w:szCs w:val="24"/>
        </w:rPr>
      </w:pPr>
    </w:p>
    <w:p w14:paraId="7EA86114" w14:textId="77777777" w:rsidR="00986685" w:rsidRDefault="00986685" w:rsidP="00986685">
      <w:pPr>
        <w:pStyle w:val="Didascalia"/>
        <w:rPr>
          <w:rFonts w:ascii="Times New Roman" w:eastAsia="Times New Roman" w:hAnsi="Times New Roman" w:cs="Times New Roman"/>
          <w:sz w:val="24"/>
          <w:szCs w:val="24"/>
          <w:highlight w:val="cyan"/>
        </w:rPr>
      </w:pPr>
      <w:bookmarkStart w:id="2233" w:name="_Ref189647006"/>
      <w:commentRangeStart w:id="2234"/>
      <w:commentRangeStart w:id="2235"/>
      <w:r>
        <w:t xml:space="preserve">Table </w:t>
      </w:r>
      <w:commentRangeEnd w:id="2234"/>
      <w:r>
        <w:rPr>
          <w:rStyle w:val="Rimandocommento"/>
          <w:i w:val="0"/>
          <w:iCs w:val="0"/>
          <w:color w:val="auto"/>
        </w:rPr>
        <w:commentReference w:id="2234"/>
      </w:r>
      <w:commentRangeEnd w:id="2235"/>
      <w:r>
        <w:rPr>
          <w:rStyle w:val="Rimandocommento"/>
          <w:i w:val="0"/>
          <w:iCs w:val="0"/>
          <w:color w:val="auto"/>
        </w:rPr>
        <w:commentReference w:id="2235"/>
      </w:r>
      <w:fldSimple w:instr=" SEQ Table \* ARABIC ">
        <w:r>
          <w:rPr>
            <w:noProof/>
          </w:rPr>
          <w:t>2</w:t>
        </w:r>
      </w:fldSimple>
      <w:bookmarkEnd w:id="2233"/>
      <w:r>
        <w:t xml:space="preserve"> </w:t>
      </w:r>
      <w:r w:rsidRPr="004D0D00">
        <w:t xml:space="preserve"> </w:t>
      </w:r>
      <w:r>
        <w:t>Required f</w:t>
      </w:r>
      <w:r w:rsidRPr="004D0D00">
        <w:t xml:space="preserve">ields table of mineral-data Shapefile used for thin section </w:t>
      </w:r>
      <w:commentRangeStart w:id="2236"/>
      <w:commentRangeStart w:id="2237"/>
      <w:r w:rsidRPr="004D0D00">
        <w:t>petro</w:t>
      </w:r>
      <w:r>
        <w:t>graphical</w:t>
      </w:r>
      <w:r w:rsidRPr="004D0D00">
        <w:t xml:space="preserve"> data</w:t>
      </w:r>
      <w:commentRangeEnd w:id="2236"/>
      <w:r>
        <w:rPr>
          <w:rStyle w:val="Rimandocommento"/>
          <w:i w:val="0"/>
          <w:iCs w:val="0"/>
          <w:color w:val="auto"/>
        </w:rPr>
        <w:commentReference w:id="2236"/>
      </w:r>
      <w:commentRangeEnd w:id="2237"/>
      <w:r>
        <w:rPr>
          <w:rStyle w:val="Rimandocommento"/>
          <w:i w:val="0"/>
          <w:iCs w:val="0"/>
          <w:color w:val="auto"/>
        </w:rPr>
        <w:commentReference w:id="2237"/>
      </w:r>
      <w:r w:rsidRPr="004D0D00">
        <w:t xml:space="preserve"> visualization</w:t>
      </w:r>
    </w:p>
    <w:sdt>
      <w:sdtPr>
        <w:tag w:val="goog_rdk_5"/>
        <w:id w:val="367962143"/>
        <w:lock w:val="contentLocked"/>
      </w:sdtPr>
      <w:sdtContent>
        <w:tbl>
          <w:tblPr>
            <w:tblStyle w:val="2"/>
            <w:tblW w:w="5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0"/>
            <w:gridCol w:w="1320"/>
            <w:gridCol w:w="2535"/>
          </w:tblGrid>
          <w:tr w:rsidR="00986685" w14:paraId="56525891" w14:textId="77777777" w:rsidTr="0067790A">
            <w:trPr>
              <w:jc w:val="center"/>
            </w:trPr>
            <w:tc>
              <w:tcPr>
                <w:tcW w:w="1245" w:type="dxa"/>
                <w:shd w:val="clear" w:color="auto" w:fill="D9D9D9"/>
                <w:tcMar>
                  <w:top w:w="100" w:type="dxa"/>
                  <w:left w:w="100" w:type="dxa"/>
                  <w:bottom w:w="100" w:type="dxa"/>
                  <w:right w:w="100" w:type="dxa"/>
                </w:tcMar>
              </w:tcPr>
              <w:p w14:paraId="1CA130A2"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810" w:type="dxa"/>
                <w:shd w:val="clear" w:color="auto" w:fill="D9D9D9"/>
                <w:tcMar>
                  <w:top w:w="100" w:type="dxa"/>
                  <w:left w:w="100" w:type="dxa"/>
                  <w:bottom w:w="100" w:type="dxa"/>
                  <w:right w:w="100" w:type="dxa"/>
                </w:tcMar>
              </w:tcPr>
              <w:p w14:paraId="6ED36DC5"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20" w:type="dxa"/>
                <w:shd w:val="clear" w:color="auto" w:fill="D9D9D9"/>
                <w:tcMar>
                  <w:top w:w="100" w:type="dxa"/>
                  <w:left w:w="100" w:type="dxa"/>
                  <w:bottom w:w="100" w:type="dxa"/>
                  <w:right w:w="100" w:type="dxa"/>
                </w:tcMar>
              </w:tcPr>
              <w:p w14:paraId="4027243D"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value</w:t>
                </w:r>
              </w:p>
            </w:tc>
            <w:tc>
              <w:tcPr>
                <w:tcW w:w="2535" w:type="dxa"/>
                <w:shd w:val="clear" w:color="auto" w:fill="D9D9D9"/>
                <w:tcMar>
                  <w:top w:w="100" w:type="dxa"/>
                  <w:left w:w="100" w:type="dxa"/>
                  <w:bottom w:w="100" w:type="dxa"/>
                  <w:right w:w="100" w:type="dxa"/>
                </w:tcMar>
              </w:tcPr>
              <w:p w14:paraId="38A613CC"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986685" w14:paraId="069CCDF5" w14:textId="77777777" w:rsidTr="0067790A">
            <w:trPr>
              <w:jc w:val="center"/>
            </w:trPr>
            <w:tc>
              <w:tcPr>
                <w:tcW w:w="1245" w:type="dxa"/>
                <w:shd w:val="clear" w:color="auto" w:fill="auto"/>
                <w:tcMar>
                  <w:top w:w="100" w:type="dxa"/>
                  <w:left w:w="100" w:type="dxa"/>
                  <w:bottom w:w="100" w:type="dxa"/>
                  <w:right w:w="100" w:type="dxa"/>
                </w:tcMar>
              </w:tcPr>
              <w:p w14:paraId="301C9C40"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Mineral</w:t>
                </w:r>
              </w:p>
            </w:tc>
            <w:tc>
              <w:tcPr>
                <w:tcW w:w="810" w:type="dxa"/>
                <w:shd w:val="clear" w:color="auto" w:fill="auto"/>
                <w:tcMar>
                  <w:top w:w="100" w:type="dxa"/>
                  <w:left w:w="100" w:type="dxa"/>
                  <w:bottom w:w="100" w:type="dxa"/>
                  <w:right w:w="100" w:type="dxa"/>
                </w:tcMar>
              </w:tcPr>
              <w:p w14:paraId="54A31A77"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str</w:t>
                </w:r>
              </w:p>
            </w:tc>
            <w:tc>
              <w:tcPr>
                <w:tcW w:w="1320" w:type="dxa"/>
                <w:shd w:val="clear" w:color="auto" w:fill="auto"/>
                <w:tcMar>
                  <w:top w:w="100" w:type="dxa"/>
                  <w:left w:w="100" w:type="dxa"/>
                  <w:bottom w:w="100" w:type="dxa"/>
                  <w:right w:w="100" w:type="dxa"/>
                </w:tcMar>
              </w:tcPr>
              <w:p w14:paraId="103B318F"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Pl</w:t>
                </w:r>
              </w:p>
            </w:tc>
            <w:tc>
              <w:tcPr>
                <w:tcW w:w="2535" w:type="dxa"/>
                <w:shd w:val="clear" w:color="auto" w:fill="auto"/>
                <w:tcMar>
                  <w:top w:w="100" w:type="dxa"/>
                  <w:left w:w="100" w:type="dxa"/>
                  <w:bottom w:w="100" w:type="dxa"/>
                  <w:right w:w="100" w:type="dxa"/>
                </w:tcMar>
              </w:tcPr>
              <w:p w14:paraId="49E8E4C2"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Coded name of mineral</w:t>
                </w:r>
              </w:p>
            </w:tc>
          </w:tr>
          <w:tr w:rsidR="00986685" w14:paraId="5A770CF7" w14:textId="77777777" w:rsidTr="0067790A">
            <w:trPr>
              <w:jc w:val="center"/>
            </w:trPr>
            <w:tc>
              <w:tcPr>
                <w:tcW w:w="1245" w:type="dxa"/>
                <w:shd w:val="clear" w:color="auto" w:fill="auto"/>
                <w:tcMar>
                  <w:top w:w="100" w:type="dxa"/>
                  <w:left w:w="100" w:type="dxa"/>
                  <w:bottom w:w="100" w:type="dxa"/>
                  <w:right w:w="100" w:type="dxa"/>
                </w:tcMar>
              </w:tcPr>
              <w:p w14:paraId="4895DD8F"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O</w:t>
                </w:r>
              </w:p>
            </w:tc>
            <w:tc>
              <w:tcPr>
                <w:tcW w:w="810" w:type="dxa"/>
                <w:shd w:val="clear" w:color="auto" w:fill="auto"/>
                <w:tcMar>
                  <w:top w:w="100" w:type="dxa"/>
                  <w:left w:w="100" w:type="dxa"/>
                  <w:bottom w:w="100" w:type="dxa"/>
                  <w:right w:w="100" w:type="dxa"/>
                </w:tcMar>
              </w:tcPr>
              <w:p w14:paraId="3861A193"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14804A17"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90.0</w:t>
                </w:r>
              </w:p>
            </w:tc>
            <w:tc>
              <w:tcPr>
                <w:tcW w:w="2535" w:type="dxa"/>
                <w:shd w:val="clear" w:color="auto" w:fill="auto"/>
                <w:tcMar>
                  <w:top w:w="100" w:type="dxa"/>
                  <w:left w:w="100" w:type="dxa"/>
                  <w:bottom w:w="100" w:type="dxa"/>
                  <w:right w:w="100" w:type="dxa"/>
                </w:tcMar>
              </w:tcPr>
              <w:p w14:paraId="18A704FD"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orientation</w:t>
                </w:r>
              </w:p>
            </w:tc>
          </w:tr>
          <w:tr w:rsidR="00986685" w14:paraId="5314562D" w14:textId="77777777" w:rsidTr="0067790A">
            <w:trPr>
              <w:jc w:val="center"/>
            </w:trPr>
            <w:tc>
              <w:tcPr>
                <w:tcW w:w="1245" w:type="dxa"/>
                <w:shd w:val="clear" w:color="auto" w:fill="auto"/>
                <w:tcMar>
                  <w:top w:w="100" w:type="dxa"/>
                  <w:left w:w="100" w:type="dxa"/>
                  <w:bottom w:w="100" w:type="dxa"/>
                  <w:right w:w="100" w:type="dxa"/>
                </w:tcMar>
              </w:tcPr>
              <w:p w14:paraId="24393C45"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Asr</w:t>
                </w:r>
              </w:p>
            </w:tc>
            <w:tc>
              <w:tcPr>
                <w:tcW w:w="810" w:type="dxa"/>
                <w:shd w:val="clear" w:color="auto" w:fill="auto"/>
                <w:tcMar>
                  <w:top w:w="100" w:type="dxa"/>
                  <w:left w:w="100" w:type="dxa"/>
                  <w:bottom w:w="100" w:type="dxa"/>
                  <w:right w:w="100" w:type="dxa"/>
                </w:tcMar>
              </w:tcPr>
              <w:p w14:paraId="42C9E30E"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56186E92"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0.39438</w:t>
                </w:r>
              </w:p>
            </w:tc>
            <w:tc>
              <w:tcPr>
                <w:tcW w:w="2535" w:type="dxa"/>
                <w:shd w:val="clear" w:color="auto" w:fill="auto"/>
                <w:tcMar>
                  <w:top w:w="100" w:type="dxa"/>
                  <w:left w:w="100" w:type="dxa"/>
                  <w:bottom w:w="100" w:type="dxa"/>
                  <w:right w:w="100" w:type="dxa"/>
                </w:tcMar>
              </w:tcPr>
              <w:p w14:paraId="0256B2C1"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Aspect Ratio</w:t>
                </w:r>
              </w:p>
            </w:tc>
          </w:tr>
          <w:tr w:rsidR="00986685" w14:paraId="00711055" w14:textId="77777777" w:rsidTr="0067790A">
            <w:trPr>
              <w:jc w:val="center"/>
            </w:trPr>
            <w:tc>
              <w:tcPr>
                <w:tcW w:w="1245" w:type="dxa"/>
                <w:shd w:val="clear" w:color="auto" w:fill="auto"/>
                <w:tcMar>
                  <w:top w:w="100" w:type="dxa"/>
                  <w:left w:w="100" w:type="dxa"/>
                  <w:bottom w:w="100" w:type="dxa"/>
                  <w:right w:w="100" w:type="dxa"/>
                </w:tcMar>
              </w:tcPr>
              <w:p w14:paraId="4E3AE1CD"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w:t>
                </w:r>
              </w:p>
            </w:tc>
            <w:tc>
              <w:tcPr>
                <w:tcW w:w="810" w:type="dxa"/>
                <w:shd w:val="clear" w:color="auto" w:fill="auto"/>
                <w:tcMar>
                  <w:top w:w="100" w:type="dxa"/>
                  <w:left w:w="100" w:type="dxa"/>
                  <w:bottom w:w="100" w:type="dxa"/>
                  <w:right w:w="100" w:type="dxa"/>
                </w:tcMar>
              </w:tcPr>
              <w:p w14:paraId="43F56411"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380CBDE9"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0.12928</w:t>
                </w:r>
              </w:p>
            </w:tc>
            <w:tc>
              <w:tcPr>
                <w:tcW w:w="2535" w:type="dxa"/>
                <w:shd w:val="clear" w:color="auto" w:fill="auto"/>
                <w:tcMar>
                  <w:top w:w="100" w:type="dxa"/>
                  <w:left w:w="100" w:type="dxa"/>
                  <w:bottom w:w="100" w:type="dxa"/>
                  <w:right w:w="100" w:type="dxa"/>
                </w:tcMar>
              </w:tcPr>
              <w:p w14:paraId="5BDE7666"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 in micrometers</w:t>
                </w:r>
              </w:p>
            </w:tc>
          </w:tr>
          <w:tr w:rsidR="00986685" w14:paraId="64CBB9E3" w14:textId="77777777" w:rsidTr="0067790A">
            <w:trPr>
              <w:jc w:val="center"/>
            </w:trPr>
            <w:tc>
              <w:tcPr>
                <w:tcW w:w="1245" w:type="dxa"/>
                <w:shd w:val="clear" w:color="auto" w:fill="auto"/>
                <w:tcMar>
                  <w:top w:w="100" w:type="dxa"/>
                  <w:left w:w="100" w:type="dxa"/>
                  <w:bottom w:w="100" w:type="dxa"/>
                  <w:right w:w="100" w:type="dxa"/>
                </w:tcMar>
              </w:tcPr>
              <w:p w14:paraId="0C8C483A"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lastRenderedPageBreak/>
                  <w:t>R</w:t>
                </w:r>
              </w:p>
            </w:tc>
            <w:tc>
              <w:tcPr>
                <w:tcW w:w="810" w:type="dxa"/>
                <w:shd w:val="clear" w:color="auto" w:fill="auto"/>
                <w:tcMar>
                  <w:top w:w="100" w:type="dxa"/>
                  <w:left w:w="100" w:type="dxa"/>
                  <w:bottom w:w="100" w:type="dxa"/>
                  <w:right w:w="100" w:type="dxa"/>
                </w:tcMar>
              </w:tcPr>
              <w:p w14:paraId="7CBB8726"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413CBD58"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0.58411</w:t>
                </w:r>
              </w:p>
            </w:tc>
            <w:tc>
              <w:tcPr>
                <w:tcW w:w="2535" w:type="dxa"/>
                <w:shd w:val="clear" w:color="auto" w:fill="auto"/>
                <w:tcMar>
                  <w:top w:w="100" w:type="dxa"/>
                  <w:left w:w="100" w:type="dxa"/>
                  <w:bottom w:w="100" w:type="dxa"/>
                  <w:right w:w="100" w:type="dxa"/>
                </w:tcMar>
              </w:tcPr>
              <w:p w14:paraId="5238B6D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Roundness</w:t>
                </w:r>
              </w:p>
            </w:tc>
          </w:tr>
          <w:tr w:rsidR="00986685" w14:paraId="711D0A94" w14:textId="77777777" w:rsidTr="0067790A">
            <w:trPr>
              <w:jc w:val="center"/>
            </w:trPr>
            <w:tc>
              <w:tcPr>
                <w:tcW w:w="1245" w:type="dxa"/>
                <w:shd w:val="clear" w:color="auto" w:fill="auto"/>
                <w:tcMar>
                  <w:top w:w="100" w:type="dxa"/>
                  <w:left w:w="100" w:type="dxa"/>
                  <w:bottom w:w="100" w:type="dxa"/>
                  <w:right w:w="100" w:type="dxa"/>
                </w:tcMar>
              </w:tcPr>
              <w:p w14:paraId="76A71A7E"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GSI</w:t>
                </w:r>
              </w:p>
            </w:tc>
            <w:tc>
              <w:tcPr>
                <w:tcW w:w="810" w:type="dxa"/>
                <w:shd w:val="clear" w:color="auto" w:fill="auto"/>
                <w:tcMar>
                  <w:top w:w="100" w:type="dxa"/>
                  <w:left w:w="100" w:type="dxa"/>
                  <w:bottom w:w="100" w:type="dxa"/>
                  <w:right w:w="100" w:type="dxa"/>
                </w:tcMar>
              </w:tcPr>
              <w:p w14:paraId="03B05C99"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1FDD00C6"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1.87833</w:t>
                </w:r>
              </w:p>
            </w:tc>
            <w:tc>
              <w:tcPr>
                <w:tcW w:w="2535" w:type="dxa"/>
                <w:shd w:val="clear" w:color="auto" w:fill="auto"/>
                <w:tcMar>
                  <w:top w:w="100" w:type="dxa"/>
                  <w:left w:w="100" w:type="dxa"/>
                  <w:bottom w:w="100" w:type="dxa"/>
                  <w:right w:w="100" w:type="dxa"/>
                </w:tcMar>
              </w:tcPr>
              <w:p w14:paraId="7C735F54"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Grain Shape Index</w:t>
                </w:r>
              </w:p>
            </w:tc>
          </w:tr>
        </w:tbl>
      </w:sdtContent>
    </w:sdt>
    <w:p w14:paraId="4C45EB80" w14:textId="77777777" w:rsidR="00986685" w:rsidRDefault="00986685">
      <w:pPr>
        <w:shd w:val="clear" w:color="auto" w:fill="FFFFFF"/>
        <w:spacing w:before="280" w:after="280" w:line="240" w:lineRule="auto"/>
        <w:rPr>
          <w:ins w:id="2238" w:author="Gianfranco Di Pietro" w:date="2025-02-05T11:18:00Z" w16du:dateUtc="2025-02-05T10:18:00Z"/>
          <w:rFonts w:ascii="Times New Roman" w:eastAsia="Times New Roman" w:hAnsi="Times New Roman" w:cs="Times New Roman"/>
          <w:b/>
          <w:i/>
          <w:color w:val="1C1D1E"/>
          <w:sz w:val="24"/>
          <w:szCs w:val="24"/>
        </w:rPr>
      </w:pPr>
    </w:p>
    <w:p w14:paraId="1A35627B" w14:textId="77777777" w:rsidR="00986685" w:rsidRPr="00275D79" w:rsidRDefault="00986685" w:rsidP="00986685">
      <w:pPr>
        <w:pStyle w:val="Didascalia"/>
        <w:rPr>
          <w:rFonts w:ascii="Times New Roman" w:eastAsia="Times New Roman" w:hAnsi="Times New Roman" w:cs="Times New Roman"/>
          <w:sz w:val="24"/>
          <w:szCs w:val="24"/>
        </w:rPr>
      </w:pPr>
      <w:bookmarkStart w:id="2239" w:name="_Ref189647164"/>
      <w:r>
        <w:t xml:space="preserve">Table </w:t>
      </w:r>
      <w:fldSimple w:instr=" SEQ Table \* ARABIC ">
        <w:r>
          <w:rPr>
            <w:noProof/>
          </w:rPr>
          <w:t>3</w:t>
        </w:r>
      </w:fldSimple>
      <w:bookmarkEnd w:id="2239"/>
      <w:r>
        <w:t xml:space="preserve"> The sorted list of functions and variables used in the process of creation of a 3D geological model web-viewer using the </w:t>
      </w:r>
      <w:r w:rsidRPr="0093143F">
        <w:t>KMZViewer_function.py</w:t>
      </w:r>
      <w:r>
        <w:t xml:space="preserve"> library</w:t>
      </w:r>
    </w:p>
    <w:sdt>
      <w:sdtPr>
        <w:tag w:val="goog_rdk_10"/>
        <w:id w:val="-1818020797"/>
        <w:lock w:val="contentLocked"/>
      </w:sdtPr>
      <w:sdtContent>
        <w:tbl>
          <w:tblPr>
            <w:tblStyle w:val="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10"/>
            <w:gridCol w:w="6135"/>
          </w:tblGrid>
          <w:tr w:rsidR="00986685" w14:paraId="389B6D32" w14:textId="77777777" w:rsidTr="0067790A">
            <w:tc>
              <w:tcPr>
                <w:tcW w:w="840" w:type="dxa"/>
                <w:shd w:val="clear" w:color="auto" w:fill="CCCCCC"/>
                <w:tcMar>
                  <w:top w:w="100" w:type="dxa"/>
                  <w:left w:w="100" w:type="dxa"/>
                  <w:bottom w:w="100" w:type="dxa"/>
                  <w:right w:w="100" w:type="dxa"/>
                </w:tcMar>
              </w:tcPr>
              <w:p w14:paraId="0D0FC6CD" w14:textId="77777777" w:rsidR="00986685" w:rsidRDefault="00986685" w:rsidP="0067790A">
                <w:pPr>
                  <w:widowControl w:val="0"/>
                  <w:pBdr>
                    <w:top w:val="nil"/>
                    <w:left w:val="nil"/>
                    <w:bottom w:val="nil"/>
                    <w:right w:val="nil"/>
                    <w:between w:val="nil"/>
                  </w:pBdr>
                  <w:spacing w:line="240" w:lineRule="auto"/>
                  <w:rPr>
                    <w:b/>
                    <w:sz w:val="24"/>
                    <w:szCs w:val="24"/>
                  </w:rPr>
                </w:pPr>
                <w:r>
                  <w:rPr>
                    <w:b/>
                    <w:sz w:val="24"/>
                    <w:szCs w:val="24"/>
                  </w:rPr>
                  <w:t>Item</w:t>
                </w:r>
              </w:p>
            </w:tc>
            <w:tc>
              <w:tcPr>
                <w:tcW w:w="2610" w:type="dxa"/>
                <w:shd w:val="clear" w:color="auto" w:fill="CCCCCC"/>
                <w:tcMar>
                  <w:top w:w="100" w:type="dxa"/>
                  <w:left w:w="100" w:type="dxa"/>
                  <w:bottom w:w="100" w:type="dxa"/>
                  <w:right w:w="100" w:type="dxa"/>
                </w:tcMar>
              </w:tcPr>
              <w:p w14:paraId="314A7034" w14:textId="77777777" w:rsidR="00986685" w:rsidRDefault="00986685" w:rsidP="0067790A">
                <w:pPr>
                  <w:widowControl w:val="0"/>
                  <w:pBdr>
                    <w:top w:val="nil"/>
                    <w:left w:val="nil"/>
                    <w:bottom w:val="nil"/>
                    <w:right w:val="nil"/>
                    <w:between w:val="nil"/>
                  </w:pBdr>
                  <w:spacing w:line="240" w:lineRule="auto"/>
                  <w:rPr>
                    <w:b/>
                    <w:sz w:val="24"/>
                    <w:szCs w:val="24"/>
                  </w:rPr>
                </w:pPr>
                <w:r>
                  <w:rPr>
                    <w:b/>
                    <w:sz w:val="24"/>
                    <w:szCs w:val="24"/>
                  </w:rPr>
                  <w:t>Variable or function</w:t>
                </w:r>
              </w:p>
            </w:tc>
            <w:tc>
              <w:tcPr>
                <w:tcW w:w="6135" w:type="dxa"/>
                <w:shd w:val="clear" w:color="auto" w:fill="CCCCCC"/>
                <w:tcMar>
                  <w:top w:w="100" w:type="dxa"/>
                  <w:left w:w="100" w:type="dxa"/>
                  <w:bottom w:w="100" w:type="dxa"/>
                  <w:right w:w="100" w:type="dxa"/>
                </w:tcMar>
              </w:tcPr>
              <w:p w14:paraId="0FBF4A8B" w14:textId="77777777" w:rsidR="00986685" w:rsidRDefault="00986685" w:rsidP="0067790A">
                <w:pPr>
                  <w:widowControl w:val="0"/>
                  <w:pBdr>
                    <w:top w:val="nil"/>
                    <w:left w:val="nil"/>
                    <w:bottom w:val="nil"/>
                    <w:right w:val="nil"/>
                    <w:between w:val="nil"/>
                  </w:pBdr>
                  <w:spacing w:line="240" w:lineRule="auto"/>
                  <w:rPr>
                    <w:b/>
                    <w:sz w:val="24"/>
                    <w:szCs w:val="24"/>
                  </w:rPr>
                </w:pPr>
                <w:r>
                  <w:rPr>
                    <w:b/>
                    <w:sz w:val="24"/>
                    <w:szCs w:val="24"/>
                  </w:rPr>
                  <w:t xml:space="preserve">Description </w:t>
                </w:r>
              </w:p>
            </w:tc>
          </w:tr>
          <w:tr w:rsidR="00986685" w14:paraId="0F7D2EEE" w14:textId="77777777" w:rsidTr="0067790A">
            <w:tc>
              <w:tcPr>
                <w:tcW w:w="840" w:type="dxa"/>
                <w:shd w:val="clear" w:color="auto" w:fill="auto"/>
                <w:tcMar>
                  <w:top w:w="100" w:type="dxa"/>
                  <w:left w:w="100" w:type="dxa"/>
                  <w:bottom w:w="100" w:type="dxa"/>
                  <w:right w:w="100" w:type="dxa"/>
                </w:tcMar>
              </w:tcPr>
              <w:p w14:paraId="3DB8E191"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#1</w:t>
                </w:r>
              </w:p>
            </w:tc>
            <w:tc>
              <w:tcPr>
                <w:tcW w:w="2610" w:type="dxa"/>
                <w:shd w:val="clear" w:color="auto" w:fill="auto"/>
                <w:tcMar>
                  <w:top w:w="100" w:type="dxa"/>
                  <w:left w:w="100" w:type="dxa"/>
                  <w:bottom w:w="100" w:type="dxa"/>
                  <w:right w:w="100" w:type="dxa"/>
                </w:tcMar>
              </w:tcPr>
              <w:p w14:paraId="78B25FAC"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KMZ_HTMLHEAD</w:t>
                </w:r>
              </w:p>
            </w:tc>
            <w:tc>
              <w:tcPr>
                <w:tcW w:w="6135" w:type="dxa"/>
                <w:shd w:val="clear" w:color="auto" w:fill="auto"/>
                <w:tcMar>
                  <w:top w:w="100" w:type="dxa"/>
                  <w:left w:w="100" w:type="dxa"/>
                  <w:bottom w:w="100" w:type="dxa"/>
                  <w:right w:w="100" w:type="dxa"/>
                </w:tcMar>
              </w:tcPr>
              <w:p w14:paraId="6E0D4E2E"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Html header, title of page and simple meta tag</w:t>
                </w:r>
              </w:p>
            </w:tc>
          </w:tr>
          <w:tr w:rsidR="00986685" w14:paraId="494B42E6" w14:textId="77777777" w:rsidTr="0067790A">
            <w:tc>
              <w:tcPr>
                <w:tcW w:w="840" w:type="dxa"/>
                <w:shd w:val="clear" w:color="auto" w:fill="auto"/>
                <w:tcMar>
                  <w:top w:w="100" w:type="dxa"/>
                  <w:left w:w="100" w:type="dxa"/>
                  <w:bottom w:w="100" w:type="dxa"/>
                  <w:right w:w="100" w:type="dxa"/>
                </w:tcMar>
              </w:tcPr>
              <w:p w14:paraId="507E0972"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#2</w:t>
                </w:r>
              </w:p>
            </w:tc>
            <w:tc>
              <w:tcPr>
                <w:tcW w:w="2610" w:type="dxa"/>
                <w:shd w:val="clear" w:color="auto" w:fill="auto"/>
                <w:tcMar>
                  <w:top w:w="100" w:type="dxa"/>
                  <w:left w:w="100" w:type="dxa"/>
                  <w:bottom w:w="100" w:type="dxa"/>
                  <w:right w:w="100" w:type="dxa"/>
                </w:tcMar>
              </w:tcPr>
              <w:p w14:paraId="0E3D41F8"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KMZ_IMPORTLIBS</w:t>
                </w:r>
              </w:p>
            </w:tc>
            <w:tc>
              <w:tcPr>
                <w:tcW w:w="6135" w:type="dxa"/>
                <w:shd w:val="clear" w:color="auto" w:fill="auto"/>
                <w:tcMar>
                  <w:top w:w="100" w:type="dxa"/>
                  <w:left w:w="100" w:type="dxa"/>
                  <w:bottom w:w="100" w:type="dxa"/>
                  <w:right w:w="100" w:type="dxa"/>
                </w:tcMar>
              </w:tcPr>
              <w:p w14:paraId="5F187B9E"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Script for import Three.JS from a CDN server</w:t>
                </w:r>
              </w:p>
            </w:tc>
          </w:tr>
          <w:tr w:rsidR="00986685" w14:paraId="37DC4EDC" w14:textId="77777777" w:rsidTr="0067790A">
            <w:tc>
              <w:tcPr>
                <w:tcW w:w="840" w:type="dxa"/>
                <w:shd w:val="clear" w:color="auto" w:fill="auto"/>
                <w:tcMar>
                  <w:top w:w="100" w:type="dxa"/>
                  <w:left w:w="100" w:type="dxa"/>
                  <w:bottom w:w="100" w:type="dxa"/>
                  <w:right w:w="100" w:type="dxa"/>
                </w:tcMar>
              </w:tcPr>
              <w:p w14:paraId="67525DF9"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#3</w:t>
                </w:r>
              </w:p>
            </w:tc>
            <w:tc>
              <w:tcPr>
                <w:tcW w:w="2610" w:type="dxa"/>
                <w:shd w:val="clear" w:color="auto" w:fill="auto"/>
                <w:tcMar>
                  <w:top w:w="100" w:type="dxa"/>
                  <w:left w:w="100" w:type="dxa"/>
                  <w:bottom w:w="100" w:type="dxa"/>
                  <w:right w:w="100" w:type="dxa"/>
                </w:tcMar>
              </w:tcPr>
              <w:p w14:paraId="5DEC134A"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KMZ_THREEJS_ADDONS_FILES_ADD_TO_PROJECT()</w:t>
                </w:r>
              </w:p>
            </w:tc>
            <w:tc>
              <w:tcPr>
                <w:tcW w:w="6135" w:type="dxa"/>
                <w:shd w:val="clear" w:color="auto" w:fill="auto"/>
                <w:tcMar>
                  <w:top w:w="100" w:type="dxa"/>
                  <w:left w:w="100" w:type="dxa"/>
                  <w:bottom w:w="100" w:type="dxa"/>
                  <w:right w:w="100" w:type="dxa"/>
                </w:tcMar>
              </w:tcPr>
              <w:p w14:paraId="44ACE50F"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Function to create folder and file for packaging</w:t>
                </w:r>
              </w:p>
            </w:tc>
          </w:tr>
          <w:tr w:rsidR="00986685" w14:paraId="4FA40CB2" w14:textId="77777777" w:rsidTr="0067790A">
            <w:tc>
              <w:tcPr>
                <w:tcW w:w="840" w:type="dxa"/>
                <w:shd w:val="clear" w:color="auto" w:fill="auto"/>
                <w:tcMar>
                  <w:top w:w="100" w:type="dxa"/>
                  <w:left w:w="100" w:type="dxa"/>
                  <w:bottom w:w="100" w:type="dxa"/>
                  <w:right w:w="100" w:type="dxa"/>
                </w:tcMar>
              </w:tcPr>
              <w:p w14:paraId="19CA22AB"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#4</w:t>
                </w:r>
              </w:p>
            </w:tc>
            <w:tc>
              <w:tcPr>
                <w:tcW w:w="2610" w:type="dxa"/>
                <w:shd w:val="clear" w:color="auto" w:fill="auto"/>
                <w:tcMar>
                  <w:top w:w="100" w:type="dxa"/>
                  <w:left w:w="100" w:type="dxa"/>
                  <w:bottom w:w="100" w:type="dxa"/>
                  <w:right w:w="100" w:type="dxa"/>
                </w:tcMar>
              </w:tcPr>
              <w:p w14:paraId="7AA0BE4D"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KMZ_OPENINGSCRIPT</w:t>
                </w:r>
              </w:p>
            </w:tc>
            <w:tc>
              <w:tcPr>
                <w:tcW w:w="6135" w:type="dxa"/>
                <w:shd w:val="clear" w:color="auto" w:fill="auto"/>
                <w:tcMar>
                  <w:top w:w="100" w:type="dxa"/>
                  <w:left w:w="100" w:type="dxa"/>
                  <w:bottom w:w="100" w:type="dxa"/>
                  <w:right w:w="100" w:type="dxa"/>
                </w:tcMar>
              </w:tcPr>
              <w:p w14:paraId="03B19B6B"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The html row of script that open customized code for viewer</w:t>
                </w:r>
              </w:p>
            </w:tc>
          </w:tr>
          <w:tr w:rsidR="00986685" w14:paraId="0CC18627" w14:textId="77777777" w:rsidTr="0067790A">
            <w:tc>
              <w:tcPr>
                <w:tcW w:w="840" w:type="dxa"/>
                <w:shd w:val="clear" w:color="auto" w:fill="auto"/>
                <w:tcMar>
                  <w:top w:w="100" w:type="dxa"/>
                  <w:left w:w="100" w:type="dxa"/>
                  <w:bottom w:w="100" w:type="dxa"/>
                  <w:right w:w="100" w:type="dxa"/>
                </w:tcMar>
              </w:tcPr>
              <w:p w14:paraId="6387E4AD"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#5</w:t>
                </w:r>
              </w:p>
            </w:tc>
            <w:tc>
              <w:tcPr>
                <w:tcW w:w="2610" w:type="dxa"/>
                <w:shd w:val="clear" w:color="auto" w:fill="auto"/>
                <w:tcMar>
                  <w:top w:w="100" w:type="dxa"/>
                  <w:left w:w="100" w:type="dxa"/>
                  <w:bottom w:w="100" w:type="dxa"/>
                  <w:right w:w="100" w:type="dxa"/>
                </w:tcMar>
              </w:tcPr>
              <w:p w14:paraId="6F5C9CC8"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KMZ_LOADINGIMAGE()</w:t>
                </w:r>
              </w:p>
            </w:tc>
            <w:tc>
              <w:tcPr>
                <w:tcW w:w="6135" w:type="dxa"/>
                <w:shd w:val="clear" w:color="auto" w:fill="auto"/>
                <w:tcMar>
                  <w:top w:w="100" w:type="dxa"/>
                  <w:left w:w="100" w:type="dxa"/>
                  <w:bottom w:w="100" w:type="dxa"/>
                  <w:right w:w="100" w:type="dxa"/>
                </w:tcMar>
              </w:tcPr>
              <w:p w14:paraId="4EF79FFD"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Function to create Javascript code that load an GIFimage as a splash screen</w:t>
                </w:r>
              </w:p>
            </w:tc>
          </w:tr>
          <w:tr w:rsidR="00986685" w14:paraId="6A86B65D" w14:textId="77777777" w:rsidTr="0067790A">
            <w:tc>
              <w:tcPr>
                <w:tcW w:w="840" w:type="dxa"/>
                <w:shd w:val="clear" w:color="auto" w:fill="auto"/>
                <w:tcMar>
                  <w:top w:w="100" w:type="dxa"/>
                  <w:left w:w="100" w:type="dxa"/>
                  <w:bottom w:w="100" w:type="dxa"/>
                  <w:right w:w="100" w:type="dxa"/>
                </w:tcMar>
              </w:tcPr>
              <w:p w14:paraId="77444674"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#6</w:t>
                </w:r>
              </w:p>
            </w:tc>
            <w:tc>
              <w:tcPr>
                <w:tcW w:w="2610" w:type="dxa"/>
                <w:shd w:val="clear" w:color="auto" w:fill="auto"/>
                <w:tcMar>
                  <w:top w:w="100" w:type="dxa"/>
                  <w:left w:w="100" w:type="dxa"/>
                  <w:bottom w:w="100" w:type="dxa"/>
                  <w:right w:w="100" w:type="dxa"/>
                </w:tcMar>
              </w:tcPr>
              <w:p w14:paraId="114FCA80"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KMZ_THREEJS_script()</w:t>
                </w:r>
              </w:p>
            </w:tc>
            <w:tc>
              <w:tcPr>
                <w:tcW w:w="6135" w:type="dxa"/>
                <w:shd w:val="clear" w:color="auto" w:fill="auto"/>
                <w:tcMar>
                  <w:top w:w="100" w:type="dxa"/>
                  <w:left w:w="100" w:type="dxa"/>
                  <w:bottom w:w="100" w:type="dxa"/>
                  <w:right w:w="100" w:type="dxa"/>
                </w:tcMar>
              </w:tcPr>
              <w:p w14:paraId="3D185BCE"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Function to create JS code for loading an KMZ file</w:t>
                </w:r>
              </w:p>
            </w:tc>
          </w:tr>
          <w:tr w:rsidR="00986685" w14:paraId="5BB197B2" w14:textId="77777777" w:rsidTr="0067790A">
            <w:tc>
              <w:tcPr>
                <w:tcW w:w="840" w:type="dxa"/>
                <w:shd w:val="clear" w:color="auto" w:fill="auto"/>
                <w:tcMar>
                  <w:top w:w="100" w:type="dxa"/>
                  <w:left w:w="100" w:type="dxa"/>
                  <w:bottom w:w="100" w:type="dxa"/>
                  <w:right w:w="100" w:type="dxa"/>
                </w:tcMar>
              </w:tcPr>
              <w:p w14:paraId="4D0F0765"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#7</w:t>
                </w:r>
              </w:p>
            </w:tc>
            <w:tc>
              <w:tcPr>
                <w:tcW w:w="2610" w:type="dxa"/>
                <w:shd w:val="clear" w:color="auto" w:fill="auto"/>
                <w:tcMar>
                  <w:top w:w="100" w:type="dxa"/>
                  <w:left w:w="100" w:type="dxa"/>
                  <w:bottom w:w="100" w:type="dxa"/>
                  <w:right w:w="100" w:type="dxa"/>
                </w:tcMar>
              </w:tcPr>
              <w:p w14:paraId="549B7FF6"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KMZ_CLOSINGSCRIPT</w:t>
                </w:r>
              </w:p>
            </w:tc>
            <w:tc>
              <w:tcPr>
                <w:tcW w:w="6135" w:type="dxa"/>
                <w:shd w:val="clear" w:color="auto" w:fill="auto"/>
                <w:tcMar>
                  <w:top w:w="100" w:type="dxa"/>
                  <w:left w:w="100" w:type="dxa"/>
                  <w:bottom w:w="100" w:type="dxa"/>
                  <w:right w:w="100" w:type="dxa"/>
                </w:tcMar>
              </w:tcPr>
              <w:p w14:paraId="6C88EB23"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String with HTML code for closing script tag</w:t>
                </w:r>
              </w:p>
            </w:tc>
          </w:tr>
          <w:tr w:rsidR="00986685" w14:paraId="0799F4EE" w14:textId="77777777" w:rsidTr="0067790A">
            <w:tc>
              <w:tcPr>
                <w:tcW w:w="840" w:type="dxa"/>
                <w:shd w:val="clear" w:color="auto" w:fill="auto"/>
                <w:tcMar>
                  <w:top w:w="100" w:type="dxa"/>
                  <w:left w:w="100" w:type="dxa"/>
                  <w:bottom w:w="100" w:type="dxa"/>
                  <w:right w:w="100" w:type="dxa"/>
                </w:tcMar>
              </w:tcPr>
              <w:p w14:paraId="47157CC7"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#8</w:t>
                </w:r>
              </w:p>
            </w:tc>
            <w:tc>
              <w:tcPr>
                <w:tcW w:w="2610" w:type="dxa"/>
                <w:shd w:val="clear" w:color="auto" w:fill="auto"/>
                <w:tcMar>
                  <w:top w:w="100" w:type="dxa"/>
                  <w:left w:w="100" w:type="dxa"/>
                  <w:bottom w:w="100" w:type="dxa"/>
                  <w:right w:w="100" w:type="dxa"/>
                </w:tcMar>
              </w:tcPr>
              <w:p w14:paraId="1E60B476"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KMZ_STYLE</w:t>
                </w:r>
              </w:p>
            </w:tc>
            <w:tc>
              <w:tcPr>
                <w:tcW w:w="6135" w:type="dxa"/>
                <w:shd w:val="clear" w:color="auto" w:fill="auto"/>
                <w:tcMar>
                  <w:top w:w="100" w:type="dxa"/>
                  <w:left w:w="100" w:type="dxa"/>
                  <w:bottom w:w="100" w:type="dxa"/>
                  <w:right w:w="100" w:type="dxa"/>
                </w:tcMar>
              </w:tcPr>
              <w:p w14:paraId="7EF7E85B"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Html code with CSS nested</w:t>
                </w:r>
              </w:p>
            </w:tc>
          </w:tr>
          <w:tr w:rsidR="00986685" w14:paraId="6B91DBFF" w14:textId="77777777" w:rsidTr="0067790A">
            <w:tc>
              <w:tcPr>
                <w:tcW w:w="840" w:type="dxa"/>
                <w:shd w:val="clear" w:color="auto" w:fill="auto"/>
                <w:tcMar>
                  <w:top w:w="100" w:type="dxa"/>
                  <w:left w:w="100" w:type="dxa"/>
                  <w:bottom w:w="100" w:type="dxa"/>
                  <w:right w:w="100" w:type="dxa"/>
                </w:tcMar>
              </w:tcPr>
              <w:p w14:paraId="38560A54"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#9</w:t>
                </w:r>
              </w:p>
            </w:tc>
            <w:tc>
              <w:tcPr>
                <w:tcW w:w="2610" w:type="dxa"/>
                <w:shd w:val="clear" w:color="auto" w:fill="auto"/>
                <w:tcMar>
                  <w:top w:w="100" w:type="dxa"/>
                  <w:left w:w="100" w:type="dxa"/>
                  <w:bottom w:w="100" w:type="dxa"/>
                  <w:right w:w="100" w:type="dxa"/>
                </w:tcMar>
              </w:tcPr>
              <w:p w14:paraId="57D71760"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KMZ_HTMLFOOT</w:t>
                </w:r>
              </w:p>
            </w:tc>
            <w:tc>
              <w:tcPr>
                <w:tcW w:w="6135" w:type="dxa"/>
                <w:shd w:val="clear" w:color="auto" w:fill="auto"/>
                <w:tcMar>
                  <w:top w:w="100" w:type="dxa"/>
                  <w:left w:w="100" w:type="dxa"/>
                  <w:bottom w:w="100" w:type="dxa"/>
                  <w:right w:w="100" w:type="dxa"/>
                </w:tcMar>
              </w:tcPr>
              <w:p w14:paraId="71A89610"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Html code with closing tag and footer</w:t>
                </w:r>
              </w:p>
            </w:tc>
          </w:tr>
        </w:tbl>
      </w:sdtContent>
    </w:sdt>
    <w:p w14:paraId="55B1ACF6" w14:textId="77777777" w:rsidR="00986685" w:rsidRDefault="00986685" w:rsidP="00986685">
      <w:pPr>
        <w:rPr>
          <w:sz w:val="24"/>
          <w:szCs w:val="24"/>
        </w:rPr>
      </w:pPr>
    </w:p>
    <w:p w14:paraId="1C4545CA" w14:textId="77777777" w:rsidR="00986685" w:rsidRDefault="00986685" w:rsidP="00986685">
      <w:pPr>
        <w:rPr>
          <w:sz w:val="24"/>
          <w:szCs w:val="24"/>
        </w:rPr>
      </w:pPr>
    </w:p>
    <w:p w14:paraId="1FB9B593" w14:textId="77777777" w:rsidR="00986685" w:rsidRDefault="00986685">
      <w:pPr>
        <w:shd w:val="clear" w:color="auto" w:fill="FFFFFF"/>
        <w:spacing w:before="280" w:after="280" w:line="240" w:lineRule="auto"/>
        <w:rPr>
          <w:ins w:id="2240" w:author="Gianfranco Di Pietro" w:date="2025-02-05T11:27:00Z" w16du:dateUtc="2025-02-05T10:27:00Z"/>
          <w:rFonts w:ascii="Times New Roman" w:eastAsia="Times New Roman" w:hAnsi="Times New Roman" w:cs="Times New Roman"/>
          <w:b/>
          <w:i/>
          <w:color w:val="1C1D1E"/>
          <w:sz w:val="24"/>
          <w:szCs w:val="24"/>
        </w:rPr>
      </w:pPr>
    </w:p>
    <w:p w14:paraId="16AB472F" w14:textId="45475CD3" w:rsidR="004A2B55" w:rsidRDefault="004A2B55">
      <w:pPr>
        <w:rPr>
          <w:ins w:id="2241" w:author="Gianfranco Di Pietro" w:date="2025-02-05T11:28:00Z" w16du:dateUtc="2025-02-05T10:28:00Z"/>
          <w:rFonts w:ascii="Times New Roman" w:eastAsia="Times New Roman" w:hAnsi="Times New Roman" w:cs="Times New Roman"/>
          <w:b/>
          <w:i/>
          <w:color w:val="1C1D1E"/>
          <w:sz w:val="24"/>
          <w:szCs w:val="24"/>
        </w:rPr>
      </w:pPr>
      <w:ins w:id="2242" w:author="Gianfranco Di Pietro" w:date="2025-02-05T11:28:00Z" w16du:dateUtc="2025-02-05T10:28:00Z">
        <w:r>
          <w:rPr>
            <w:rFonts w:ascii="Times New Roman" w:eastAsia="Times New Roman" w:hAnsi="Times New Roman" w:cs="Times New Roman"/>
            <w:b/>
            <w:i/>
            <w:color w:val="1C1D1E"/>
            <w:sz w:val="24"/>
            <w:szCs w:val="24"/>
          </w:rPr>
          <w:br w:type="page"/>
        </w:r>
      </w:ins>
    </w:p>
    <w:p w14:paraId="5DC0E098" w14:textId="1F5EA7CF" w:rsidR="00E279B8" w:rsidRPr="0064231C" w:rsidDel="004A2B55" w:rsidRDefault="00E279B8">
      <w:pPr>
        <w:shd w:val="clear" w:color="auto" w:fill="FFFFFF"/>
        <w:spacing w:before="280" w:after="280" w:line="240" w:lineRule="auto"/>
        <w:rPr>
          <w:del w:id="2243" w:author="Gianfranco Di Pietro" w:date="2025-02-05T11:28:00Z" w16du:dateUtc="2025-02-05T10:28:00Z"/>
          <w:rFonts w:ascii="Times New Roman" w:eastAsia="Times New Roman" w:hAnsi="Times New Roman" w:cs="Times New Roman"/>
          <w:b/>
          <w:i/>
          <w:color w:val="1C1D1E"/>
          <w:sz w:val="24"/>
          <w:szCs w:val="24"/>
          <w:rPrChange w:id="2244" w:author="Gianfranco Di Pietro" w:date="2025-02-05T09:48:00Z" w16du:dateUtc="2025-02-05T08:48:00Z">
            <w:rPr>
              <w:del w:id="2245" w:author="Gianfranco Di Pietro" w:date="2025-02-05T11:28:00Z" w16du:dateUtc="2025-02-05T10:28:00Z"/>
              <w:rFonts w:ascii="Times New Roman" w:eastAsia="Times New Roman" w:hAnsi="Times New Roman" w:cs="Times New Roman"/>
              <w:b/>
              <w:i/>
              <w:color w:val="1C1D1E"/>
              <w:sz w:val="24"/>
              <w:szCs w:val="24"/>
              <w:highlight w:val="yellow"/>
            </w:rPr>
          </w:rPrChange>
        </w:rPr>
      </w:pPr>
    </w:p>
    <w:p w14:paraId="000001DF" w14:textId="77777777" w:rsidR="00696B80" w:rsidRDefault="00734CE6" w:rsidP="0071173B">
      <w:pPr>
        <w:pStyle w:val="Titolo1"/>
        <w:rPr>
          <w:ins w:id="2246" w:author="Gianfranco Di Pietro" w:date="2025-02-05T11:12:00Z" w16du:dateUtc="2025-02-05T10:12:00Z"/>
        </w:rPr>
      </w:pPr>
      <w:r w:rsidRPr="0071173B">
        <w:rPr>
          <w:rPrChange w:id="2247" w:author="Gianfranco Di Pietro" w:date="2025-02-05T11:12:00Z" w16du:dateUtc="2025-02-05T10:12:00Z">
            <w:rPr>
              <w:rFonts w:ascii="Times New Roman" w:hAnsi="Times New Roman" w:cs="Times New Roman"/>
              <w:i/>
              <w:color w:val="1C1D1E"/>
              <w:sz w:val="24"/>
              <w:szCs w:val="24"/>
              <w:highlight w:val="yellow"/>
            </w:rPr>
          </w:rPrChange>
        </w:rPr>
        <w:t>Figure legends</w:t>
      </w:r>
    </w:p>
    <w:p w14:paraId="77884D9C" w14:textId="77777777" w:rsidR="0071173B" w:rsidRDefault="0071173B" w:rsidP="0059285D">
      <w:pPr>
        <w:pStyle w:val="Paragrafoelenco"/>
        <w:numPr>
          <w:ilvl w:val="0"/>
          <w:numId w:val="18"/>
        </w:numPr>
        <w:rPr>
          <w:ins w:id="2248" w:author="Gianfranco Di Pietro" w:date="2025-02-05T11:13:00Z" w16du:dateUtc="2025-02-05T10:13:00Z"/>
          <w:lang w:val="en-AU" w:eastAsia="en-AU"/>
        </w:rPr>
      </w:pPr>
      <w:ins w:id="2249" w:author="Gianfranco Di Pietro" w:date="2025-02-05T11:12:00Z" w16du:dateUtc="2025-02-05T10:12:00Z">
        <w:r w:rsidRPr="0071173B">
          <w:rPr>
            <w:b/>
            <w:bCs/>
            <w:lang w:val="en-AU" w:eastAsia="en-AU"/>
            <w:rPrChange w:id="2250" w:author="Gianfranco Di Pietro" w:date="2025-02-05T11:14:00Z" w16du:dateUtc="2025-02-05T10:14:00Z">
              <w:rPr>
                <w:lang w:val="en-AU" w:eastAsia="en-AU"/>
              </w:rPr>
            </w:rPrChange>
          </w:rPr>
          <w:t>Figure 1</w:t>
        </w:r>
        <w:r w:rsidRPr="0071173B">
          <w:rPr>
            <w:lang w:val="en-AU" w:eastAsia="en-AU"/>
          </w:rPr>
          <w:t xml:space="preserve"> - Static webpage approach in webGIS environment</w:t>
        </w:r>
      </w:ins>
    </w:p>
    <w:p w14:paraId="70337401" w14:textId="38ECAFB7" w:rsidR="0071173B" w:rsidRDefault="0071173B" w:rsidP="002113E0">
      <w:pPr>
        <w:pStyle w:val="Paragrafoelenco"/>
        <w:numPr>
          <w:ilvl w:val="0"/>
          <w:numId w:val="18"/>
        </w:numPr>
        <w:rPr>
          <w:ins w:id="2251" w:author="Gianfranco Di Pietro" w:date="2025-02-05T11:13:00Z" w16du:dateUtc="2025-02-05T10:13:00Z"/>
          <w:lang w:val="en-AU" w:eastAsia="en-AU"/>
        </w:rPr>
      </w:pPr>
      <w:ins w:id="2252" w:author="Gianfranco Di Pietro" w:date="2025-02-05T11:12:00Z" w16du:dateUtc="2025-02-05T10:12:00Z">
        <w:r w:rsidRPr="0071173B">
          <w:rPr>
            <w:b/>
            <w:bCs/>
            <w:lang w:val="en-AU" w:eastAsia="en-AU"/>
            <w:rPrChange w:id="2253" w:author="Gianfranco Di Pietro" w:date="2025-02-05T11:14:00Z" w16du:dateUtc="2025-02-05T10:14:00Z">
              <w:rPr>
                <w:lang w:val="en-AU" w:eastAsia="en-AU"/>
              </w:rPr>
            </w:rPrChange>
          </w:rPr>
          <w:t>Figure 2</w:t>
        </w:r>
        <w:r w:rsidRPr="0071173B">
          <w:rPr>
            <w:lang w:val="en-AU" w:eastAsia="en-AU"/>
          </w:rPr>
          <w:t xml:space="preserve"> </w:t>
        </w:r>
      </w:ins>
      <w:ins w:id="2254" w:author="Gianfranco Di Pietro" w:date="2025-02-05T11:13:00Z" w16du:dateUtc="2025-02-05T10:13:00Z">
        <w:r>
          <w:rPr>
            <w:lang w:val="en-AU" w:eastAsia="en-AU"/>
          </w:rPr>
          <w:t xml:space="preserve">- </w:t>
        </w:r>
      </w:ins>
      <w:ins w:id="2255" w:author="Gianfranco Di Pietro" w:date="2025-02-05T11:12:00Z" w16du:dateUtc="2025-02-05T10:12:00Z">
        <w:r w:rsidRPr="0071173B">
          <w:rPr>
            <w:lang w:val="en-AU" w:eastAsia="en-AU"/>
          </w:rPr>
          <w:t>Tools and process diagram for packaging static webpages for Multiscale Geo-structural information System (MGS)</w:t>
        </w:r>
      </w:ins>
    </w:p>
    <w:p w14:paraId="0F11F4D0" w14:textId="77777777" w:rsidR="0071173B" w:rsidRDefault="0071173B" w:rsidP="000D468D">
      <w:pPr>
        <w:pStyle w:val="Paragrafoelenco"/>
        <w:numPr>
          <w:ilvl w:val="0"/>
          <w:numId w:val="18"/>
        </w:numPr>
        <w:rPr>
          <w:ins w:id="2256" w:author="Gianfranco Di Pietro" w:date="2025-02-05T11:13:00Z" w16du:dateUtc="2025-02-05T10:13:00Z"/>
          <w:lang w:val="en-AU" w:eastAsia="en-AU"/>
        </w:rPr>
      </w:pPr>
      <w:ins w:id="2257" w:author="Gianfranco Di Pietro" w:date="2025-02-05T11:12:00Z" w16du:dateUtc="2025-02-05T10:12:00Z">
        <w:r w:rsidRPr="0071173B">
          <w:rPr>
            <w:b/>
            <w:bCs/>
            <w:lang w:val="en-AU" w:eastAsia="en-AU"/>
            <w:rPrChange w:id="2258" w:author="Gianfranco Di Pietro" w:date="2025-02-05T11:14:00Z" w16du:dateUtc="2025-02-05T10:14:00Z">
              <w:rPr>
                <w:lang w:val="en-AU" w:eastAsia="en-AU"/>
              </w:rPr>
            </w:rPrChange>
          </w:rPr>
          <w:t>Figure 3</w:t>
        </w:r>
        <w:r w:rsidRPr="0071173B">
          <w:rPr>
            <w:lang w:val="en-AU" w:eastAsia="en-AU"/>
          </w:rPr>
          <w:t xml:space="preserve"> </w:t>
        </w:r>
      </w:ins>
      <w:ins w:id="2259" w:author="Gianfranco Di Pietro" w:date="2025-02-05T11:13:00Z" w16du:dateUtc="2025-02-05T10:13:00Z">
        <w:r w:rsidRPr="0071173B">
          <w:rPr>
            <w:lang w:val="en-AU" w:eastAsia="en-AU"/>
          </w:rPr>
          <w:t xml:space="preserve">- </w:t>
        </w:r>
      </w:ins>
      <w:ins w:id="2260" w:author="Gianfranco Di Pietro" w:date="2025-02-05T11:12:00Z" w16du:dateUtc="2025-02-05T10:12:00Z">
        <w:r w:rsidRPr="0071173B">
          <w:rPr>
            <w:lang w:val="en-AU" w:eastAsia="en-AU"/>
          </w:rPr>
          <w:t>Petrographical data web-viewer features and simplified creation process diagram</w:t>
        </w:r>
      </w:ins>
    </w:p>
    <w:p w14:paraId="19AEE259" w14:textId="77777777" w:rsidR="0071173B" w:rsidRDefault="0071173B" w:rsidP="005C79AB">
      <w:pPr>
        <w:pStyle w:val="Paragrafoelenco"/>
        <w:numPr>
          <w:ilvl w:val="0"/>
          <w:numId w:val="18"/>
        </w:numPr>
        <w:rPr>
          <w:ins w:id="2261" w:author="Gianfranco Di Pietro" w:date="2025-02-05T11:13:00Z" w16du:dateUtc="2025-02-05T10:13:00Z"/>
          <w:lang w:val="en-AU" w:eastAsia="en-AU"/>
        </w:rPr>
      </w:pPr>
      <w:ins w:id="2262" w:author="Gianfranco Di Pietro" w:date="2025-02-05T11:12:00Z" w16du:dateUtc="2025-02-05T10:12:00Z">
        <w:r w:rsidRPr="0071173B">
          <w:rPr>
            <w:b/>
            <w:bCs/>
            <w:lang w:val="en-AU" w:eastAsia="en-AU"/>
            <w:rPrChange w:id="2263" w:author="Gianfranco Di Pietro" w:date="2025-02-05T11:14:00Z" w16du:dateUtc="2025-02-05T10:14:00Z">
              <w:rPr>
                <w:lang w:val="en-AU" w:eastAsia="en-AU"/>
              </w:rPr>
            </w:rPrChange>
          </w:rPr>
          <w:t>Figure 4</w:t>
        </w:r>
        <w:r w:rsidRPr="0071173B">
          <w:rPr>
            <w:lang w:val="en-AU" w:eastAsia="en-AU"/>
          </w:rPr>
          <w:t xml:space="preserve"> </w:t>
        </w:r>
      </w:ins>
      <w:ins w:id="2264" w:author="Gianfranco Di Pietro" w:date="2025-02-05T11:13:00Z" w16du:dateUtc="2025-02-05T10:13:00Z">
        <w:r w:rsidRPr="0071173B">
          <w:rPr>
            <w:lang w:val="en-AU" w:eastAsia="en-AU"/>
          </w:rPr>
          <w:t xml:space="preserve">– </w:t>
        </w:r>
      </w:ins>
      <w:ins w:id="2265" w:author="Gianfranco Di Pietro" w:date="2025-02-05T11:12:00Z" w16du:dateUtc="2025-02-05T10:12:00Z">
        <w:r w:rsidRPr="0071173B">
          <w:rPr>
            <w:lang w:val="en-AU" w:eastAsia="en-AU"/>
          </w:rPr>
          <w:t>Detailed process for production of a Petrographic data viewer using LIS_function.py tools</w:t>
        </w:r>
      </w:ins>
    </w:p>
    <w:p w14:paraId="30B55349" w14:textId="77777777" w:rsidR="0071173B" w:rsidRDefault="0071173B" w:rsidP="00824A1A">
      <w:pPr>
        <w:pStyle w:val="Paragrafoelenco"/>
        <w:numPr>
          <w:ilvl w:val="0"/>
          <w:numId w:val="18"/>
        </w:numPr>
        <w:rPr>
          <w:ins w:id="2266" w:author="Gianfranco Di Pietro" w:date="2025-02-05T11:13:00Z" w16du:dateUtc="2025-02-05T10:13:00Z"/>
          <w:lang w:val="en-AU" w:eastAsia="en-AU"/>
        </w:rPr>
      </w:pPr>
      <w:ins w:id="2267" w:author="Gianfranco Di Pietro" w:date="2025-02-05T11:12:00Z" w16du:dateUtc="2025-02-05T10:12:00Z">
        <w:r w:rsidRPr="0071173B">
          <w:rPr>
            <w:b/>
            <w:bCs/>
            <w:lang w:val="en-AU" w:eastAsia="en-AU"/>
            <w:rPrChange w:id="2268" w:author="Gianfranco Di Pietro" w:date="2025-02-05T11:14:00Z" w16du:dateUtc="2025-02-05T10:14:00Z">
              <w:rPr>
                <w:lang w:val="en-AU" w:eastAsia="en-AU"/>
              </w:rPr>
            </w:rPrChange>
          </w:rPr>
          <w:t>Figure 5</w:t>
        </w:r>
        <w:r w:rsidRPr="0071173B">
          <w:rPr>
            <w:lang w:val="en-AU" w:eastAsia="en-AU"/>
          </w:rPr>
          <w:t xml:space="preserve"> </w:t>
        </w:r>
      </w:ins>
      <w:ins w:id="2269" w:author="Gianfranco Di Pietro" w:date="2025-02-05T11:13:00Z" w16du:dateUtc="2025-02-05T10:13:00Z">
        <w:r w:rsidRPr="0071173B">
          <w:rPr>
            <w:lang w:val="en-AU" w:eastAsia="en-AU"/>
          </w:rPr>
          <w:t xml:space="preserve">- </w:t>
        </w:r>
      </w:ins>
      <w:ins w:id="2270" w:author="Gianfranco Di Pietro" w:date="2025-02-05T11:12:00Z" w16du:dateUtc="2025-02-05T10:12:00Z">
        <w:r w:rsidRPr="0071173B">
          <w:rPr>
            <w:lang w:val="en-AU" w:eastAsia="en-AU"/>
          </w:rPr>
          <w:t>The web view of result of Step #2 of Petrographic data viewer creation process using LIS_functions.py tools</w:t>
        </w:r>
      </w:ins>
    </w:p>
    <w:p w14:paraId="463264B8" w14:textId="77777777" w:rsidR="0071173B" w:rsidRDefault="0071173B" w:rsidP="00B533C6">
      <w:pPr>
        <w:pStyle w:val="Paragrafoelenco"/>
        <w:numPr>
          <w:ilvl w:val="0"/>
          <w:numId w:val="18"/>
        </w:numPr>
        <w:rPr>
          <w:ins w:id="2271" w:author="Gianfranco Di Pietro" w:date="2025-02-05T11:13:00Z" w16du:dateUtc="2025-02-05T10:13:00Z"/>
          <w:lang w:val="en-AU" w:eastAsia="en-AU"/>
        </w:rPr>
      </w:pPr>
      <w:ins w:id="2272" w:author="Gianfranco Di Pietro" w:date="2025-02-05T11:12:00Z" w16du:dateUtc="2025-02-05T10:12:00Z">
        <w:r w:rsidRPr="0071173B">
          <w:rPr>
            <w:b/>
            <w:bCs/>
            <w:lang w:val="en-AU" w:eastAsia="en-AU"/>
            <w:rPrChange w:id="2273" w:author="Gianfranco Di Pietro" w:date="2025-02-05T11:14:00Z" w16du:dateUtc="2025-02-05T10:14:00Z">
              <w:rPr>
                <w:lang w:val="en-AU" w:eastAsia="en-AU"/>
              </w:rPr>
            </w:rPrChange>
          </w:rPr>
          <w:t>Figure 6</w:t>
        </w:r>
      </w:ins>
      <w:ins w:id="2274" w:author="Gianfranco Di Pietro" w:date="2025-02-05T11:13:00Z" w16du:dateUtc="2025-02-05T10:13:00Z">
        <w:r w:rsidRPr="0071173B">
          <w:rPr>
            <w:lang w:val="en-AU" w:eastAsia="en-AU"/>
          </w:rPr>
          <w:t xml:space="preserve"> -</w:t>
        </w:r>
      </w:ins>
      <w:ins w:id="2275" w:author="Gianfranco Di Pietro" w:date="2025-02-05T11:12:00Z" w16du:dateUtc="2025-02-05T10:12:00Z">
        <w:r w:rsidRPr="0071173B">
          <w:rPr>
            <w:lang w:val="en-AU" w:eastAsia="en-AU"/>
          </w:rPr>
          <w:t xml:space="preserve"> The web view result of Step #3 of Petrographic data viewer creation process using LIS_functions.py tools, vector grain boundary overlay in the thin section raster data</w:t>
        </w:r>
      </w:ins>
    </w:p>
    <w:p w14:paraId="70C439AC" w14:textId="77777777" w:rsidR="0071173B" w:rsidRDefault="0071173B" w:rsidP="007F7279">
      <w:pPr>
        <w:pStyle w:val="Paragrafoelenco"/>
        <w:numPr>
          <w:ilvl w:val="0"/>
          <w:numId w:val="18"/>
        </w:numPr>
        <w:rPr>
          <w:ins w:id="2276" w:author="Gianfranco Di Pietro" w:date="2025-02-05T11:14:00Z" w16du:dateUtc="2025-02-05T10:14:00Z"/>
          <w:lang w:val="en-AU" w:eastAsia="en-AU"/>
        </w:rPr>
      </w:pPr>
      <w:ins w:id="2277" w:author="Gianfranco Di Pietro" w:date="2025-02-05T11:12:00Z" w16du:dateUtc="2025-02-05T10:12:00Z">
        <w:r w:rsidRPr="0071173B">
          <w:rPr>
            <w:b/>
            <w:bCs/>
            <w:lang w:val="en-AU" w:eastAsia="en-AU"/>
            <w:rPrChange w:id="2278" w:author="Gianfranco Di Pietro" w:date="2025-02-05T11:14:00Z" w16du:dateUtc="2025-02-05T10:14:00Z">
              <w:rPr>
                <w:lang w:val="en-AU" w:eastAsia="en-AU"/>
              </w:rPr>
            </w:rPrChange>
          </w:rPr>
          <w:t>Figure 7</w:t>
        </w:r>
        <w:r w:rsidRPr="0071173B">
          <w:rPr>
            <w:lang w:val="en-AU" w:eastAsia="en-AU"/>
          </w:rPr>
          <w:t xml:space="preserve"> </w:t>
        </w:r>
      </w:ins>
      <w:ins w:id="2279" w:author="Gianfranco Di Pietro" w:date="2025-02-05T11:13:00Z" w16du:dateUtc="2025-02-05T10:13:00Z">
        <w:r w:rsidRPr="0071173B">
          <w:rPr>
            <w:lang w:val="en-AU" w:eastAsia="en-AU"/>
          </w:rPr>
          <w:t xml:space="preserve">- </w:t>
        </w:r>
      </w:ins>
      <w:ins w:id="2280" w:author="Gianfranco Di Pietro" w:date="2025-02-05T11:12:00Z" w16du:dateUtc="2025-02-05T10:12:00Z">
        <w:r w:rsidRPr="0071173B">
          <w:rPr>
            <w:lang w:val="en-AU" w:eastAsia="en-AU"/>
          </w:rPr>
          <w:t>Output web view after the final "</w:t>
        </w:r>
        <w:r w:rsidRPr="0071173B">
          <w:rPr>
            <w:i/>
            <w:iCs/>
            <w:lang w:val="en-AU" w:eastAsia="en-AU"/>
            <w:rPrChange w:id="2281" w:author="Gianfranco Di Pietro" w:date="2025-02-05T11:14:00Z" w16du:dateUtc="2025-02-05T10:14:00Z">
              <w:rPr>
                <w:lang w:val="en-AU" w:eastAsia="en-AU"/>
              </w:rPr>
            </w:rPrChange>
          </w:rPr>
          <w:t>add_legend_and_rosediagrams</w:t>
        </w:r>
        <w:r w:rsidRPr="0071173B">
          <w:rPr>
            <w:lang w:val="en-AU" w:eastAsia="en-AU"/>
          </w:rPr>
          <w:t>" procedure in LIS_functions.py library sequence. Users can access specific mineral grain properties of a single grain (polygon appears with an highlighted boundary) and global statistics. A visual representation of mineral grains orientation is provided through rose diagram charts, both unweighted (concentric circles indicates cumulative number of grains) and weighted on grains area (concentric circles indicates cumulative area of grains in mm</w:t>
        </w:r>
        <w:r w:rsidRPr="0071173B">
          <w:rPr>
            <w:vertAlign w:val="superscript"/>
            <w:lang w:val="en-AU" w:eastAsia="en-AU"/>
            <w:rPrChange w:id="2282" w:author="Gianfranco Di Pietro" w:date="2025-02-05T11:14:00Z" w16du:dateUtc="2025-02-05T10:14:00Z">
              <w:rPr>
                <w:lang w:val="en-AU" w:eastAsia="en-AU"/>
              </w:rPr>
            </w:rPrChange>
          </w:rPr>
          <w:t>2</w:t>
        </w:r>
        <w:r w:rsidRPr="0071173B">
          <w:rPr>
            <w:lang w:val="en-AU" w:eastAsia="en-AU"/>
          </w:rPr>
          <w:t>).</w:t>
        </w:r>
      </w:ins>
    </w:p>
    <w:p w14:paraId="3B0551B5" w14:textId="77777777" w:rsidR="00E042A9" w:rsidRDefault="0071173B" w:rsidP="00471B4A">
      <w:pPr>
        <w:pStyle w:val="Paragrafoelenco"/>
        <w:numPr>
          <w:ilvl w:val="0"/>
          <w:numId w:val="18"/>
        </w:numPr>
        <w:rPr>
          <w:ins w:id="2283" w:author="Gianfranco Di Pietro" w:date="2025-02-05T11:15:00Z" w16du:dateUtc="2025-02-05T10:15:00Z"/>
          <w:lang w:val="en-AU" w:eastAsia="en-AU"/>
        </w:rPr>
      </w:pPr>
      <w:ins w:id="2284" w:author="Gianfranco Di Pietro" w:date="2025-02-05T11:12:00Z" w16du:dateUtc="2025-02-05T10:12:00Z">
        <w:r w:rsidRPr="00E042A9">
          <w:rPr>
            <w:b/>
            <w:bCs/>
            <w:lang w:val="en-AU" w:eastAsia="en-AU"/>
            <w:rPrChange w:id="2285" w:author="Gianfranco Di Pietro" w:date="2025-02-05T11:15:00Z" w16du:dateUtc="2025-02-05T10:15:00Z">
              <w:rPr>
                <w:lang w:val="en-AU" w:eastAsia="en-AU"/>
              </w:rPr>
            </w:rPrChange>
          </w:rPr>
          <w:t>Figure 8</w:t>
        </w:r>
        <w:r w:rsidRPr="00E042A9">
          <w:rPr>
            <w:lang w:val="en-AU" w:eastAsia="en-AU"/>
          </w:rPr>
          <w:t xml:space="preserve"> </w:t>
        </w:r>
      </w:ins>
      <w:ins w:id="2286" w:author="Gianfranco Di Pietro" w:date="2025-02-05T11:14:00Z" w16du:dateUtc="2025-02-05T10:14:00Z">
        <w:r w:rsidRPr="00E042A9">
          <w:rPr>
            <w:lang w:val="en-AU" w:eastAsia="en-AU"/>
          </w:rPr>
          <w:t xml:space="preserve">- </w:t>
        </w:r>
      </w:ins>
      <w:ins w:id="2287" w:author="Gianfranco Di Pietro" w:date="2025-02-05T11:12:00Z" w16du:dateUtc="2025-02-05T10:12:00Z">
        <w:r w:rsidRPr="00E042A9">
          <w:rPr>
            <w:lang w:val="en-AU" w:eastAsia="en-AU"/>
          </w:rPr>
          <w:t>The 3D geological models web viewer features and simplified creation process</w:t>
        </w:r>
      </w:ins>
    </w:p>
    <w:p w14:paraId="777EAB5A" w14:textId="77777777" w:rsidR="00E042A9" w:rsidRPr="00E042A9" w:rsidRDefault="0071173B" w:rsidP="0041077D">
      <w:pPr>
        <w:pStyle w:val="Paragrafoelenco"/>
        <w:numPr>
          <w:ilvl w:val="0"/>
          <w:numId w:val="18"/>
        </w:numPr>
        <w:rPr>
          <w:ins w:id="2288" w:author="Gianfranco Di Pietro" w:date="2025-02-05T11:15:00Z" w16du:dateUtc="2025-02-05T10:15:00Z"/>
          <w:lang w:val="en-AU" w:eastAsia="en-AU"/>
          <w:rPrChange w:id="2289" w:author="Gianfranco Di Pietro" w:date="2025-02-05T11:15:00Z" w16du:dateUtc="2025-02-05T10:15:00Z">
            <w:rPr>
              <w:ins w:id="2290" w:author="Gianfranco Di Pietro" w:date="2025-02-05T11:15:00Z" w16du:dateUtc="2025-02-05T10:15:00Z"/>
              <w:i/>
              <w:iCs/>
              <w:lang w:val="en-AU" w:eastAsia="en-AU"/>
            </w:rPr>
          </w:rPrChange>
        </w:rPr>
      </w:pPr>
      <w:ins w:id="2291" w:author="Gianfranco Di Pietro" w:date="2025-02-05T11:12:00Z" w16du:dateUtc="2025-02-05T10:12:00Z">
        <w:r w:rsidRPr="00E042A9">
          <w:rPr>
            <w:b/>
            <w:bCs/>
            <w:lang w:val="en-AU" w:eastAsia="en-AU"/>
            <w:rPrChange w:id="2292" w:author="Gianfranco Di Pietro" w:date="2025-02-05T11:15:00Z" w16du:dateUtc="2025-02-05T10:15:00Z">
              <w:rPr>
                <w:lang w:val="en-AU" w:eastAsia="en-AU"/>
              </w:rPr>
            </w:rPrChange>
          </w:rPr>
          <w:t>Figure 9</w:t>
        </w:r>
        <w:r w:rsidRPr="00E042A9">
          <w:rPr>
            <w:lang w:val="en-AU" w:eastAsia="en-AU"/>
          </w:rPr>
          <w:t xml:space="preserve"> </w:t>
        </w:r>
      </w:ins>
      <w:ins w:id="2293" w:author="Gianfranco Di Pietro" w:date="2025-02-05T11:15:00Z" w16du:dateUtc="2025-02-05T10:15:00Z">
        <w:r w:rsidR="00E042A9" w:rsidRPr="00E042A9">
          <w:rPr>
            <w:lang w:val="en-AU" w:eastAsia="en-AU"/>
          </w:rPr>
          <w:t xml:space="preserve">- </w:t>
        </w:r>
      </w:ins>
      <w:ins w:id="2294" w:author="Gianfranco Di Pietro" w:date="2025-02-05T11:12:00Z" w16du:dateUtc="2025-02-05T10:12:00Z">
        <w:r w:rsidRPr="00E042A9">
          <w:rPr>
            <w:lang w:val="en-AU" w:eastAsia="en-AU"/>
          </w:rPr>
          <w:t xml:space="preserve">A Jupyter-notebook interface with the only two steps required to create a web-viewer static page of a KMZ file using the </w:t>
        </w:r>
        <w:r w:rsidRPr="00E042A9">
          <w:rPr>
            <w:i/>
            <w:iCs/>
            <w:lang w:val="en-AU" w:eastAsia="en-AU"/>
            <w:rPrChange w:id="2295" w:author="Gianfranco Di Pietro" w:date="2025-02-05T11:15:00Z" w16du:dateUtc="2025-02-05T10:15:00Z">
              <w:rPr>
                <w:lang w:val="en-AU" w:eastAsia="en-AU"/>
              </w:rPr>
            </w:rPrChange>
          </w:rPr>
          <w:t>KMZViewer_function.py</w:t>
        </w:r>
      </w:ins>
    </w:p>
    <w:p w14:paraId="0FFEB6B4" w14:textId="77777777" w:rsidR="0007100A" w:rsidRPr="0007100A" w:rsidRDefault="0071173B" w:rsidP="00D15CA3">
      <w:pPr>
        <w:pStyle w:val="Paragrafoelenco"/>
        <w:numPr>
          <w:ilvl w:val="0"/>
          <w:numId w:val="18"/>
        </w:numPr>
        <w:rPr>
          <w:ins w:id="2296" w:author="Gianfranco Di Pietro" w:date="2025-02-05T11:15:00Z" w16du:dateUtc="2025-02-05T10:15:00Z"/>
          <w:lang w:val="en-AU" w:eastAsia="en-AU"/>
          <w:rPrChange w:id="2297" w:author="Gianfranco Di Pietro" w:date="2025-02-05T11:15:00Z" w16du:dateUtc="2025-02-05T10:15:00Z">
            <w:rPr>
              <w:ins w:id="2298" w:author="Gianfranco Di Pietro" w:date="2025-02-05T11:15:00Z" w16du:dateUtc="2025-02-05T10:15:00Z"/>
              <w:i/>
              <w:iCs/>
              <w:lang w:val="en-AU" w:eastAsia="en-AU"/>
            </w:rPr>
          </w:rPrChange>
        </w:rPr>
      </w:pPr>
      <w:ins w:id="2299" w:author="Gianfranco Di Pietro" w:date="2025-02-05T11:12:00Z" w16du:dateUtc="2025-02-05T10:12:00Z">
        <w:r w:rsidRPr="0007100A">
          <w:rPr>
            <w:b/>
            <w:bCs/>
            <w:lang w:val="en-AU" w:eastAsia="en-AU"/>
            <w:rPrChange w:id="2300" w:author="Gianfranco Di Pietro" w:date="2025-02-05T11:15:00Z" w16du:dateUtc="2025-02-05T10:15:00Z">
              <w:rPr>
                <w:lang w:val="en-AU" w:eastAsia="en-AU"/>
              </w:rPr>
            </w:rPrChange>
          </w:rPr>
          <w:t>Figure 10</w:t>
        </w:r>
        <w:r w:rsidRPr="0007100A">
          <w:rPr>
            <w:lang w:val="en-AU" w:eastAsia="en-AU"/>
          </w:rPr>
          <w:t xml:space="preserve"> </w:t>
        </w:r>
      </w:ins>
      <w:ins w:id="2301" w:author="Gianfranco Di Pietro" w:date="2025-02-05T11:15:00Z" w16du:dateUtc="2025-02-05T10:15:00Z">
        <w:r w:rsidR="00E042A9" w:rsidRPr="0007100A">
          <w:rPr>
            <w:lang w:val="en-AU" w:eastAsia="en-AU"/>
          </w:rPr>
          <w:t xml:space="preserve">- </w:t>
        </w:r>
      </w:ins>
      <w:ins w:id="2302" w:author="Gianfranco Di Pietro" w:date="2025-02-05T11:12:00Z" w16du:dateUtc="2025-02-05T10:12:00Z">
        <w:r w:rsidRPr="0007100A">
          <w:rPr>
            <w:lang w:val="en-AU" w:eastAsia="en-AU"/>
          </w:rPr>
          <w:t xml:space="preserve">Output web view of a 3D model using </w:t>
        </w:r>
        <w:r w:rsidRPr="0007100A">
          <w:rPr>
            <w:i/>
            <w:iCs/>
            <w:lang w:val="en-AU" w:eastAsia="en-AU"/>
            <w:rPrChange w:id="2303" w:author="Gianfranco Di Pietro" w:date="2025-02-05T11:15:00Z" w16du:dateUtc="2025-02-05T10:15:00Z">
              <w:rPr>
                <w:lang w:val="en-AU" w:eastAsia="en-AU"/>
              </w:rPr>
            </w:rPrChange>
          </w:rPr>
          <w:t>KMZviewer_functions.py</w:t>
        </w:r>
      </w:ins>
    </w:p>
    <w:p w14:paraId="27A38EA4" w14:textId="77777777" w:rsidR="0007100A" w:rsidRDefault="0071173B" w:rsidP="00470569">
      <w:pPr>
        <w:pStyle w:val="Paragrafoelenco"/>
        <w:numPr>
          <w:ilvl w:val="0"/>
          <w:numId w:val="18"/>
        </w:numPr>
        <w:rPr>
          <w:ins w:id="2304" w:author="Gianfranco Di Pietro" w:date="2025-02-05T11:15:00Z" w16du:dateUtc="2025-02-05T10:15:00Z"/>
          <w:lang w:val="en-AU" w:eastAsia="en-AU"/>
        </w:rPr>
      </w:pPr>
      <w:ins w:id="2305" w:author="Gianfranco Di Pietro" w:date="2025-02-05T11:12:00Z" w16du:dateUtc="2025-02-05T10:12:00Z">
        <w:r w:rsidRPr="0007100A">
          <w:rPr>
            <w:b/>
            <w:bCs/>
            <w:lang w:val="en-AU" w:eastAsia="en-AU"/>
            <w:rPrChange w:id="2306" w:author="Gianfranco Di Pietro" w:date="2025-02-05T11:15:00Z" w16du:dateUtc="2025-02-05T10:15:00Z">
              <w:rPr>
                <w:lang w:val="en-AU" w:eastAsia="en-AU"/>
              </w:rPr>
            </w:rPrChange>
          </w:rPr>
          <w:t>Figure 11</w:t>
        </w:r>
      </w:ins>
      <w:ins w:id="2307" w:author="Gianfranco Di Pietro" w:date="2025-02-05T11:15:00Z" w16du:dateUtc="2025-02-05T10:15:00Z">
        <w:r w:rsidR="0007100A" w:rsidRPr="0007100A">
          <w:rPr>
            <w:lang w:val="en-AU" w:eastAsia="en-AU"/>
          </w:rPr>
          <w:t xml:space="preserve"> -</w:t>
        </w:r>
      </w:ins>
      <w:ins w:id="2308" w:author="Gianfranco Di Pietro" w:date="2025-02-05T11:12:00Z" w16du:dateUtc="2025-02-05T10:12:00Z">
        <w:r w:rsidRPr="0007100A">
          <w:rPr>
            <w:lang w:val="en-AU" w:eastAsia="en-AU"/>
          </w:rPr>
          <w:t xml:space="preserve"> Geographical and maps data viewer features and creation process</w:t>
        </w:r>
      </w:ins>
    </w:p>
    <w:p w14:paraId="76A1921F" w14:textId="77777777" w:rsidR="0007100A" w:rsidRDefault="0071173B" w:rsidP="00A20FBC">
      <w:pPr>
        <w:pStyle w:val="Paragrafoelenco"/>
        <w:numPr>
          <w:ilvl w:val="0"/>
          <w:numId w:val="18"/>
        </w:numPr>
        <w:rPr>
          <w:ins w:id="2309" w:author="Gianfranco Di Pietro" w:date="2025-02-05T11:15:00Z" w16du:dateUtc="2025-02-05T10:15:00Z"/>
          <w:lang w:val="en-AU" w:eastAsia="en-AU"/>
        </w:rPr>
      </w:pPr>
      <w:ins w:id="2310" w:author="Gianfranco Di Pietro" w:date="2025-02-05T11:12:00Z" w16du:dateUtc="2025-02-05T10:12:00Z">
        <w:r w:rsidRPr="0007100A">
          <w:rPr>
            <w:b/>
            <w:bCs/>
            <w:lang w:val="en-AU" w:eastAsia="en-AU"/>
            <w:rPrChange w:id="2311" w:author="Gianfranco Di Pietro" w:date="2025-02-05T11:15:00Z" w16du:dateUtc="2025-02-05T10:15:00Z">
              <w:rPr>
                <w:lang w:val="en-AU" w:eastAsia="en-AU"/>
              </w:rPr>
            </w:rPrChange>
          </w:rPr>
          <w:t>Figure 12</w:t>
        </w:r>
        <w:r w:rsidRPr="0007100A">
          <w:rPr>
            <w:lang w:val="en-AU" w:eastAsia="en-AU"/>
          </w:rPr>
          <w:t xml:space="preserve"> </w:t>
        </w:r>
      </w:ins>
      <w:ins w:id="2312" w:author="Gianfranco Di Pietro" w:date="2025-02-05T11:15:00Z" w16du:dateUtc="2025-02-05T10:15:00Z">
        <w:r w:rsidR="0007100A" w:rsidRPr="0007100A">
          <w:rPr>
            <w:lang w:val="en-AU" w:eastAsia="en-AU"/>
          </w:rPr>
          <w:t xml:space="preserve">- </w:t>
        </w:r>
      </w:ins>
      <w:ins w:id="2313" w:author="Gianfranco Di Pietro" w:date="2025-02-05T11:12:00Z" w16du:dateUtc="2025-02-05T10:12:00Z">
        <w:r w:rsidRPr="0007100A">
          <w:rPr>
            <w:lang w:val="en-AU" w:eastAsia="en-AU"/>
          </w:rPr>
          <w:t>Global diagram for packaging a Multiscale Geo-structural information System (MGS) web viewer features and crafting process</w:t>
        </w:r>
      </w:ins>
    </w:p>
    <w:p w14:paraId="3793B7CF" w14:textId="77777777" w:rsidR="0007100A" w:rsidRDefault="0071173B" w:rsidP="0001415C">
      <w:pPr>
        <w:pStyle w:val="Paragrafoelenco"/>
        <w:numPr>
          <w:ilvl w:val="0"/>
          <w:numId w:val="18"/>
        </w:numPr>
        <w:rPr>
          <w:ins w:id="2314" w:author="Gianfranco Di Pietro" w:date="2025-02-05T11:16:00Z" w16du:dateUtc="2025-02-05T10:16:00Z"/>
          <w:lang w:val="en-AU" w:eastAsia="en-AU"/>
        </w:rPr>
      </w:pPr>
      <w:ins w:id="2315" w:author="Gianfranco Di Pietro" w:date="2025-02-05T11:12:00Z" w16du:dateUtc="2025-02-05T10:12:00Z">
        <w:r w:rsidRPr="0007100A">
          <w:rPr>
            <w:b/>
            <w:bCs/>
            <w:lang w:val="en-AU" w:eastAsia="en-AU"/>
            <w:rPrChange w:id="2316" w:author="Gianfranco Di Pietro" w:date="2025-02-05T11:15:00Z" w16du:dateUtc="2025-02-05T10:15:00Z">
              <w:rPr>
                <w:lang w:val="en-AU" w:eastAsia="en-AU"/>
              </w:rPr>
            </w:rPrChange>
          </w:rPr>
          <w:t>Figure 13</w:t>
        </w:r>
        <w:r w:rsidRPr="0007100A">
          <w:rPr>
            <w:lang w:val="en-AU" w:eastAsia="en-AU"/>
          </w:rPr>
          <w:t xml:space="preserve"> </w:t>
        </w:r>
      </w:ins>
      <w:ins w:id="2317" w:author="Gianfranco Di Pietro" w:date="2025-02-05T11:15:00Z" w16du:dateUtc="2025-02-05T10:15:00Z">
        <w:r w:rsidR="0007100A" w:rsidRPr="0007100A">
          <w:rPr>
            <w:lang w:val="en-AU" w:eastAsia="en-AU"/>
          </w:rPr>
          <w:t xml:space="preserve">- </w:t>
        </w:r>
      </w:ins>
      <w:ins w:id="2318" w:author="Gianfranco Di Pietro" w:date="2025-02-05T11:12:00Z" w16du:dateUtc="2025-02-05T10:12:00Z">
        <w:r w:rsidRPr="0007100A">
          <w:rPr>
            <w:lang w:val="en-AU" w:eastAsia="en-AU"/>
          </w:rPr>
          <w:t>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w:t>
        </w:r>
      </w:ins>
    </w:p>
    <w:p w14:paraId="511F4142" w14:textId="77777777" w:rsidR="0007100A" w:rsidRDefault="0071173B" w:rsidP="00AF1DDD">
      <w:pPr>
        <w:pStyle w:val="Paragrafoelenco"/>
        <w:numPr>
          <w:ilvl w:val="0"/>
          <w:numId w:val="18"/>
        </w:numPr>
        <w:rPr>
          <w:ins w:id="2319" w:author="Gianfranco Di Pietro" w:date="2025-02-05T11:16:00Z" w16du:dateUtc="2025-02-05T10:16:00Z"/>
          <w:lang w:val="en-AU" w:eastAsia="en-AU"/>
        </w:rPr>
      </w:pPr>
      <w:ins w:id="2320" w:author="Gianfranco Di Pietro" w:date="2025-02-05T11:12:00Z" w16du:dateUtc="2025-02-05T10:12:00Z">
        <w:r w:rsidRPr="0007100A">
          <w:rPr>
            <w:b/>
            <w:bCs/>
            <w:lang w:val="en-AU" w:eastAsia="en-AU"/>
            <w:rPrChange w:id="2321" w:author="Gianfranco Di Pietro" w:date="2025-02-05T11:16:00Z" w16du:dateUtc="2025-02-05T10:16:00Z">
              <w:rPr>
                <w:lang w:val="en-AU" w:eastAsia="en-AU"/>
              </w:rPr>
            </w:rPrChange>
          </w:rPr>
          <w:t>Figure 14</w:t>
        </w:r>
        <w:r w:rsidRPr="0007100A">
          <w:rPr>
            <w:lang w:val="en-AU" w:eastAsia="en-AU"/>
          </w:rPr>
          <w:t xml:space="preserve"> </w:t>
        </w:r>
      </w:ins>
      <w:ins w:id="2322" w:author="Gianfranco Di Pietro" w:date="2025-02-05T11:16:00Z" w16du:dateUtc="2025-02-05T10:16:00Z">
        <w:r w:rsidR="0007100A" w:rsidRPr="0007100A">
          <w:rPr>
            <w:lang w:val="en-AU" w:eastAsia="en-AU"/>
          </w:rPr>
          <w:t xml:space="preserve">- </w:t>
        </w:r>
      </w:ins>
      <w:ins w:id="2323" w:author="Gianfranco Di Pietro" w:date="2025-02-05T11:12:00Z" w16du:dateUtc="2025-02-05T10:12:00Z">
        <w:r w:rsidRPr="0007100A">
          <w:rPr>
            <w:lang w:val="en-AU" w:eastAsia="en-AU"/>
          </w:rPr>
          <w:t>Structural geological map of the detailed study area chosen as test site for the Web-GIS development.</w:t>
        </w:r>
      </w:ins>
    </w:p>
    <w:p w14:paraId="60DF0E3B" w14:textId="77777777" w:rsidR="009304EA" w:rsidRDefault="0071173B" w:rsidP="00773F44">
      <w:pPr>
        <w:pStyle w:val="Paragrafoelenco"/>
        <w:numPr>
          <w:ilvl w:val="0"/>
          <w:numId w:val="18"/>
        </w:numPr>
        <w:rPr>
          <w:ins w:id="2324" w:author="Gianfranco Di Pietro" w:date="2025-02-05T11:16:00Z" w16du:dateUtc="2025-02-05T10:16:00Z"/>
          <w:lang w:val="en-AU" w:eastAsia="en-AU"/>
        </w:rPr>
      </w:pPr>
      <w:ins w:id="2325" w:author="Gianfranco Di Pietro" w:date="2025-02-05T11:12:00Z" w16du:dateUtc="2025-02-05T10:12:00Z">
        <w:r w:rsidRPr="009304EA">
          <w:rPr>
            <w:b/>
            <w:bCs/>
            <w:lang w:val="en-AU" w:eastAsia="en-AU"/>
            <w:rPrChange w:id="2326" w:author="Gianfranco Di Pietro" w:date="2025-02-05T11:16:00Z" w16du:dateUtc="2025-02-05T10:16:00Z">
              <w:rPr>
                <w:lang w:val="en-AU" w:eastAsia="en-AU"/>
              </w:rPr>
            </w:rPrChange>
          </w:rPr>
          <w:t xml:space="preserve">Figure 15 </w:t>
        </w:r>
      </w:ins>
      <w:ins w:id="2327" w:author="Gianfranco Di Pietro" w:date="2025-02-05T11:16:00Z" w16du:dateUtc="2025-02-05T10:16:00Z">
        <w:r w:rsidR="0007100A" w:rsidRPr="009304EA">
          <w:rPr>
            <w:lang w:val="en-AU" w:eastAsia="en-AU"/>
          </w:rPr>
          <w:t xml:space="preserve">- </w:t>
        </w:r>
      </w:ins>
      <w:ins w:id="2328" w:author="Gianfranco Di Pietro" w:date="2025-02-05T11:12:00Z" w16du:dateUtc="2025-02-05T10:12:00Z">
        <w:r w:rsidRPr="009304EA">
          <w:rPr>
            <w:lang w:val="en-AU" w:eastAsia="en-AU"/>
          </w:rPr>
          <w:t xml:space="preserve">From Fazio </w:t>
        </w:r>
        <w:r w:rsidRPr="009304EA">
          <w:rPr>
            <w:i/>
            <w:iCs/>
            <w:lang w:val="en-AU" w:eastAsia="en-AU"/>
            <w:rPrChange w:id="2329" w:author="Gianfranco Di Pietro" w:date="2025-02-05T11:16:00Z" w16du:dateUtc="2025-02-05T10:16:00Z">
              <w:rPr>
                <w:lang w:val="en-AU" w:eastAsia="en-AU"/>
              </w:rPr>
            </w:rPrChange>
          </w:rPr>
          <w:t>et al.</w:t>
        </w:r>
        <w:r w:rsidRPr="009304EA">
          <w:rPr>
            <w:lang w:val="en-AU" w:eastAsia="en-AU"/>
          </w:rPr>
          <w:t xml:space="preserve"> (2024a):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Fazio </w:t>
        </w:r>
        <w:r w:rsidRPr="009304EA">
          <w:rPr>
            <w:i/>
            <w:iCs/>
            <w:lang w:val="en-AU" w:eastAsia="en-AU"/>
            <w:rPrChange w:id="2330" w:author="Gianfranco Di Pietro" w:date="2025-02-05T11:16:00Z" w16du:dateUtc="2025-02-05T10:16:00Z">
              <w:rPr>
                <w:lang w:val="en-AU" w:eastAsia="en-AU"/>
              </w:rPr>
            </w:rPrChange>
          </w:rPr>
          <w:t>et al.,</w:t>
        </w:r>
        <w:r w:rsidRPr="009304EA">
          <w:rPr>
            <w:lang w:val="en-AU" w:eastAsia="en-AU"/>
          </w:rPr>
          <w:t xml:space="preserve"> 2024a).</w:t>
        </w:r>
      </w:ins>
    </w:p>
    <w:p w14:paraId="468C0FD4" w14:textId="77777777" w:rsidR="009304EA" w:rsidRDefault="0071173B" w:rsidP="009B3F96">
      <w:pPr>
        <w:pStyle w:val="Paragrafoelenco"/>
        <w:numPr>
          <w:ilvl w:val="0"/>
          <w:numId w:val="18"/>
        </w:numPr>
        <w:rPr>
          <w:ins w:id="2331" w:author="Gianfranco Di Pietro" w:date="2025-02-05T11:16:00Z" w16du:dateUtc="2025-02-05T10:16:00Z"/>
          <w:lang w:val="en-AU" w:eastAsia="en-AU"/>
        </w:rPr>
      </w:pPr>
      <w:ins w:id="2332" w:author="Gianfranco Di Pietro" w:date="2025-02-05T11:12:00Z" w16du:dateUtc="2025-02-05T10:12:00Z">
        <w:r w:rsidRPr="009304EA">
          <w:rPr>
            <w:b/>
            <w:bCs/>
            <w:lang w:val="en-AU" w:eastAsia="en-AU"/>
            <w:rPrChange w:id="2333" w:author="Gianfranco Di Pietro" w:date="2025-02-05T11:16:00Z" w16du:dateUtc="2025-02-05T10:16:00Z">
              <w:rPr>
                <w:lang w:val="en-AU" w:eastAsia="en-AU"/>
              </w:rPr>
            </w:rPrChange>
          </w:rPr>
          <w:t>Figure 16</w:t>
        </w:r>
      </w:ins>
      <w:ins w:id="2334" w:author="Gianfranco Di Pietro" w:date="2025-02-05T11:16:00Z" w16du:dateUtc="2025-02-05T10:16:00Z">
        <w:r w:rsidR="009304EA" w:rsidRPr="009304EA">
          <w:rPr>
            <w:lang w:val="en-AU" w:eastAsia="en-AU"/>
          </w:rPr>
          <w:t xml:space="preserve"> -</w:t>
        </w:r>
      </w:ins>
      <w:ins w:id="2335" w:author="Gianfranco Di Pietro" w:date="2025-02-05T11:12:00Z" w16du:dateUtc="2025-02-05T10:12:00Z">
        <w:r w:rsidRPr="009304EA">
          <w:rPr>
            <w:lang w:val="en-AU" w:eastAsia="en-AU"/>
          </w:rPr>
          <w:t xml:space="preserve"> Present-day distribution of the Alpine and Pre-Alpine Basement in western Mediterranean realm with CPO location and main Alpine strike-slip tectonic alignment (modified after Cirrincione </w:t>
        </w:r>
        <w:r w:rsidRPr="009304EA">
          <w:rPr>
            <w:i/>
            <w:iCs/>
            <w:lang w:val="en-AU" w:eastAsia="en-AU"/>
            <w:rPrChange w:id="2336" w:author="Gianfranco Di Pietro" w:date="2025-02-05T11:16:00Z" w16du:dateUtc="2025-02-05T10:16:00Z">
              <w:rPr>
                <w:lang w:val="en-AU" w:eastAsia="en-AU"/>
              </w:rPr>
            </w:rPrChange>
          </w:rPr>
          <w:t>et al</w:t>
        </w:r>
        <w:r w:rsidRPr="009304EA">
          <w:rPr>
            <w:lang w:val="en-AU" w:eastAsia="en-AU"/>
          </w:rPr>
          <w:t>., 2015).</w:t>
        </w:r>
      </w:ins>
    </w:p>
    <w:p w14:paraId="0932FFB5" w14:textId="77777777" w:rsidR="009304EA" w:rsidRDefault="0071173B" w:rsidP="003142DF">
      <w:pPr>
        <w:pStyle w:val="Paragrafoelenco"/>
        <w:numPr>
          <w:ilvl w:val="0"/>
          <w:numId w:val="18"/>
        </w:numPr>
        <w:rPr>
          <w:ins w:id="2337" w:author="Gianfranco Di Pietro" w:date="2025-02-05T11:17:00Z" w16du:dateUtc="2025-02-05T10:17:00Z"/>
          <w:lang w:val="en-AU" w:eastAsia="en-AU"/>
        </w:rPr>
      </w:pPr>
      <w:ins w:id="2338" w:author="Gianfranco Di Pietro" w:date="2025-02-05T11:12:00Z" w16du:dateUtc="2025-02-05T10:12:00Z">
        <w:r w:rsidRPr="009304EA">
          <w:rPr>
            <w:b/>
            <w:bCs/>
            <w:lang w:val="en-AU" w:eastAsia="en-AU"/>
            <w:rPrChange w:id="2339" w:author="Gianfranco Di Pietro" w:date="2025-02-05T11:17:00Z" w16du:dateUtc="2025-02-05T10:17:00Z">
              <w:rPr>
                <w:lang w:val="en-AU" w:eastAsia="en-AU"/>
              </w:rPr>
            </w:rPrChange>
          </w:rPr>
          <w:t>Figure 17</w:t>
        </w:r>
        <w:r w:rsidRPr="009304EA">
          <w:rPr>
            <w:lang w:val="en-AU" w:eastAsia="en-AU"/>
          </w:rPr>
          <w:t xml:space="preserve"> </w:t>
        </w:r>
      </w:ins>
      <w:ins w:id="2340" w:author="Gianfranco Di Pietro" w:date="2025-02-05T11:16:00Z" w16du:dateUtc="2025-02-05T10:16:00Z">
        <w:r w:rsidR="009304EA" w:rsidRPr="009304EA">
          <w:rPr>
            <w:lang w:val="en-AU" w:eastAsia="en-AU"/>
          </w:rPr>
          <w:t xml:space="preserve">- </w:t>
        </w:r>
      </w:ins>
      <w:ins w:id="2341" w:author="Gianfranco Di Pietro" w:date="2025-02-05T11:12:00Z" w16du:dateUtc="2025-02-05T10:12:00Z">
        <w:r w:rsidRPr="009304EA">
          <w:rPr>
            <w:lang w:val="en-AU" w:eastAsia="en-AU"/>
          </w:rPr>
          <w:t xml:space="preserve">Geological structural maps of the a) Ulivarella Stack 1, and b) Ulivarella Stack 2, derived from the UAV surveys data produced in Fazio </w:t>
        </w:r>
        <w:r w:rsidRPr="009304EA">
          <w:rPr>
            <w:i/>
            <w:iCs/>
            <w:lang w:val="en-AU" w:eastAsia="en-AU"/>
            <w:rPrChange w:id="2342" w:author="Gianfranco Di Pietro" w:date="2025-02-05T11:17:00Z" w16du:dateUtc="2025-02-05T10:17:00Z">
              <w:rPr>
                <w:lang w:val="en-AU" w:eastAsia="en-AU"/>
              </w:rPr>
            </w:rPrChange>
          </w:rPr>
          <w:t>et al.</w:t>
        </w:r>
        <w:r w:rsidRPr="009304EA">
          <w:rPr>
            <w:lang w:val="en-AU" w:eastAsia="en-AU"/>
          </w:rPr>
          <w:t xml:space="preserve"> (2024a)</w:t>
        </w:r>
      </w:ins>
    </w:p>
    <w:p w14:paraId="418E07B5" w14:textId="77777777" w:rsidR="009304EA" w:rsidRDefault="0071173B" w:rsidP="00C943AA">
      <w:pPr>
        <w:pStyle w:val="Paragrafoelenco"/>
        <w:numPr>
          <w:ilvl w:val="0"/>
          <w:numId w:val="18"/>
        </w:numPr>
        <w:rPr>
          <w:ins w:id="2343" w:author="Gianfranco Di Pietro" w:date="2025-02-05T11:17:00Z" w16du:dateUtc="2025-02-05T10:17:00Z"/>
          <w:lang w:val="en-AU" w:eastAsia="en-AU"/>
        </w:rPr>
      </w:pPr>
      <w:ins w:id="2344" w:author="Gianfranco Di Pietro" w:date="2025-02-05T11:12:00Z" w16du:dateUtc="2025-02-05T10:12:00Z">
        <w:r w:rsidRPr="009304EA">
          <w:rPr>
            <w:b/>
            <w:bCs/>
            <w:lang w:val="en-AU" w:eastAsia="en-AU"/>
            <w:rPrChange w:id="2345" w:author="Gianfranco Di Pietro" w:date="2025-02-05T11:17:00Z" w16du:dateUtc="2025-02-05T10:17:00Z">
              <w:rPr>
                <w:lang w:val="en-AU" w:eastAsia="en-AU"/>
              </w:rPr>
            </w:rPrChange>
          </w:rPr>
          <w:lastRenderedPageBreak/>
          <w:t>Figure 18</w:t>
        </w:r>
        <w:r w:rsidRPr="009304EA">
          <w:rPr>
            <w:lang w:val="en-AU" w:eastAsia="en-AU"/>
          </w:rPr>
          <w:t xml:space="preserve"> </w:t>
        </w:r>
      </w:ins>
      <w:ins w:id="2346" w:author="Gianfranco Di Pietro" w:date="2025-02-05T11:17:00Z" w16du:dateUtc="2025-02-05T10:17:00Z">
        <w:r w:rsidR="009304EA" w:rsidRPr="009304EA">
          <w:rPr>
            <w:lang w:val="en-AU" w:eastAsia="en-AU"/>
          </w:rPr>
          <w:t xml:space="preserve">- </w:t>
        </w:r>
      </w:ins>
      <w:ins w:id="2347" w:author="Gianfranco Di Pietro" w:date="2025-02-05T11:12:00Z" w16du:dateUtc="2025-02-05T10:12:00Z">
        <w:r w:rsidRPr="009304EA">
          <w:rPr>
            <w:lang w:val="en-AU" w:eastAsia="en-AU"/>
          </w:rPr>
          <w:t>High resolution thin section scans: a,c,e) Plane-polarized Light; b.d.f) Crossed-polarized Light</w:t>
        </w:r>
      </w:ins>
      <w:ins w:id="2348" w:author="Gianfranco Di Pietro" w:date="2025-02-05T11:17:00Z" w16du:dateUtc="2025-02-05T10:17:00Z">
        <w:r w:rsidR="009304EA" w:rsidRPr="009304EA">
          <w:rPr>
            <w:lang w:val="en-AU" w:eastAsia="en-AU"/>
          </w:rPr>
          <w:t>.</w:t>
        </w:r>
      </w:ins>
    </w:p>
    <w:p w14:paraId="26FA3421" w14:textId="77777777" w:rsidR="009304EA" w:rsidRDefault="0071173B" w:rsidP="00F735CC">
      <w:pPr>
        <w:pStyle w:val="Paragrafoelenco"/>
        <w:numPr>
          <w:ilvl w:val="0"/>
          <w:numId w:val="18"/>
        </w:numPr>
        <w:rPr>
          <w:ins w:id="2349" w:author="Gianfranco Di Pietro" w:date="2025-02-05T11:17:00Z" w16du:dateUtc="2025-02-05T10:17:00Z"/>
          <w:lang w:val="en-AU" w:eastAsia="en-AU"/>
        </w:rPr>
      </w:pPr>
      <w:ins w:id="2350" w:author="Gianfranco Di Pietro" w:date="2025-02-05T11:12:00Z" w16du:dateUtc="2025-02-05T10:12:00Z">
        <w:r w:rsidRPr="009304EA">
          <w:rPr>
            <w:b/>
            <w:bCs/>
            <w:lang w:val="en-AU" w:eastAsia="en-AU"/>
            <w:rPrChange w:id="2351" w:author="Gianfranco Di Pietro" w:date="2025-02-05T11:17:00Z" w16du:dateUtc="2025-02-05T10:17:00Z">
              <w:rPr>
                <w:lang w:val="en-AU" w:eastAsia="en-AU"/>
              </w:rPr>
            </w:rPrChange>
          </w:rPr>
          <w:t>Figure 19</w:t>
        </w:r>
        <w:r w:rsidRPr="009304EA">
          <w:rPr>
            <w:lang w:val="en-AU" w:eastAsia="en-AU"/>
          </w:rPr>
          <w:t xml:space="preserve"> </w:t>
        </w:r>
      </w:ins>
      <w:ins w:id="2352" w:author="Gianfranco Di Pietro" w:date="2025-02-05T11:17:00Z" w16du:dateUtc="2025-02-05T10:17:00Z">
        <w:r w:rsidR="009304EA" w:rsidRPr="009304EA">
          <w:rPr>
            <w:lang w:val="en-AU" w:eastAsia="en-AU"/>
          </w:rPr>
          <w:t xml:space="preserve">- </w:t>
        </w:r>
      </w:ins>
      <w:ins w:id="2353" w:author="Gianfranco Di Pietro" w:date="2025-02-05T11:12:00Z" w16du:dateUtc="2025-02-05T10:12:00Z">
        <w:r w:rsidRPr="009304EA">
          <w:rPr>
            <w:lang w:val="en-AU" w:eastAsia="en-AU"/>
          </w:rPr>
          <w:t xml:space="preserve">(modified after Ortolano </w:t>
        </w:r>
        <w:r w:rsidRPr="009304EA">
          <w:rPr>
            <w:i/>
            <w:iCs/>
            <w:lang w:val="en-AU" w:eastAsia="en-AU"/>
            <w:rPrChange w:id="2354" w:author="Gianfranco Di Pietro" w:date="2025-02-05T11:17:00Z" w16du:dateUtc="2025-02-05T10:17:00Z">
              <w:rPr>
                <w:lang w:val="en-AU" w:eastAsia="en-AU"/>
              </w:rPr>
            </w:rPrChange>
          </w:rPr>
          <w:t>et al</w:t>
        </w:r>
        <w:r w:rsidRPr="009304EA">
          <w:rPr>
            <w:lang w:val="en-AU" w:eastAsia="en-AU"/>
          </w:rPr>
          <w:t>., 2020). Mineral phase classification with mineral grain size distribution outputs and distribution of the porphiroclast domains with their relative rose diagrams for: a) PAL11; b) PAL12a; and c) PAL22.</w:t>
        </w:r>
      </w:ins>
    </w:p>
    <w:p w14:paraId="3496D72A" w14:textId="0A4E59AB" w:rsidR="0064231C" w:rsidRPr="009304EA" w:rsidDel="0064231C" w:rsidRDefault="0071173B">
      <w:pPr>
        <w:pStyle w:val="Paragrafoelenco"/>
        <w:numPr>
          <w:ilvl w:val="0"/>
          <w:numId w:val="18"/>
        </w:numPr>
        <w:rPr>
          <w:del w:id="2355" w:author="Gianfranco Di Pietro" w:date="2025-02-05T09:49:00Z" w16du:dateUtc="2025-02-05T08:49:00Z"/>
          <w:lang w:val="en-AU" w:eastAsia="en-AU"/>
          <w:rPrChange w:id="2356" w:author="Gianfranco Di Pietro" w:date="2025-02-05T11:17:00Z" w16du:dateUtc="2025-02-05T10:17:00Z">
            <w:rPr>
              <w:del w:id="2357" w:author="Gianfranco Di Pietro" w:date="2025-02-05T09:49:00Z" w16du:dateUtc="2025-02-05T08:49:00Z"/>
              <w:highlight w:val="yellow"/>
            </w:rPr>
          </w:rPrChange>
        </w:rPr>
        <w:pPrChange w:id="2358" w:author="Gianfranco Di Pietro" w:date="2025-02-05T11:17:00Z" w16du:dateUtc="2025-02-05T10:17:00Z">
          <w:pPr>
            <w:shd w:val="clear" w:color="auto" w:fill="FFFFFF"/>
            <w:spacing w:before="280" w:after="280" w:line="240" w:lineRule="auto"/>
          </w:pPr>
        </w:pPrChange>
      </w:pPr>
      <w:ins w:id="2359" w:author="Gianfranco Di Pietro" w:date="2025-02-05T11:12:00Z" w16du:dateUtc="2025-02-05T10:12:00Z">
        <w:r w:rsidRPr="009304EA">
          <w:rPr>
            <w:b/>
            <w:bCs/>
            <w:lang w:val="en-AU" w:eastAsia="en-AU"/>
            <w:rPrChange w:id="2360" w:author="Gianfranco Di Pietro" w:date="2025-02-05T11:17:00Z" w16du:dateUtc="2025-02-05T10:17:00Z">
              <w:rPr>
                <w:lang w:val="en-AU" w:eastAsia="en-AU"/>
              </w:rPr>
            </w:rPrChange>
          </w:rPr>
          <w:t>Figure 20</w:t>
        </w:r>
        <w:r w:rsidRPr="009304EA">
          <w:rPr>
            <w:lang w:val="en-AU" w:eastAsia="en-AU"/>
          </w:rPr>
          <w:t xml:space="preserve"> </w:t>
        </w:r>
      </w:ins>
      <w:ins w:id="2361" w:author="Gianfranco Di Pietro" w:date="2025-02-05T11:17:00Z" w16du:dateUtc="2025-02-05T10:17:00Z">
        <w:r w:rsidR="009304EA">
          <w:rPr>
            <w:lang w:val="en-AU" w:eastAsia="en-AU"/>
          </w:rPr>
          <w:t xml:space="preserve">- </w:t>
        </w:r>
      </w:ins>
      <w:ins w:id="2362" w:author="Gianfranco Di Pietro" w:date="2025-02-05T11:12:00Z" w16du:dateUtc="2025-02-05T10:12:00Z">
        <w:r w:rsidRPr="009304EA">
          <w:rPr>
            <w:lang w:val="en-AU" w:eastAsia="en-AU"/>
          </w:rPr>
          <w:t>Illustrative screenshot of the webGIS of the mylonitic Palmi Shear Zone taken as an example for simultaneous, multiscalar visualization of structural geological data useful for scientific, professional, and geo-tourist purposes.</w:t>
        </w:r>
      </w:ins>
    </w:p>
    <w:p w14:paraId="000001E0" w14:textId="2524343C" w:rsidR="00696B80" w:rsidRDefault="00734CE6">
      <w:pPr>
        <w:pStyle w:val="Paragrafoelenco"/>
        <w:pPrChange w:id="2363" w:author="Gianfranco Di Pietro" w:date="2025-02-05T11:17:00Z" w16du:dateUtc="2025-02-05T10:17:00Z">
          <w:pPr>
            <w:shd w:val="clear" w:color="auto" w:fill="FFFFFF"/>
            <w:spacing w:before="280" w:line="240" w:lineRule="auto"/>
          </w:pPr>
        </w:pPrChange>
      </w:pPr>
      <w:del w:id="2364" w:author="Gianfranco Di Pietro" w:date="2025-02-05T09:49:00Z" w16du:dateUtc="2025-02-05T08:49:00Z">
        <w:r w:rsidDel="0064231C">
          <w:rPr>
            <w:highlight w:val="yellow"/>
          </w:rPr>
          <w:delText>Appendices (if relevant)</w:delText>
        </w:r>
      </w:del>
    </w:p>
    <w:sectPr w:rsidR="00696B80" w:rsidSect="00342716">
      <w:footerReference w:type="default" r:id="rId36"/>
      <w:pgSz w:w="11906" w:h="16838"/>
      <w:pgMar w:top="1417" w:right="1134" w:bottom="1134" w:left="1134" w:header="708" w:footer="708" w:gutter="0"/>
      <w:lnNumType w:countBy="1"/>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5" w:author="Eugenio Fazio" w:date="2025-01-30T05:48:00Z" w:initials="EF">
    <w:p w14:paraId="7556BB59" w14:textId="77777777" w:rsidR="00FC2175" w:rsidRPr="00CA324C" w:rsidRDefault="00FC2175" w:rsidP="0015284E">
      <w:pPr>
        <w:rPr>
          <w:lang w:val="it-IT"/>
        </w:rPr>
      </w:pPr>
      <w:r>
        <w:rPr>
          <w:rStyle w:val="Rimandocommento"/>
        </w:rPr>
        <w:annotationRef/>
      </w:r>
      <w:r w:rsidRPr="00CA324C">
        <w:rPr>
          <w:sz w:val="20"/>
          <w:szCs w:val="20"/>
          <w:lang w:val="it-IT"/>
        </w:rPr>
        <w:t>Questo titolo è differente , verificare e decidere quale mantenere</w:t>
      </w:r>
    </w:p>
  </w:comment>
  <w:comment w:id="56" w:author="Eugenio Fazio" w:date="2025-01-30T05:51:00Z" w:initials="EF">
    <w:p w14:paraId="76FD70C3" w14:textId="77777777" w:rsidR="00FC2175" w:rsidRPr="00CA324C" w:rsidRDefault="00FC2175" w:rsidP="00E12623">
      <w:pPr>
        <w:rPr>
          <w:lang w:val="it-IT"/>
        </w:rPr>
      </w:pPr>
      <w:r>
        <w:rPr>
          <w:rStyle w:val="Rimandocommento"/>
        </w:rPr>
        <w:annotationRef/>
      </w:r>
      <w:r w:rsidRPr="00CA324C">
        <w:rPr>
          <w:sz w:val="20"/>
          <w:szCs w:val="20"/>
          <w:lang w:val="it-IT"/>
        </w:rPr>
        <w:t>Sempre? Non credo</w:t>
      </w:r>
    </w:p>
  </w:comment>
  <w:comment w:id="328" w:author="Eugenio Fazio [2]" w:date="2025-01-31T17:47:00Z" w:initials="EF">
    <w:p w14:paraId="75214451" w14:textId="182DDBCF" w:rsidR="00FC2175" w:rsidRPr="00957972" w:rsidRDefault="00FC2175">
      <w:pPr>
        <w:pStyle w:val="Testocommento"/>
        <w:rPr>
          <w:lang w:val="it-IT"/>
        </w:rPr>
      </w:pPr>
      <w:r>
        <w:rPr>
          <w:rStyle w:val="Rimandocommento"/>
        </w:rPr>
        <w:annotationRef/>
      </w:r>
      <w:r w:rsidRPr="00957972">
        <w:rPr>
          <w:lang w:val="it-IT"/>
        </w:rPr>
        <w:t xml:space="preserve">Controllare in </w:t>
      </w:r>
      <w:r>
        <w:rPr>
          <w:lang w:val="it-IT"/>
        </w:rPr>
        <w:t>t</w:t>
      </w:r>
      <w:r w:rsidRPr="00957972">
        <w:rPr>
          <w:lang w:val="it-IT"/>
        </w:rPr>
        <w:t>utto il d</w:t>
      </w:r>
      <w:r>
        <w:rPr>
          <w:lang w:val="it-IT"/>
        </w:rPr>
        <w:t>ocumento se numerare o no i capitoli, io li numererei anche perché stranamente invece poi sono numerati i sottoparagrafi, es. 2.1, 2.2, ecc. vedere istruzioni per gli autori della rivista</w:t>
      </w:r>
    </w:p>
  </w:comment>
  <w:comment w:id="379" w:author="Eugenio Fazio" w:date="2025-01-30T06:58:00Z" w:initials="EF">
    <w:p w14:paraId="2F12A421" w14:textId="77777777" w:rsidR="00FC2175" w:rsidRPr="00CA324C" w:rsidRDefault="00FC2175" w:rsidP="00D84436">
      <w:pPr>
        <w:rPr>
          <w:lang w:val="it-IT"/>
        </w:rPr>
      </w:pPr>
      <w:r>
        <w:rPr>
          <w:rStyle w:val="Rimandocommento"/>
        </w:rPr>
        <w:annotationRef/>
      </w:r>
      <w:r w:rsidRPr="00CA324C">
        <w:rPr>
          <w:sz w:val="20"/>
          <w:szCs w:val="20"/>
          <w:lang w:val="it-IT"/>
        </w:rPr>
        <w:t>Fig 1 nuvola grigia da schiarire, non si legge scritta dentro</w:t>
      </w:r>
    </w:p>
  </w:comment>
  <w:comment w:id="430" w:author="Eugenio Fazio [2]" w:date="2025-01-30T16:36:00Z" w:initials="EF">
    <w:p w14:paraId="2C16F0CE" w14:textId="54DC6170" w:rsidR="00FC2175" w:rsidRPr="00991C46" w:rsidRDefault="00FC2175">
      <w:pPr>
        <w:pStyle w:val="Testocommento"/>
        <w:rPr>
          <w:lang w:val="it-IT"/>
        </w:rPr>
      </w:pPr>
      <w:r>
        <w:rPr>
          <w:rStyle w:val="Rimandocommento"/>
        </w:rPr>
        <w:annotationRef/>
      </w:r>
      <w:r w:rsidRPr="00991C46">
        <w:rPr>
          <w:lang w:val="it-IT"/>
        </w:rPr>
        <w:t>Sono parzialmente daccordo, ci deve e</w:t>
      </w:r>
      <w:r>
        <w:rPr>
          <w:lang w:val="it-IT"/>
        </w:rPr>
        <w:t>ssere un modo, se parliamo di campioni orientati, di poter ricondurre geograficamente e nella corretta orientazione spaziale, nelle attuali coordinate geografiche il micorfabric (difficile ma teoricamente possibile). Altrimenti non avrebbe senso studiare le rocce in sezione sottile di campioni orientati per ricavarne la cinematica. SI potrebbe stabilire uno standard, ad esempio il centroide del mattoncino con delle coordinate geografiche note assimilabili a quelle del campione orientato che è stato raccolto sul terreno. Piuttosto io qui enfatizzerei che visto che il più accurato e preciso sistema di geolocalizzazione ha un errore superiore al centimetro che è comparabile con la scala della sezione sottile (centimetrica) ha poco senso collegare l’informazione geospaziale. Secondo me però possiamo proporree noi uno standard di riferimento. Ad esempio sulle sezioni sottili standard 4x2 cm l’incrocio delle diagonali diventa la nostra origine  di coordinate 0;0 oppure per maggiore compatibilità con le immagini raster langolo in alto a sinistra della sezione sottile.</w:t>
      </w:r>
    </w:p>
  </w:comment>
  <w:comment w:id="431" w:author="Gianfranco Di Pietro" w:date="2025-02-04T10:55:00Z" w:initials="GD">
    <w:p w14:paraId="27BD00D3" w14:textId="77777777" w:rsidR="00D63A27" w:rsidRDefault="00D63A27" w:rsidP="00D63A27">
      <w:r>
        <w:rPr>
          <w:rStyle w:val="Rimandocommento"/>
        </w:rPr>
        <w:annotationRef/>
      </w:r>
      <w:r>
        <w:rPr>
          <w:color w:val="000000"/>
          <w:sz w:val="20"/>
          <w:szCs w:val="20"/>
        </w:rPr>
        <w:t>Considerazioni corrette, condivisibili che probabilmente svilupperemo nei prossimi lavori.</w:t>
      </w:r>
    </w:p>
  </w:comment>
  <w:comment w:id="432" w:author="Eugenio Fazio [2]" w:date="2025-01-30T16:42:00Z" w:initials="EF">
    <w:p w14:paraId="74E704A7" w14:textId="36A7F627" w:rsidR="00FC2175" w:rsidRPr="002067AB" w:rsidRDefault="00FC2175">
      <w:pPr>
        <w:pStyle w:val="Testocommento"/>
        <w:rPr>
          <w:lang w:val="it-IT"/>
        </w:rPr>
      </w:pPr>
      <w:r>
        <w:rPr>
          <w:rStyle w:val="Rimandocommento"/>
        </w:rPr>
        <w:annotationRef/>
      </w:r>
      <w:r>
        <w:rPr>
          <w:lang w:val="it-IT"/>
        </w:rPr>
        <w:t>Si potrebbe ipotizzare u</w:t>
      </w:r>
      <w:r w:rsidRPr="002067AB">
        <w:rPr>
          <w:lang w:val="it-IT"/>
        </w:rPr>
        <w:t xml:space="preserve">na sorta di </w:t>
      </w:r>
      <w:r>
        <w:rPr>
          <w:lang w:val="it-IT"/>
        </w:rPr>
        <w:t>micro-</w:t>
      </w:r>
      <w:r w:rsidRPr="002067AB">
        <w:rPr>
          <w:lang w:val="it-IT"/>
        </w:rPr>
        <w:t>BIM</w:t>
      </w:r>
      <w:r>
        <w:rPr>
          <w:lang w:val="it-IT"/>
        </w:rPr>
        <w:t>, tipo quello recentemente</w:t>
      </w:r>
      <w:r w:rsidRPr="002067AB">
        <w:rPr>
          <w:lang w:val="it-IT"/>
        </w:rPr>
        <w:t xml:space="preserve"> </w:t>
      </w:r>
      <w:r>
        <w:rPr>
          <w:lang w:val="it-IT"/>
        </w:rPr>
        <w:t>utilizzato in edilizia dove puoi sempre isolare o focalizzare un dettaglio della struttura più grande (es. trovare il locale caldaie dentro un grattacielo di 100 piani)</w:t>
      </w:r>
    </w:p>
  </w:comment>
  <w:comment w:id="433" w:author="Gianfranco Di Pietro" w:date="2025-02-04T11:37:00Z" w:initials="GD">
    <w:p w14:paraId="61A5163E" w14:textId="77777777" w:rsidR="004C5E71" w:rsidRDefault="004C5E71" w:rsidP="004C5E71">
      <w:r>
        <w:rPr>
          <w:rStyle w:val="Rimandocommento"/>
        </w:rPr>
        <w:annotationRef/>
      </w:r>
      <w:r>
        <w:rPr>
          <w:color w:val="000000"/>
          <w:sz w:val="20"/>
          <w:szCs w:val="20"/>
        </w:rPr>
        <w:t>Ottimo suggerimento, lo prendiamo in considerazione per i lavori futuri.</w:t>
      </w:r>
    </w:p>
  </w:comment>
  <w:comment w:id="450" w:author="Gianfranco Di Pietro" w:date="2025-02-05T09:43:00Z" w:initials="GD">
    <w:p w14:paraId="263A5536" w14:textId="77777777" w:rsidR="00941506" w:rsidRDefault="00941506" w:rsidP="00941506">
      <w:r>
        <w:rPr>
          <w:rStyle w:val="Rimandocommento"/>
        </w:rPr>
        <w:annotationRef/>
      </w:r>
      <w:r>
        <w:rPr>
          <w:color w:val="000000"/>
          <w:sz w:val="20"/>
          <w:szCs w:val="20"/>
        </w:rPr>
        <w:t>Cambiare titolo</w:t>
      </w:r>
    </w:p>
  </w:comment>
  <w:comment w:id="457" w:author="Eugenio Fazio [2]" w:date="2025-01-31T08:55:00Z" w:initials="EF">
    <w:p w14:paraId="3D01C1F1" w14:textId="23F92B9C" w:rsidR="00FC2175" w:rsidRPr="0044649A" w:rsidRDefault="00FC2175">
      <w:pPr>
        <w:pStyle w:val="Testocommento"/>
        <w:rPr>
          <w:lang w:val="it-IT"/>
        </w:rPr>
      </w:pPr>
      <w:r>
        <w:rPr>
          <w:rStyle w:val="Rimandocommento"/>
        </w:rPr>
        <w:annotationRef/>
      </w:r>
      <w:r w:rsidRPr="0044649A">
        <w:rPr>
          <w:lang w:val="it-IT"/>
        </w:rPr>
        <w:t>O sviluppati da noi?</w:t>
      </w:r>
    </w:p>
  </w:comment>
  <w:comment w:id="458" w:author="Alberto D'Agostino" w:date="2025-02-03T12:21:00Z" w:initials="AD">
    <w:p w14:paraId="61518DC8" w14:textId="5B9F949F" w:rsidR="00B75262" w:rsidRPr="00B75262" w:rsidRDefault="00B75262">
      <w:pPr>
        <w:pStyle w:val="Testocommento"/>
        <w:rPr>
          <w:lang w:val="it-IT"/>
        </w:rPr>
      </w:pPr>
      <w:r>
        <w:rPr>
          <w:rStyle w:val="Rimandocommento"/>
        </w:rPr>
        <w:annotationRef/>
      </w:r>
      <w:r w:rsidRPr="00B75262">
        <w:rPr>
          <w:lang w:val="it-IT"/>
        </w:rPr>
        <w:t>Alcuni sono s</w:t>
      </w:r>
      <w:r>
        <w:rPr>
          <w:lang w:val="it-IT"/>
        </w:rPr>
        <w:t xml:space="preserve">viluppati da noi, altri no (es., </w:t>
      </w:r>
      <w:r w:rsidRPr="00B75262">
        <w:rPr>
          <w:i/>
          <w:iCs/>
          <w:lang w:val="it-IT"/>
        </w:rPr>
        <w:t>qgis2web</w:t>
      </w:r>
      <w:r>
        <w:rPr>
          <w:lang w:val="it-IT"/>
        </w:rPr>
        <w:t xml:space="preserve"> plugin di QGIS – vedi punto 2 sotto). Fatte minime modifiche all’elenco numerato per enfatizzare ancora meglio quali tools sono stati sviluppati in questo lavoro.</w:t>
      </w:r>
    </w:p>
  </w:comment>
  <w:comment w:id="459" w:author="Gianfranco Di Pietro" w:date="2025-02-04T11:41:00Z" w:initials="GD">
    <w:p w14:paraId="75B947F8" w14:textId="77777777" w:rsidR="00537F4E" w:rsidRDefault="00537F4E" w:rsidP="00537F4E">
      <w:r>
        <w:rPr>
          <w:rStyle w:val="Rimandocommento"/>
        </w:rPr>
        <w:annotationRef/>
      </w:r>
      <w:r>
        <w:rPr>
          <w:color w:val="000000"/>
          <w:sz w:val="20"/>
          <w:szCs w:val="20"/>
        </w:rPr>
        <w:t>Aggiunto e specificato nella frase precedente</w:t>
      </w:r>
    </w:p>
  </w:comment>
  <w:comment w:id="472" w:author="Eugenio Fazio [2]" w:date="2025-01-31T08:59:00Z" w:initials="EF">
    <w:p w14:paraId="6239AEC2" w14:textId="0A2D552A" w:rsidR="00FC2175" w:rsidRPr="00B75262" w:rsidRDefault="00FC2175">
      <w:pPr>
        <w:pStyle w:val="Testocommento"/>
        <w:rPr>
          <w:lang w:val="it-IT"/>
        </w:rPr>
      </w:pPr>
      <w:r>
        <w:rPr>
          <w:rStyle w:val="Rimandocommento"/>
        </w:rPr>
        <w:annotationRef/>
      </w:r>
      <w:r w:rsidRPr="00B75262">
        <w:rPr>
          <w:lang w:val="it-IT"/>
        </w:rPr>
        <w:t>O flow chart diagram?</w:t>
      </w:r>
    </w:p>
  </w:comment>
  <w:comment w:id="473" w:author="Gianfranco Di Pietro" w:date="2025-02-04T11:42:00Z" w:initials="GD">
    <w:p w14:paraId="4192CBAA" w14:textId="77777777" w:rsidR="00537F4E" w:rsidRDefault="00537F4E" w:rsidP="00537F4E">
      <w:r>
        <w:rPr>
          <w:rStyle w:val="Rimandocommento"/>
        </w:rPr>
        <w:annotationRef/>
      </w:r>
      <w:r>
        <w:rPr>
          <w:color w:val="000000"/>
          <w:sz w:val="20"/>
          <w:szCs w:val="20"/>
        </w:rPr>
        <w:t>È un process diagram.</w:t>
      </w:r>
    </w:p>
  </w:comment>
  <w:comment w:id="520" w:author="Eugenio Fazio [2]" w:date="2025-01-31T11:35:00Z" w:initials="EF">
    <w:p w14:paraId="5D9A40CB" w14:textId="3C379D12" w:rsidR="00FC2175" w:rsidRPr="00AB0055" w:rsidRDefault="00FC2175">
      <w:pPr>
        <w:pStyle w:val="Testocommento"/>
        <w:rPr>
          <w:lang w:val="it-IT"/>
        </w:rPr>
      </w:pPr>
      <w:r>
        <w:rPr>
          <w:rStyle w:val="Rimandocommento"/>
        </w:rPr>
        <w:annotationRef/>
      </w:r>
      <w:r w:rsidRPr="00AB0055">
        <w:rPr>
          <w:lang w:val="it-IT"/>
        </w:rPr>
        <w:t>Non è modificabile la tab</w:t>
      </w:r>
      <w:r>
        <w:rPr>
          <w:lang w:val="it-IT"/>
        </w:rPr>
        <w:t>e</w:t>
      </w:r>
      <w:r w:rsidRPr="00AB0055">
        <w:rPr>
          <w:lang w:val="it-IT"/>
        </w:rPr>
        <w:t>lla?</w:t>
      </w:r>
      <w:r>
        <w:rPr>
          <w:lang w:val="it-IT"/>
        </w:rPr>
        <w:t xml:space="preserve"> Nella prima riga ultima colonna cambierei ‘a’ in ‘an’ User Interface or GUI?  </w:t>
      </w:r>
    </w:p>
  </w:comment>
  <w:comment w:id="521" w:author="Alberto D'Agostino" w:date="2025-02-03T12:26:00Z" w:initials="AD">
    <w:p w14:paraId="7784D96D" w14:textId="77777777" w:rsidR="00B75262" w:rsidRDefault="00B75262">
      <w:pPr>
        <w:pStyle w:val="Testocommento"/>
        <w:rPr>
          <w:lang w:val="it-IT"/>
        </w:rPr>
      </w:pPr>
      <w:r>
        <w:rPr>
          <w:rStyle w:val="Rimandocommento"/>
        </w:rPr>
        <w:annotationRef/>
      </w:r>
      <w:r w:rsidRPr="00B75262">
        <w:rPr>
          <w:lang w:val="it-IT"/>
        </w:rPr>
        <w:t>Fatta un</w:t>
      </w:r>
      <w:r>
        <w:rPr>
          <w:lang w:val="it-IT"/>
        </w:rPr>
        <w:t>a breve ricerca... a quanto pare davanti la parola ‘USER’ va utilizzato ‘a’.</w:t>
      </w:r>
    </w:p>
    <w:p w14:paraId="613ABB15" w14:textId="14D76644" w:rsidR="00B75262" w:rsidRPr="00B75262" w:rsidRDefault="00B75262">
      <w:pPr>
        <w:pStyle w:val="Testocommento"/>
        <w:rPr>
          <w:lang w:val="it-IT"/>
        </w:rPr>
      </w:pPr>
      <w:hyperlink r:id="rId1" w:anchor=":~:text=Similarly%2C%20for%20words%20beginning%20with,utter%2C%20use%20%E2%80%9Can.%E2%80%9D" w:history="1">
        <w:r w:rsidRPr="00143D04">
          <w:rPr>
            <w:rStyle w:val="Collegamentoipertestuale"/>
            <w:lang w:val="it-IT"/>
          </w:rPr>
          <w:t>https://www.scribbr.com/commonly-confused-words/a-vs-an/#:~:text=Similarly%2C%20for%20words%20beginning%20with,utter%2C%20use%20%E2%80%9Can.%E2%80%9D</w:t>
        </w:r>
      </w:hyperlink>
      <w:r>
        <w:rPr>
          <w:lang w:val="it-IT"/>
        </w:rPr>
        <w:t xml:space="preserve"> </w:t>
      </w:r>
    </w:p>
  </w:comment>
  <w:comment w:id="638" w:author="Eugenio Fazio [2]" w:date="2025-01-31T11:38:00Z" w:initials="EF">
    <w:p w14:paraId="196F3036" w14:textId="638E109B" w:rsidR="00FC2175" w:rsidRPr="00AB0055" w:rsidRDefault="00FC2175">
      <w:pPr>
        <w:pStyle w:val="Testocommento"/>
        <w:rPr>
          <w:lang w:val="it-IT"/>
        </w:rPr>
      </w:pPr>
      <w:r>
        <w:rPr>
          <w:rStyle w:val="Rimandocommento"/>
        </w:rPr>
        <w:annotationRef/>
      </w:r>
      <w:r>
        <w:rPr>
          <w:lang w:val="it-IT"/>
        </w:rPr>
        <w:t>‘</w:t>
      </w:r>
      <w:r w:rsidRPr="00AB0055">
        <w:rPr>
          <w:lang w:val="it-IT"/>
        </w:rPr>
        <w:t xml:space="preserve">orientation angle </w:t>
      </w:r>
      <w:r>
        <w:rPr>
          <w:lang w:val="it-IT"/>
        </w:rPr>
        <w:t>a</w:t>
      </w:r>
      <w:r w:rsidRPr="00AB0055">
        <w:rPr>
          <w:lang w:val="it-IT"/>
        </w:rPr>
        <w:t>mount</w:t>
      </w:r>
      <w:r>
        <w:rPr>
          <w:lang w:val="it-IT"/>
        </w:rPr>
        <w:t>’</w:t>
      </w:r>
      <w:r w:rsidRPr="00AB0055">
        <w:rPr>
          <w:lang w:val="it-IT"/>
        </w:rPr>
        <w:t xml:space="preserve"> meglio forse di</w:t>
      </w:r>
      <w:r>
        <w:rPr>
          <w:lang w:val="it-IT"/>
        </w:rPr>
        <w:t xml:space="preserve"> ‘degree of orientation’?</w:t>
      </w:r>
    </w:p>
  </w:comment>
  <w:comment w:id="639" w:author="Gianfranco Di Pietro" w:date="2025-02-04T11:44:00Z" w:initials="GD">
    <w:p w14:paraId="79EE7456" w14:textId="77777777" w:rsidR="00537F4E" w:rsidRDefault="00537F4E" w:rsidP="00537F4E">
      <w:r>
        <w:rPr>
          <w:rStyle w:val="Rimandocommento"/>
        </w:rPr>
        <w:annotationRef/>
      </w:r>
      <w:r>
        <w:rPr>
          <w:color w:val="000000"/>
          <w:sz w:val="20"/>
          <w:szCs w:val="20"/>
        </w:rPr>
        <w:t>Preso da pubblicazione precedente di Roberto.</w:t>
      </w:r>
    </w:p>
  </w:comment>
  <w:comment w:id="650" w:author="Eugenio Fazio [2]" w:date="2025-01-31T11:39:00Z" w:initials="EF">
    <w:p w14:paraId="259B1F35" w14:textId="04020C23" w:rsidR="00FC2175" w:rsidRPr="00AB0055" w:rsidRDefault="00FC2175">
      <w:pPr>
        <w:pStyle w:val="Testocommento"/>
        <w:rPr>
          <w:lang w:val="it-IT"/>
        </w:rPr>
      </w:pPr>
      <w:r>
        <w:rPr>
          <w:rStyle w:val="Rimandocommento"/>
        </w:rPr>
        <w:annotationRef/>
      </w:r>
      <w:r>
        <w:rPr>
          <w:lang w:val="it-IT"/>
        </w:rPr>
        <w:t>‘</w:t>
      </w:r>
      <w:r w:rsidRPr="00AB0055">
        <w:rPr>
          <w:lang w:val="it-IT"/>
        </w:rPr>
        <w:t>As</w:t>
      </w:r>
      <w:r>
        <w:rPr>
          <w:lang w:val="it-IT"/>
        </w:rPr>
        <w:t xml:space="preserve">pect </w:t>
      </w:r>
      <w:r w:rsidRPr="00AB0055">
        <w:rPr>
          <w:lang w:val="it-IT"/>
        </w:rPr>
        <w:t>r</w:t>
      </w:r>
      <w:r>
        <w:rPr>
          <w:lang w:val="it-IT"/>
        </w:rPr>
        <w:t>atio’</w:t>
      </w:r>
      <w:r w:rsidRPr="00AB0055">
        <w:rPr>
          <w:lang w:val="it-IT"/>
        </w:rPr>
        <w:t xml:space="preserve"> in genere nelle pubblicazioni s</w:t>
      </w:r>
      <w:r>
        <w:rPr>
          <w:lang w:val="it-IT"/>
        </w:rPr>
        <w:t>cientifiche viene abbreviato con ‘AR’ piuttosto che con ‘Asr’</w:t>
      </w:r>
    </w:p>
  </w:comment>
  <w:comment w:id="651" w:author="Alberto D'Agostino" w:date="2025-02-03T11:49:00Z" w:initials="AD">
    <w:p w14:paraId="54FC14D8" w14:textId="74F8586E" w:rsidR="007A27C0" w:rsidRPr="007A27C0" w:rsidRDefault="007A27C0">
      <w:pPr>
        <w:pStyle w:val="Testocommento"/>
        <w:rPr>
          <w:lang w:val="it-IT"/>
        </w:rPr>
      </w:pPr>
      <w:r>
        <w:rPr>
          <w:rStyle w:val="Rimandocommento"/>
        </w:rPr>
        <w:annotationRef/>
      </w:r>
      <w:r w:rsidRPr="007A27C0">
        <w:rPr>
          <w:lang w:val="it-IT"/>
        </w:rPr>
        <w:t>Vero, ma credo che q</w:t>
      </w:r>
      <w:r>
        <w:rPr>
          <w:lang w:val="it-IT"/>
        </w:rPr>
        <w:t>ui ci sia un rimando ai campi cosi come chiamati nel Micro-Fabric Analyzer. (ROBERTO può confermare?)</w:t>
      </w:r>
    </w:p>
  </w:comment>
  <w:comment w:id="745" w:author="Eugenio Fazio [2]" w:date="2025-01-31T17:49:00Z" w:initials="EF">
    <w:p w14:paraId="1A1FDE14" w14:textId="0F1174DC" w:rsidR="00FC2175" w:rsidRPr="0047687A" w:rsidRDefault="00FC2175">
      <w:pPr>
        <w:pStyle w:val="Testocommento"/>
        <w:rPr>
          <w:lang w:val="it-IT"/>
        </w:rPr>
      </w:pPr>
      <w:r>
        <w:rPr>
          <w:rStyle w:val="Rimandocommento"/>
        </w:rPr>
        <w:annotationRef/>
      </w:r>
      <w:r w:rsidRPr="0047687A">
        <w:rPr>
          <w:lang w:val="it-IT"/>
        </w:rPr>
        <w:t>La scritta nome campione P</w:t>
      </w:r>
      <w:r>
        <w:rPr>
          <w:lang w:val="it-IT"/>
        </w:rPr>
        <w:t>AL22 è un po' invasiva, la possiamo rimpicciolire?</w:t>
      </w:r>
    </w:p>
  </w:comment>
  <w:comment w:id="746" w:author="Gianfranco Di Pietro" w:date="2025-02-04T11:44:00Z" w:initials="GD">
    <w:p w14:paraId="05177869" w14:textId="77777777" w:rsidR="00537F4E" w:rsidRDefault="00537F4E" w:rsidP="00537F4E">
      <w:r>
        <w:rPr>
          <w:rStyle w:val="Rimandocommento"/>
        </w:rPr>
        <w:annotationRef/>
      </w:r>
      <w:r>
        <w:rPr>
          <w:color w:val="000000"/>
          <w:sz w:val="20"/>
          <w:szCs w:val="20"/>
        </w:rPr>
        <w:t>È uno screenshot di un processo intermedio.</w:t>
      </w:r>
    </w:p>
  </w:comment>
  <w:comment w:id="771" w:author="Eugenio Fazio [2]" w:date="2025-01-31T11:49:00Z" w:initials="EF">
    <w:p w14:paraId="73D80F76" w14:textId="25E776E1" w:rsidR="00FC2175" w:rsidRPr="004939BC" w:rsidRDefault="00FC2175">
      <w:pPr>
        <w:pStyle w:val="Testocommento"/>
        <w:rPr>
          <w:lang w:val="it-IT"/>
        </w:rPr>
      </w:pPr>
      <w:r>
        <w:rPr>
          <w:rStyle w:val="Rimandocommento"/>
        </w:rPr>
        <w:annotationRef/>
      </w:r>
      <w:r w:rsidRPr="004939BC">
        <w:rPr>
          <w:lang w:val="it-IT"/>
        </w:rPr>
        <w:t xml:space="preserve">Potenzialmente non solo </w:t>
      </w:r>
      <w:r>
        <w:rPr>
          <w:lang w:val="it-IT"/>
        </w:rPr>
        <w:t>i</w:t>
      </w:r>
      <w:r w:rsidRPr="004939BC">
        <w:rPr>
          <w:lang w:val="it-IT"/>
        </w:rPr>
        <w:t xml:space="preserve"> minerali co</w:t>
      </w:r>
      <w:r>
        <w:rPr>
          <w:lang w:val="it-IT"/>
        </w:rPr>
        <w:t>me nel caso studio qui presentato</w:t>
      </w:r>
    </w:p>
  </w:comment>
  <w:comment w:id="782" w:author="Eugenio Fazio [2]" w:date="2025-01-31T17:14:00Z" w:initials="EF">
    <w:p w14:paraId="2ECCC767" w14:textId="0A95EC6A" w:rsidR="00FC2175" w:rsidRPr="0044649A" w:rsidRDefault="00FC2175">
      <w:pPr>
        <w:pStyle w:val="Testocommento"/>
        <w:rPr>
          <w:lang w:val="it-IT"/>
        </w:rPr>
      </w:pPr>
      <w:r>
        <w:rPr>
          <w:rStyle w:val="Rimandocommento"/>
        </w:rPr>
        <w:annotationRef/>
      </w:r>
      <w:r w:rsidRPr="0044649A">
        <w:rPr>
          <w:lang w:val="it-IT"/>
        </w:rPr>
        <w:t>?</w:t>
      </w:r>
    </w:p>
  </w:comment>
  <w:comment w:id="783" w:author="Alberto D'Agostino" w:date="2025-02-03T12:29:00Z" w:initials="AD">
    <w:p w14:paraId="776FFCC1" w14:textId="3A75B570" w:rsidR="00B75262" w:rsidRPr="00B75262" w:rsidRDefault="00B75262">
      <w:pPr>
        <w:pStyle w:val="Testocommento"/>
        <w:rPr>
          <w:lang w:val="it-IT"/>
        </w:rPr>
      </w:pPr>
      <w:r>
        <w:rPr>
          <w:rStyle w:val="Rimandocommento"/>
        </w:rPr>
        <w:annotationRef/>
      </w:r>
      <w:r w:rsidRPr="00B75262">
        <w:rPr>
          <w:lang w:val="it-IT"/>
        </w:rPr>
        <w:t>Credo che qui si</w:t>
      </w:r>
      <w:r>
        <w:rPr>
          <w:lang w:val="it-IT"/>
        </w:rPr>
        <w:t>a d</w:t>
      </w:r>
      <w:r w:rsidR="00506503">
        <w:rPr>
          <w:lang w:val="it-IT"/>
        </w:rPr>
        <w:t>escritto un fallback nel caso in cui la query non dia un risultato aspettato. In pratica, se l’utente non clicca su una parte di sezione sottile in cui è presente un grano digitalizzato, il grafico dei rose diagram deve mostrare un immagine vuota (blank). Se casi come questo non vengono correttamente gestiti si rischiano crash o altri comportamenti spiacevoli. Serve anche a dare un feedback all’utente per far capire che nel punto cliccato non sono presenti dati validi.</w:t>
      </w:r>
    </w:p>
  </w:comment>
  <w:comment w:id="804" w:author="Eugenio Fazio [2]" w:date="2025-01-31T17:15:00Z" w:initials="EF">
    <w:p w14:paraId="6AE110F4" w14:textId="790CBF1E" w:rsidR="00FC2175" w:rsidRPr="00F05D71" w:rsidRDefault="00FC2175">
      <w:pPr>
        <w:pStyle w:val="Testocommento"/>
        <w:rPr>
          <w:lang w:val="it-IT"/>
        </w:rPr>
      </w:pPr>
      <w:r>
        <w:rPr>
          <w:rStyle w:val="Rimandocommento"/>
        </w:rPr>
        <w:annotationRef/>
      </w:r>
      <w:r w:rsidRPr="00F05D71">
        <w:rPr>
          <w:lang w:val="it-IT"/>
        </w:rPr>
        <w:t>Dovremmo spiegare</w:t>
      </w:r>
      <w:r>
        <w:rPr>
          <w:lang w:val="it-IT"/>
        </w:rPr>
        <w:t xml:space="preserve"> nel testo</w:t>
      </w:r>
      <w:r w:rsidRPr="00F05D71">
        <w:rPr>
          <w:lang w:val="it-IT"/>
        </w:rPr>
        <w:t xml:space="preserve"> o in u</w:t>
      </w:r>
      <w:r>
        <w:rPr>
          <w:lang w:val="it-IT"/>
        </w:rPr>
        <w:t>n’appendice cosa intendiamo per ‘weighted on grains area’ e come si traduce graficamente (es. il raggio o l’ampiezza del settore circolare del diagramma a rosa sono direttamente proporzionali all’area dei grani? Altro?)</w:t>
      </w:r>
    </w:p>
  </w:comment>
  <w:comment w:id="805" w:author="Alberto D'Agostino" w:date="2025-02-03T12:38:00Z" w:initials="AD">
    <w:p w14:paraId="5D817E70" w14:textId="41B73F76" w:rsidR="00506503" w:rsidRPr="00506503" w:rsidRDefault="00506503">
      <w:pPr>
        <w:pStyle w:val="Testocommento"/>
        <w:rPr>
          <w:lang w:val="it-IT"/>
        </w:rPr>
      </w:pPr>
      <w:r>
        <w:rPr>
          <w:rStyle w:val="Rimandocommento"/>
        </w:rPr>
        <w:annotationRef/>
      </w:r>
      <w:r w:rsidR="00DA40B4">
        <w:rPr>
          <w:lang w:val="it-IT"/>
        </w:rPr>
        <w:t>Specificato meglio in didascalia</w:t>
      </w:r>
    </w:p>
  </w:comment>
  <w:comment w:id="806" w:author="Gianfranco Di Pietro" w:date="2025-02-04T11:48:00Z" w:initials="GD">
    <w:p w14:paraId="22741C54" w14:textId="77777777" w:rsidR="00537F4E" w:rsidRDefault="00537F4E" w:rsidP="00537F4E">
      <w:r>
        <w:rPr>
          <w:rStyle w:val="Rimandocommento"/>
        </w:rPr>
        <w:annotationRef/>
      </w:r>
      <w:r>
        <w:rPr>
          <w:color w:val="000000"/>
          <w:sz w:val="20"/>
          <w:szCs w:val="20"/>
        </w:rPr>
        <w:t>Specificato in didascalia.</w:t>
      </w:r>
    </w:p>
  </w:comment>
  <w:comment w:id="822" w:author="Eugenio Fazio [2]" w:date="2025-01-31T17:23:00Z" w:initials="EF">
    <w:p w14:paraId="2B583D7C" w14:textId="7283913E" w:rsidR="00FC2175" w:rsidRPr="002D5373" w:rsidRDefault="00FC2175">
      <w:pPr>
        <w:pStyle w:val="Testocommento"/>
        <w:rPr>
          <w:lang w:val="it-IT"/>
        </w:rPr>
      </w:pPr>
      <w:r>
        <w:rPr>
          <w:rStyle w:val="Rimandocommento"/>
        </w:rPr>
        <w:annotationRef/>
      </w:r>
      <w:r w:rsidRPr="002D5373">
        <w:rPr>
          <w:lang w:val="it-IT"/>
        </w:rPr>
        <w:t>Aggiungere significato acronimo qui usato p</w:t>
      </w:r>
      <w:r>
        <w:rPr>
          <w:lang w:val="it-IT"/>
        </w:rPr>
        <w:t>er la prima volta</w:t>
      </w:r>
    </w:p>
  </w:comment>
  <w:comment w:id="849" w:author="Eugenio Fazio [2]" w:date="2025-01-31T17:25:00Z" w:initials="EF">
    <w:p w14:paraId="2CA5513B" w14:textId="09D8756F" w:rsidR="00FC2175" w:rsidRPr="001671BF" w:rsidRDefault="00FC2175">
      <w:pPr>
        <w:pStyle w:val="Testocommento"/>
        <w:rPr>
          <w:lang w:val="it-IT"/>
        </w:rPr>
      </w:pPr>
      <w:r>
        <w:rPr>
          <w:rStyle w:val="Rimandocommento"/>
        </w:rPr>
        <w:annotationRef/>
      </w:r>
      <w:r w:rsidRPr="001671BF">
        <w:rPr>
          <w:lang w:val="it-IT"/>
        </w:rPr>
        <w:t>Riformulare non si capisce bene</w:t>
      </w:r>
    </w:p>
  </w:comment>
  <w:comment w:id="944" w:author="Eugenio Fazio [2]" w:date="2025-01-31T17:30:00Z" w:initials="EF">
    <w:p w14:paraId="465F8CB8" w14:textId="2570A082" w:rsidR="00FC2175" w:rsidRPr="00A45BD5" w:rsidRDefault="00FC2175">
      <w:pPr>
        <w:pStyle w:val="Testocommento"/>
        <w:rPr>
          <w:lang w:val="it-IT"/>
        </w:rPr>
      </w:pPr>
      <w:r>
        <w:rPr>
          <w:rStyle w:val="Rimandocommento"/>
        </w:rPr>
        <w:annotationRef/>
      </w:r>
      <w:r w:rsidRPr="00A45BD5">
        <w:rPr>
          <w:lang w:val="it-IT"/>
        </w:rPr>
        <w:t>Questa figura potrebbe diventare invece l</w:t>
      </w:r>
      <w:r>
        <w:rPr>
          <w:lang w:val="it-IT"/>
        </w:rPr>
        <w:t>inee di codice in appendice? È proprio necessaria nel testo?</w:t>
      </w:r>
    </w:p>
  </w:comment>
  <w:comment w:id="945" w:author="Gianfranco Di Pietro" w:date="2025-02-04T11:50:00Z" w:initials="GD">
    <w:p w14:paraId="2A7C36D4" w14:textId="77777777" w:rsidR="0007087B" w:rsidRDefault="0007087B" w:rsidP="0007087B">
      <w:r>
        <w:rPr>
          <w:rStyle w:val="Rimandocommento"/>
        </w:rPr>
        <w:annotationRef/>
      </w:r>
      <w:r>
        <w:rPr>
          <w:color w:val="000000"/>
          <w:sz w:val="20"/>
          <w:szCs w:val="20"/>
        </w:rPr>
        <w:t>No, in realtà è una forma primitiva di interfaccia grafica per l’inserimento degli input, in ambiente python. E’ opportuno metterla nel testo per far vedere come si utilizza il tool sviluppato.</w:t>
      </w:r>
    </w:p>
  </w:comment>
  <w:comment w:id="973" w:author="Eugenio Fazio [2]" w:date="2025-01-31T17:33:00Z" w:initials="EF">
    <w:p w14:paraId="02E84EA6" w14:textId="67A70255" w:rsidR="00FC2175" w:rsidRPr="001671BF" w:rsidRDefault="00FC2175">
      <w:pPr>
        <w:pStyle w:val="Testocommento"/>
        <w:rPr>
          <w:lang w:val="it-IT"/>
        </w:rPr>
      </w:pPr>
      <w:r>
        <w:rPr>
          <w:rStyle w:val="Rimandocommento"/>
        </w:rPr>
        <w:annotationRef/>
      </w:r>
      <w:r w:rsidRPr="001671BF">
        <w:rPr>
          <w:lang w:val="it-IT"/>
        </w:rPr>
        <w:t>Do you mean ‘textures’?</w:t>
      </w:r>
    </w:p>
  </w:comment>
  <w:comment w:id="974" w:author="Gianfranco Di Pietro" w:date="2025-02-04T11:51:00Z" w:initials="GD">
    <w:p w14:paraId="462EB011" w14:textId="77777777" w:rsidR="0007087B" w:rsidRDefault="0007087B" w:rsidP="0007087B">
      <w:r>
        <w:rPr>
          <w:rStyle w:val="Rimandocommento"/>
        </w:rPr>
        <w:annotationRef/>
      </w:r>
      <w:r>
        <w:rPr>
          <w:color w:val="000000"/>
          <w:sz w:val="20"/>
          <w:szCs w:val="20"/>
        </w:rPr>
        <w:t>si.corretto</w:t>
      </w:r>
    </w:p>
  </w:comment>
  <w:comment w:id="1014" w:author="Eugenio Fazio [2]" w:date="2025-01-31T17:44:00Z" w:initials="EF">
    <w:p w14:paraId="078DBEB2" w14:textId="1D1BC391" w:rsidR="00FC2175" w:rsidRPr="001671BF" w:rsidRDefault="00FC2175">
      <w:pPr>
        <w:pStyle w:val="Testocommento"/>
        <w:rPr>
          <w:lang w:val="it-IT"/>
        </w:rPr>
      </w:pPr>
      <w:r>
        <w:rPr>
          <w:rStyle w:val="Rimandocommento"/>
        </w:rPr>
        <w:annotationRef/>
      </w:r>
      <w:r w:rsidRPr="001671BF">
        <w:rPr>
          <w:lang w:val="it-IT"/>
        </w:rPr>
        <w:t>?</w:t>
      </w:r>
    </w:p>
  </w:comment>
  <w:comment w:id="1015" w:author="Gianfranco Di Pietro" w:date="2025-02-04T11:57:00Z" w:initials="GD">
    <w:p w14:paraId="4C9AB6D3" w14:textId="77777777" w:rsidR="000D7300" w:rsidRDefault="000D7300" w:rsidP="000D7300">
      <w:r>
        <w:rPr>
          <w:rStyle w:val="Rimandocommento"/>
        </w:rPr>
        <w:annotationRef/>
      </w:r>
      <w:r>
        <w:rPr>
          <w:color w:val="000000"/>
          <w:sz w:val="20"/>
          <w:szCs w:val="20"/>
        </w:rPr>
        <w:t>È un elemento delle UI</w:t>
      </w:r>
    </w:p>
  </w:comment>
  <w:comment w:id="1021" w:author="Gianfranco Di Pietro" w:date="2025-02-05T09:46:00Z" w:initials="GD">
    <w:p w14:paraId="196AD4C6" w14:textId="77777777" w:rsidR="0064231C" w:rsidRDefault="0064231C" w:rsidP="0064231C">
      <w:r>
        <w:rPr>
          <w:rStyle w:val="Rimandocommento"/>
        </w:rPr>
        <w:annotationRef/>
      </w:r>
      <w:r>
        <w:rPr>
          <w:color w:val="000000"/>
          <w:sz w:val="20"/>
          <w:szCs w:val="20"/>
        </w:rPr>
        <w:t>Rigenerare senza titolo</w:t>
      </w:r>
    </w:p>
  </w:comment>
  <w:comment w:id="1083" w:author="Eugenio Fazio [2]" w:date="2025-01-31T18:05:00Z" w:initials="EF">
    <w:p w14:paraId="65E99AF7" w14:textId="583D231D" w:rsidR="00FC2175" w:rsidRPr="001671BF" w:rsidRDefault="00FC2175">
      <w:pPr>
        <w:pStyle w:val="Testocommento"/>
        <w:rPr>
          <w:lang w:val="it-IT"/>
        </w:rPr>
      </w:pPr>
      <w:r>
        <w:rPr>
          <w:rStyle w:val="Rimandocommento"/>
        </w:rPr>
        <w:annotationRef/>
      </w:r>
      <w:r w:rsidRPr="001671BF">
        <w:rPr>
          <w:lang w:val="it-IT"/>
        </w:rPr>
        <w:t>Anno qui</w:t>
      </w:r>
    </w:p>
  </w:comment>
  <w:comment w:id="1066" w:author="Alberto D'Agostino" w:date="2025-02-03T11:57:00Z" w:initials="AD">
    <w:p w14:paraId="5F40CAFC" w14:textId="46B86C2C" w:rsidR="007A27C0" w:rsidRDefault="007A27C0">
      <w:pPr>
        <w:pStyle w:val="Testocommento"/>
      </w:pPr>
      <w:r>
        <w:rPr>
          <w:rStyle w:val="Rimandocommento"/>
        </w:rPr>
        <w:annotationRef/>
      </w:r>
      <w:r>
        <w:t>Missing reference</w:t>
      </w:r>
    </w:p>
  </w:comment>
  <w:comment w:id="1126" w:author="Eugenio Fazio [2]" w:date="2025-01-31T18:06:00Z" w:initials="EF">
    <w:p w14:paraId="55174156" w14:textId="1EC39AF6" w:rsidR="00FC2175" w:rsidRPr="00BB0597" w:rsidRDefault="00FC2175">
      <w:pPr>
        <w:pStyle w:val="Testocommento"/>
        <w:rPr>
          <w:lang w:val="it-IT"/>
        </w:rPr>
      </w:pPr>
      <w:r>
        <w:rPr>
          <w:rStyle w:val="Rimandocommento"/>
        </w:rPr>
        <w:annotationRef/>
      </w:r>
      <w:r w:rsidRPr="00BB0597">
        <w:rPr>
          <w:lang w:val="it-IT"/>
        </w:rPr>
        <w:t>Mi sembra già detto poco p</w:t>
      </w:r>
      <w:r>
        <w:rPr>
          <w:lang w:val="it-IT"/>
        </w:rPr>
        <w:t>rima</w:t>
      </w:r>
    </w:p>
  </w:comment>
  <w:comment w:id="1127" w:author="Gianfranco Di Pietro" w:date="2025-02-04T11:59:00Z" w:initials="GD">
    <w:p w14:paraId="54A8F546" w14:textId="77777777" w:rsidR="002E22CA" w:rsidRDefault="002E22CA" w:rsidP="002E22CA">
      <w:r>
        <w:rPr>
          <w:rStyle w:val="Rimandocommento"/>
        </w:rPr>
        <w:annotationRef/>
      </w:r>
      <w:r>
        <w:rPr>
          <w:color w:val="000000"/>
          <w:sz w:val="20"/>
          <w:szCs w:val="20"/>
        </w:rPr>
        <w:t>As already abovementioned…</w:t>
      </w:r>
    </w:p>
  </w:comment>
  <w:comment w:id="1128" w:author="Eugenio Fazio [2]" w:date="2025-01-31T18:07:00Z" w:initials="EF">
    <w:p w14:paraId="77311418" w14:textId="5ED0BB30" w:rsidR="00FC2175" w:rsidRPr="00BB0597" w:rsidRDefault="00FC2175">
      <w:pPr>
        <w:pStyle w:val="Testocommento"/>
        <w:rPr>
          <w:lang w:val="it-IT"/>
        </w:rPr>
      </w:pPr>
      <w:r>
        <w:rPr>
          <w:rStyle w:val="Rimandocommento"/>
        </w:rPr>
        <w:annotationRef/>
      </w:r>
      <w:r w:rsidRPr="00BB0597">
        <w:rPr>
          <w:lang w:val="it-IT"/>
        </w:rPr>
        <w:t>Attenzione alle numerazioni inset in q</w:t>
      </w:r>
      <w:r>
        <w:rPr>
          <w:lang w:val="it-IT"/>
        </w:rPr>
        <w:t>uesta figura (Fig. 5xa, FIg 3x)</w:t>
      </w:r>
    </w:p>
  </w:comment>
  <w:comment w:id="1129" w:author="Alberto D'Agostino" w:date="2025-02-03T12:09:00Z" w:initials="AD">
    <w:p w14:paraId="0D710840" w14:textId="249B6E40" w:rsidR="00E327C9" w:rsidRDefault="00E327C9">
      <w:pPr>
        <w:pStyle w:val="Testocommento"/>
      </w:pPr>
      <w:r>
        <w:rPr>
          <w:rStyle w:val="Rimandocommento"/>
        </w:rPr>
        <w:annotationRef/>
      </w:r>
      <w:r w:rsidR="009E0817">
        <w:t>Corretto</w:t>
      </w:r>
    </w:p>
  </w:comment>
  <w:comment w:id="1131" w:author="Eugenio Fazio [2]" w:date="2025-01-31T18:08:00Z" w:initials="EF">
    <w:p w14:paraId="2816A5B7" w14:textId="18D4F689" w:rsidR="00FC2175" w:rsidRPr="00BB0597" w:rsidRDefault="00FC2175">
      <w:pPr>
        <w:pStyle w:val="Testocommento"/>
        <w:rPr>
          <w:lang w:val="it-IT"/>
        </w:rPr>
      </w:pPr>
      <w:r>
        <w:rPr>
          <w:rStyle w:val="Rimandocommento"/>
        </w:rPr>
        <w:annotationRef/>
      </w:r>
      <w:r w:rsidRPr="00BB0597">
        <w:rPr>
          <w:lang w:val="it-IT"/>
        </w:rPr>
        <w:t>Questa è identica a quella s</w:t>
      </w:r>
      <w:r>
        <w:rPr>
          <w:lang w:val="it-IT"/>
        </w:rPr>
        <w:t>u JSG, non credo possiamo usarla tal quale, anche se Open Access, quantomeno dobbiamo mettere il riferimento bibliografico in didascalia</w:t>
      </w:r>
    </w:p>
  </w:comment>
  <w:comment w:id="1143" w:author="Alberto D'Agostino" w:date="2025-02-03T12:02:00Z" w:initials="AD">
    <w:p w14:paraId="7D9BE7C1" w14:textId="1463537D" w:rsidR="00E327C9" w:rsidRPr="00E327C9" w:rsidRDefault="00E327C9">
      <w:pPr>
        <w:pStyle w:val="Testocommento"/>
        <w:rPr>
          <w:lang w:val="en-GB"/>
        </w:rPr>
      </w:pPr>
      <w:r>
        <w:rPr>
          <w:rStyle w:val="Rimandocommento"/>
        </w:rPr>
        <w:annotationRef/>
      </w:r>
      <w:r w:rsidRPr="00E327C9">
        <w:rPr>
          <w:lang w:val="en-GB"/>
        </w:rPr>
        <w:t>Missing reference</w:t>
      </w:r>
    </w:p>
  </w:comment>
  <w:comment w:id="1161" w:author="Alberto D'Agostino" w:date="2025-02-03T12:02:00Z" w:initials="AD">
    <w:p w14:paraId="638234FE" w14:textId="5973F295" w:rsidR="00E327C9" w:rsidRDefault="00E327C9">
      <w:pPr>
        <w:pStyle w:val="Testocommento"/>
      </w:pPr>
      <w:r>
        <w:rPr>
          <w:rStyle w:val="Rimandocommento"/>
        </w:rPr>
        <w:annotationRef/>
      </w:r>
      <w:r>
        <w:rPr>
          <w:rStyle w:val="Rimandocommento"/>
        </w:rPr>
        <w:t>Missing reference</w:t>
      </w:r>
    </w:p>
  </w:comment>
  <w:comment w:id="1172" w:author="Alberto D'Agostino" w:date="2025-02-03T12:02:00Z" w:initials="AD">
    <w:p w14:paraId="1F56AB07" w14:textId="02A8CB58" w:rsidR="00E327C9" w:rsidRDefault="00E327C9">
      <w:pPr>
        <w:pStyle w:val="Testocommento"/>
      </w:pPr>
      <w:r>
        <w:rPr>
          <w:rStyle w:val="Rimandocommento"/>
        </w:rPr>
        <w:annotationRef/>
      </w:r>
      <w:r>
        <w:t>Missing reference</w:t>
      </w:r>
    </w:p>
  </w:comment>
  <w:comment w:id="1190" w:author="Eugenio Fazio [2]" w:date="2025-01-31T18:11:00Z" w:initials="EF">
    <w:p w14:paraId="6BC4617B" w14:textId="470CD276" w:rsidR="00FC2175" w:rsidRPr="00BB0597" w:rsidRDefault="00FC2175">
      <w:pPr>
        <w:pStyle w:val="Testocommento"/>
        <w:rPr>
          <w:lang w:val="it-IT"/>
        </w:rPr>
      </w:pPr>
      <w:r>
        <w:rPr>
          <w:rStyle w:val="Rimandocommento"/>
        </w:rPr>
        <w:annotationRef/>
      </w:r>
      <w:r w:rsidRPr="00BB0597">
        <w:rPr>
          <w:lang w:val="it-IT"/>
        </w:rPr>
        <w:t>Anche qui facciamo attenzione al c</w:t>
      </w:r>
      <w:r>
        <w:rPr>
          <w:lang w:val="it-IT"/>
        </w:rPr>
        <w:t>opyright se già la figura è stata pubblicata su altre riviste tal quale oppure se modificata ma nella sostanza ricalca una molto simile già pubblicata</w:t>
      </w:r>
    </w:p>
  </w:comment>
  <w:comment w:id="1191" w:author="Alberto D'Agostino" w:date="2025-02-03T12:14:00Z" w:initials="AD">
    <w:p w14:paraId="5A8DF48B" w14:textId="4D5F2FC7" w:rsidR="009E0817" w:rsidRDefault="009E0817">
      <w:pPr>
        <w:pStyle w:val="Testocommento"/>
      </w:pPr>
      <w:r>
        <w:rPr>
          <w:rStyle w:val="Rimandocommento"/>
        </w:rPr>
        <w:annotationRef/>
      </w:r>
      <w:r>
        <w:t>Aggiunto riferimento in didascalia</w:t>
      </w:r>
    </w:p>
  </w:comment>
  <w:comment w:id="1211" w:author="Eugenio Fazio [2]" w:date="2025-01-31T18:12:00Z" w:initials="EF">
    <w:p w14:paraId="06F7CD08" w14:textId="698A3F0B" w:rsidR="00FC2175" w:rsidRPr="00BB0597" w:rsidRDefault="00FC2175">
      <w:pPr>
        <w:pStyle w:val="Testocommento"/>
        <w:rPr>
          <w:lang w:val="it-IT"/>
        </w:rPr>
      </w:pPr>
      <w:r>
        <w:rPr>
          <w:rStyle w:val="Rimandocommento"/>
        </w:rPr>
        <w:annotationRef/>
      </w:r>
      <w:r w:rsidRPr="00BB0597">
        <w:rPr>
          <w:lang w:val="it-IT"/>
        </w:rPr>
        <w:t>Non si deve citare</w:t>
      </w:r>
      <w:r>
        <w:rPr>
          <w:lang w:val="it-IT"/>
        </w:rPr>
        <w:t xml:space="preserve"> PAI</w:t>
      </w:r>
      <w:r w:rsidRPr="00BB0597">
        <w:rPr>
          <w:lang w:val="it-IT"/>
        </w:rPr>
        <w:t xml:space="preserve"> Regione C</w:t>
      </w:r>
      <w:r>
        <w:rPr>
          <w:lang w:val="it-IT"/>
        </w:rPr>
        <w:t>alabria o sito web similare?</w:t>
      </w:r>
    </w:p>
  </w:comment>
  <w:comment w:id="1290" w:author="Eugenio Fazio [2]" w:date="2025-01-31T18:19:00Z" w:initials="EF">
    <w:p w14:paraId="7709B142" w14:textId="11FE2887" w:rsidR="007C53C1" w:rsidRPr="007C53C1" w:rsidRDefault="007C53C1">
      <w:pPr>
        <w:pStyle w:val="Testocommento"/>
        <w:rPr>
          <w:lang w:val="it-IT"/>
        </w:rPr>
      </w:pPr>
      <w:r>
        <w:rPr>
          <w:rStyle w:val="Rimandocommento"/>
        </w:rPr>
        <w:annotationRef/>
      </w:r>
      <w:r w:rsidRPr="007C53C1">
        <w:rPr>
          <w:lang w:val="it-IT"/>
        </w:rPr>
        <w:t>Da completare e verificare ci s</w:t>
      </w:r>
      <w:r>
        <w:rPr>
          <w:lang w:val="it-IT"/>
        </w:rPr>
        <w:t>iano tutte quelle citate nel testo</w:t>
      </w:r>
    </w:p>
  </w:comment>
  <w:comment w:id="1291" w:author="Alberto D'Agostino" w:date="2025-02-03T12:15:00Z" w:initials="AD">
    <w:p w14:paraId="493DCDBE" w14:textId="148EDCBB" w:rsidR="009E0817" w:rsidRDefault="009E0817">
      <w:pPr>
        <w:pStyle w:val="Testocommento"/>
      </w:pPr>
      <w:r>
        <w:rPr>
          <w:rStyle w:val="Rimandocommento"/>
        </w:rPr>
        <w:annotationRef/>
      </w:r>
      <w:r>
        <w:t>Fatto</w:t>
      </w:r>
    </w:p>
  </w:comment>
  <w:comment w:id="2230" w:author="Eugenio Fazio [2]" w:date="2025-01-31T11:35:00Z" w:initials="EF">
    <w:p w14:paraId="3AFE94E0" w14:textId="77777777" w:rsidR="00986685" w:rsidRPr="00AB0055" w:rsidRDefault="00986685" w:rsidP="00986685">
      <w:pPr>
        <w:pStyle w:val="Testocommento"/>
        <w:rPr>
          <w:lang w:val="it-IT"/>
        </w:rPr>
      </w:pPr>
      <w:r>
        <w:rPr>
          <w:rStyle w:val="Rimandocommento"/>
        </w:rPr>
        <w:annotationRef/>
      </w:r>
      <w:r w:rsidRPr="00AB0055">
        <w:rPr>
          <w:lang w:val="it-IT"/>
        </w:rPr>
        <w:t>Non è modificabile la tab</w:t>
      </w:r>
      <w:r>
        <w:rPr>
          <w:lang w:val="it-IT"/>
        </w:rPr>
        <w:t>e</w:t>
      </w:r>
      <w:r w:rsidRPr="00AB0055">
        <w:rPr>
          <w:lang w:val="it-IT"/>
        </w:rPr>
        <w:t>lla?</w:t>
      </w:r>
      <w:r>
        <w:rPr>
          <w:lang w:val="it-IT"/>
        </w:rPr>
        <w:t xml:space="preserve"> Nella prima riga ultima colonna cambierei ‘a’ in ‘an’ User Interface or GUI?  </w:t>
      </w:r>
    </w:p>
  </w:comment>
  <w:comment w:id="2231" w:author="Alberto D'Agostino" w:date="2025-02-03T12:26:00Z" w:initials="AD">
    <w:p w14:paraId="53A21D4E" w14:textId="77777777" w:rsidR="00986685" w:rsidRDefault="00986685" w:rsidP="00986685">
      <w:pPr>
        <w:pStyle w:val="Testocommento"/>
        <w:rPr>
          <w:lang w:val="it-IT"/>
        </w:rPr>
      </w:pPr>
      <w:r>
        <w:rPr>
          <w:rStyle w:val="Rimandocommento"/>
        </w:rPr>
        <w:annotationRef/>
      </w:r>
      <w:r w:rsidRPr="00B75262">
        <w:rPr>
          <w:lang w:val="it-IT"/>
        </w:rPr>
        <w:t>Fatta un</w:t>
      </w:r>
      <w:r>
        <w:rPr>
          <w:lang w:val="it-IT"/>
        </w:rPr>
        <w:t>a breve ricerca... a quanto pare davanti la parola ‘USER’ va utilizzato ‘a’.</w:t>
      </w:r>
    </w:p>
    <w:p w14:paraId="0D4B2191" w14:textId="77777777" w:rsidR="00986685" w:rsidRPr="00B75262" w:rsidRDefault="00986685" w:rsidP="00986685">
      <w:pPr>
        <w:pStyle w:val="Testocommento"/>
        <w:rPr>
          <w:lang w:val="it-IT"/>
        </w:rPr>
      </w:pPr>
      <w:hyperlink r:id="rId2" w:anchor=":~:text=Similarly%2C%20for%20words%20beginning%20with,utter%2C%20use%20%E2%80%9Can.%E2%80%9D" w:history="1">
        <w:r w:rsidRPr="00143D04">
          <w:rPr>
            <w:rStyle w:val="Collegamentoipertestuale"/>
            <w:lang w:val="it-IT"/>
          </w:rPr>
          <w:t>https://www.scribbr.com/commonly-confused-words/a-vs-an/#:~:text=Similarly%2C%20for%20words%20beginning%20with,utter%2C%20use%20%E2%80%9Can.%E2%80%9D</w:t>
        </w:r>
      </w:hyperlink>
      <w:r>
        <w:rPr>
          <w:lang w:val="it-IT"/>
        </w:rPr>
        <w:t xml:space="preserve"> </w:t>
      </w:r>
    </w:p>
  </w:comment>
  <w:comment w:id="2234" w:author="Eugenio Fazio [2]" w:date="2025-01-31T11:38:00Z" w:initials="EF">
    <w:p w14:paraId="022BD3B8" w14:textId="77777777" w:rsidR="00986685" w:rsidRPr="00AB0055" w:rsidRDefault="00986685" w:rsidP="00986685">
      <w:pPr>
        <w:pStyle w:val="Testocommento"/>
        <w:rPr>
          <w:lang w:val="it-IT"/>
        </w:rPr>
      </w:pPr>
      <w:r>
        <w:rPr>
          <w:rStyle w:val="Rimandocommento"/>
        </w:rPr>
        <w:annotationRef/>
      </w:r>
      <w:r>
        <w:rPr>
          <w:lang w:val="it-IT"/>
        </w:rPr>
        <w:t>‘</w:t>
      </w:r>
      <w:r w:rsidRPr="00AB0055">
        <w:rPr>
          <w:lang w:val="it-IT"/>
        </w:rPr>
        <w:t xml:space="preserve">orientation angle </w:t>
      </w:r>
      <w:r>
        <w:rPr>
          <w:lang w:val="it-IT"/>
        </w:rPr>
        <w:t>a</w:t>
      </w:r>
      <w:r w:rsidRPr="00AB0055">
        <w:rPr>
          <w:lang w:val="it-IT"/>
        </w:rPr>
        <w:t>mount</w:t>
      </w:r>
      <w:r>
        <w:rPr>
          <w:lang w:val="it-IT"/>
        </w:rPr>
        <w:t>’</w:t>
      </w:r>
      <w:r w:rsidRPr="00AB0055">
        <w:rPr>
          <w:lang w:val="it-IT"/>
        </w:rPr>
        <w:t xml:space="preserve"> meglio forse di</w:t>
      </w:r>
      <w:r>
        <w:rPr>
          <w:lang w:val="it-IT"/>
        </w:rPr>
        <w:t xml:space="preserve"> ‘degree of orientation’?</w:t>
      </w:r>
    </w:p>
  </w:comment>
  <w:comment w:id="2235" w:author="Gianfranco Di Pietro" w:date="2025-02-04T11:44:00Z" w:initials="GD">
    <w:p w14:paraId="6665E85F" w14:textId="77777777" w:rsidR="00986685" w:rsidRDefault="00986685" w:rsidP="00986685">
      <w:r>
        <w:rPr>
          <w:rStyle w:val="Rimandocommento"/>
        </w:rPr>
        <w:annotationRef/>
      </w:r>
      <w:r>
        <w:rPr>
          <w:color w:val="000000"/>
          <w:sz w:val="20"/>
          <w:szCs w:val="20"/>
        </w:rPr>
        <w:t>Preso da pubblicazione precedente di Roberto.</w:t>
      </w:r>
    </w:p>
  </w:comment>
  <w:comment w:id="2236" w:author="Eugenio Fazio [2]" w:date="2025-01-31T11:39:00Z" w:initials="EF">
    <w:p w14:paraId="6E907CFF" w14:textId="77777777" w:rsidR="00986685" w:rsidRPr="00AB0055" w:rsidRDefault="00986685" w:rsidP="00986685">
      <w:pPr>
        <w:pStyle w:val="Testocommento"/>
        <w:rPr>
          <w:lang w:val="it-IT"/>
        </w:rPr>
      </w:pPr>
      <w:r>
        <w:rPr>
          <w:rStyle w:val="Rimandocommento"/>
        </w:rPr>
        <w:annotationRef/>
      </w:r>
      <w:r>
        <w:rPr>
          <w:lang w:val="it-IT"/>
        </w:rPr>
        <w:t>‘</w:t>
      </w:r>
      <w:r w:rsidRPr="00AB0055">
        <w:rPr>
          <w:lang w:val="it-IT"/>
        </w:rPr>
        <w:t>As</w:t>
      </w:r>
      <w:r>
        <w:rPr>
          <w:lang w:val="it-IT"/>
        </w:rPr>
        <w:t xml:space="preserve">pect </w:t>
      </w:r>
      <w:r w:rsidRPr="00AB0055">
        <w:rPr>
          <w:lang w:val="it-IT"/>
        </w:rPr>
        <w:t>r</w:t>
      </w:r>
      <w:r>
        <w:rPr>
          <w:lang w:val="it-IT"/>
        </w:rPr>
        <w:t>atio’</w:t>
      </w:r>
      <w:r w:rsidRPr="00AB0055">
        <w:rPr>
          <w:lang w:val="it-IT"/>
        </w:rPr>
        <w:t xml:space="preserve"> in genere nelle pubblicazioni s</w:t>
      </w:r>
      <w:r>
        <w:rPr>
          <w:lang w:val="it-IT"/>
        </w:rPr>
        <w:t>cientifiche viene abbreviato con ‘AR’ piuttosto che con ‘Asr’</w:t>
      </w:r>
    </w:p>
  </w:comment>
  <w:comment w:id="2237" w:author="Alberto D'Agostino" w:date="2025-02-03T11:49:00Z" w:initials="AD">
    <w:p w14:paraId="3818367A" w14:textId="77777777" w:rsidR="00986685" w:rsidRPr="007A27C0" w:rsidRDefault="00986685" w:rsidP="00986685">
      <w:pPr>
        <w:pStyle w:val="Testocommento"/>
        <w:rPr>
          <w:lang w:val="it-IT"/>
        </w:rPr>
      </w:pPr>
      <w:r>
        <w:rPr>
          <w:rStyle w:val="Rimandocommento"/>
        </w:rPr>
        <w:annotationRef/>
      </w:r>
      <w:r w:rsidRPr="007A27C0">
        <w:rPr>
          <w:lang w:val="it-IT"/>
        </w:rPr>
        <w:t>Vero, ma credo che q</w:t>
      </w:r>
      <w:r>
        <w:rPr>
          <w:lang w:val="it-IT"/>
        </w:rPr>
        <w:t>ui ci sia un rimando ai campi cosi come chiamati nel Micro-Fabric Analyzer. (ROBERTO può confermare?)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56BB59" w15:done="1"/>
  <w15:commentEx w15:paraId="76FD70C3" w15:done="1"/>
  <w15:commentEx w15:paraId="75214451" w15:done="1"/>
  <w15:commentEx w15:paraId="2F12A421" w15:done="1"/>
  <w15:commentEx w15:paraId="2C16F0CE" w15:done="1"/>
  <w15:commentEx w15:paraId="27BD00D3" w15:paraIdParent="2C16F0CE" w15:done="1"/>
  <w15:commentEx w15:paraId="74E704A7" w15:done="1"/>
  <w15:commentEx w15:paraId="61A5163E" w15:paraIdParent="74E704A7" w15:done="1"/>
  <w15:commentEx w15:paraId="263A5536" w15:done="1"/>
  <w15:commentEx w15:paraId="3D01C1F1" w15:done="1"/>
  <w15:commentEx w15:paraId="61518DC8" w15:paraIdParent="3D01C1F1" w15:done="1"/>
  <w15:commentEx w15:paraId="75B947F8" w15:paraIdParent="3D01C1F1" w15:done="1"/>
  <w15:commentEx w15:paraId="6239AEC2" w15:done="1"/>
  <w15:commentEx w15:paraId="4192CBAA" w15:paraIdParent="6239AEC2" w15:done="1"/>
  <w15:commentEx w15:paraId="5D9A40CB" w15:done="1"/>
  <w15:commentEx w15:paraId="613ABB15" w15:paraIdParent="5D9A40CB" w15:done="1"/>
  <w15:commentEx w15:paraId="196F3036" w15:done="1"/>
  <w15:commentEx w15:paraId="79EE7456" w15:paraIdParent="196F3036" w15:done="1"/>
  <w15:commentEx w15:paraId="259B1F35" w15:done="1"/>
  <w15:commentEx w15:paraId="54FC14D8" w15:paraIdParent="259B1F35" w15:done="1"/>
  <w15:commentEx w15:paraId="1A1FDE14" w15:done="1"/>
  <w15:commentEx w15:paraId="05177869" w15:paraIdParent="1A1FDE14" w15:done="1"/>
  <w15:commentEx w15:paraId="73D80F76" w15:done="1"/>
  <w15:commentEx w15:paraId="2ECCC767" w15:done="1"/>
  <w15:commentEx w15:paraId="776FFCC1" w15:paraIdParent="2ECCC767" w15:done="1"/>
  <w15:commentEx w15:paraId="6AE110F4" w15:done="1"/>
  <w15:commentEx w15:paraId="5D817E70" w15:paraIdParent="6AE110F4" w15:done="1"/>
  <w15:commentEx w15:paraId="22741C54" w15:paraIdParent="6AE110F4" w15:done="1"/>
  <w15:commentEx w15:paraId="2B583D7C" w15:done="1"/>
  <w15:commentEx w15:paraId="2CA5513B" w15:done="1"/>
  <w15:commentEx w15:paraId="465F8CB8" w15:done="1"/>
  <w15:commentEx w15:paraId="2A7C36D4" w15:paraIdParent="465F8CB8" w15:done="1"/>
  <w15:commentEx w15:paraId="02E84EA6" w15:done="1"/>
  <w15:commentEx w15:paraId="462EB011" w15:paraIdParent="02E84EA6" w15:done="1"/>
  <w15:commentEx w15:paraId="078DBEB2" w15:done="1"/>
  <w15:commentEx w15:paraId="4C9AB6D3" w15:paraIdParent="078DBEB2" w15:done="1"/>
  <w15:commentEx w15:paraId="196AD4C6" w15:done="0"/>
  <w15:commentEx w15:paraId="65E99AF7" w15:done="0"/>
  <w15:commentEx w15:paraId="5F40CAFC" w15:done="1"/>
  <w15:commentEx w15:paraId="55174156" w15:done="1"/>
  <w15:commentEx w15:paraId="54A8F546" w15:paraIdParent="55174156" w15:done="1"/>
  <w15:commentEx w15:paraId="77311418" w15:done="1"/>
  <w15:commentEx w15:paraId="0D710840" w15:paraIdParent="77311418" w15:done="1"/>
  <w15:commentEx w15:paraId="2816A5B7" w15:done="1"/>
  <w15:commentEx w15:paraId="7D9BE7C1" w15:done="1"/>
  <w15:commentEx w15:paraId="638234FE" w15:done="0"/>
  <w15:commentEx w15:paraId="1F56AB07" w15:done="1"/>
  <w15:commentEx w15:paraId="6BC4617B" w15:done="1"/>
  <w15:commentEx w15:paraId="5A8DF48B" w15:paraIdParent="6BC4617B" w15:done="1"/>
  <w15:commentEx w15:paraId="06F7CD08" w15:done="0"/>
  <w15:commentEx w15:paraId="7709B142" w15:done="1"/>
  <w15:commentEx w15:paraId="493DCDBE" w15:paraIdParent="7709B142" w15:done="1"/>
  <w15:commentEx w15:paraId="3AFE94E0" w15:done="1"/>
  <w15:commentEx w15:paraId="0D4B2191" w15:paraIdParent="3AFE94E0" w15:done="1"/>
  <w15:commentEx w15:paraId="022BD3B8" w15:done="1"/>
  <w15:commentEx w15:paraId="6665E85F" w15:paraIdParent="022BD3B8" w15:done="1"/>
  <w15:commentEx w15:paraId="6E907CFF" w15:done="1"/>
  <w15:commentEx w15:paraId="3818367A" w15:paraIdParent="6E907C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562C88" w16cex:dateUtc="2025-01-30T04:48:00Z"/>
  <w16cex:commentExtensible w16cex:durableId="574BCBA2" w16cex:dateUtc="2025-01-30T04:51:00Z"/>
  <w16cex:commentExtensible w16cex:durableId="6DE21E8F" w16cex:dateUtc="2025-01-30T05:58:00Z">
    <w16cex:extLst>
      <w16:ext w16:uri="{CE6994B0-6A32-4C9F-8C6B-6E91EDA988CE}">
        <cr:reactions xmlns:cr="http://schemas.microsoft.com/office/comments/2020/reactions">
          <cr:reaction reactionType="1">
            <cr:reactionInfo dateUtc="2025-02-04T10:36:27Z">
              <cr:user userId="3697fa18a573fa46" userProvider="Windows Live" userName="Gianfranco Di Pietro"/>
            </cr:reactionInfo>
          </cr:reaction>
        </cr:reactions>
      </w16:ext>
    </w16cex:extLst>
  </w16cex:commentExtensible>
  <w16cex:commentExtensible w16cex:durableId="2B46290F">
    <w16cex:extLst>
      <w16:ext w16:uri="{CE6994B0-6A32-4C9F-8C6B-6E91EDA988CE}">
        <cr:reactions xmlns:cr="http://schemas.microsoft.com/office/comments/2020/reactions">
          <cr:reaction reactionType="1">
            <cr:reactionInfo dateUtc="2025-02-04T09:55:52Z">
              <cr:user userId="3697fa18a573fa46" userProvider="Windows Live" userName="Gianfranco Di Pietro"/>
            </cr:reactionInfo>
          </cr:reaction>
        </cr:reactions>
      </w16:ext>
    </w16cex:extLst>
  </w16cex:commentExtensible>
  <w16cex:commentExtensible w16cex:durableId="41BB8EB5" w16cex:dateUtc="2025-02-04T09:55:00Z"/>
  <w16cex:commentExtensible w16cex:durableId="57B716DF" w16cex:dateUtc="2025-02-04T10:37:00Z"/>
  <w16cex:commentExtensible w16cex:durableId="4E6CC036" w16cex:dateUtc="2025-02-05T08:43:00Z"/>
  <w16cex:commentExtensible w16cex:durableId="2B4B332E" w16cex:dateUtc="2025-02-03T11:21:00Z"/>
  <w16cex:commentExtensible w16cex:durableId="19FDEB1D" w16cex:dateUtc="2025-02-04T10:41:00Z"/>
  <w16cex:commentExtensible w16cex:durableId="42868B68" w16cex:dateUtc="2025-02-04T10:42:00Z"/>
  <w16cex:commentExtensible w16cex:durableId="2B4B346A" w16cex:dateUtc="2025-02-03T11:26:00Z"/>
  <w16cex:commentExtensible w16cex:durableId="47863C0E" w16cex:dateUtc="2025-02-04T10:44:00Z"/>
  <w16cex:commentExtensible w16cex:durableId="2B4B2BCE" w16cex:dateUtc="2025-02-03T10:49:00Z"/>
  <w16cex:commentExtensible w16cex:durableId="2B1C9D96" w16cex:dateUtc="2025-02-04T10:44:00Z"/>
  <w16cex:commentExtensible w16cex:durableId="2B473733">
    <w16cex:extLst>
      <w16:ext w16:uri="{CE6994B0-6A32-4C9F-8C6B-6E91EDA988CE}">
        <cr:reactions xmlns:cr="http://schemas.microsoft.com/office/comments/2020/reactions">
          <cr:reaction reactionType="1">
            <cr:reactionInfo dateUtc="2025-02-04T10:45:52Z">
              <cr:user userId="3697fa18a573fa46" userProvider="Windows Live" userName="Gianfranco Di Pietro"/>
            </cr:reactionInfo>
          </cr:reaction>
        </cr:reactions>
      </w16:ext>
    </w16cex:extLst>
  </w16cex:commentExtensible>
  <w16cex:commentExtensible w16cex:durableId="2B4B3532" w16cex:dateUtc="2025-02-03T11:29:00Z">
    <w16cex:extLst>
      <w16:ext w16:uri="{CE6994B0-6A32-4C9F-8C6B-6E91EDA988CE}">
        <cr:reactions xmlns:cr="http://schemas.microsoft.com/office/comments/2020/reactions">
          <cr:reaction reactionType="1">
            <cr:reactionInfo dateUtc="2025-02-04T10:46:50Z">
              <cr:user userId="3697fa18a573fa46" userProvider="Windows Live" userName="Gianfranco Di Pietro"/>
            </cr:reactionInfo>
          </cr:reaction>
        </cr:reactions>
      </w16:ext>
    </w16cex:extLst>
  </w16cex:commentExtensible>
  <w16cex:commentExtensible w16cex:durableId="2B4B3740" w16cex:dateUtc="2025-02-03T11:38:00Z"/>
  <w16cex:commentExtensible w16cex:durableId="5FD9CC79" w16cex:dateUtc="2025-02-04T10:48:00Z"/>
  <w16cex:commentExtensible w16cex:durableId="36219F2C" w16cex:dateUtc="2025-02-04T10:50:00Z"/>
  <w16cex:commentExtensible w16cex:durableId="2B4787E7">
    <w16cex:extLst>
      <w16:ext w16:uri="{CE6994B0-6A32-4C9F-8C6B-6E91EDA988CE}">
        <cr:reactions xmlns:cr="http://schemas.microsoft.com/office/comments/2020/reactions">
          <cr:reaction reactionType="1">
            <cr:reactionInfo dateUtc="2025-02-04T10:51:17Z">
              <cr:user userId="3697fa18a573fa46" userProvider="Windows Live" userName="Gianfranco Di Pietro"/>
            </cr:reactionInfo>
          </cr:reaction>
        </cr:reactions>
      </w16:ext>
    </w16cex:extLst>
  </w16cex:commentExtensible>
  <w16cex:commentExtensible w16cex:durableId="7CCDE868" w16cex:dateUtc="2025-02-04T10:51:00Z"/>
  <w16cex:commentExtensible w16cex:durableId="2D35FF4A" w16cex:dateUtc="2025-02-04T10:57:00Z"/>
  <w16cex:commentExtensible w16cex:durableId="44BCB44B" w16cex:dateUtc="2025-02-05T08:46:00Z"/>
  <w16cex:commentExtensible w16cex:durableId="2B4B2DB0" w16cex:dateUtc="2025-02-03T10:57:00Z"/>
  <w16cex:commentExtensible w16cex:durableId="5DF62A4C" w16cex:dateUtc="2025-02-04T10:59:00Z"/>
  <w16cex:commentExtensible w16cex:durableId="2B4B3085" w16cex:dateUtc="2025-02-03T11:09:00Z"/>
  <w16cex:commentExtensible w16cex:durableId="2B4B2EC5" w16cex:dateUtc="2025-02-03T11:02:00Z"/>
  <w16cex:commentExtensible w16cex:durableId="2B4B2ED4" w16cex:dateUtc="2025-02-03T11:02:00Z"/>
  <w16cex:commentExtensible w16cex:durableId="2B4B2EE4" w16cex:dateUtc="2025-02-03T11:02:00Z"/>
  <w16cex:commentExtensible w16cex:durableId="2B4B31B4" w16cex:dateUtc="2025-02-03T11:14:00Z"/>
  <w16cex:commentExtensible w16cex:durableId="2B4B31D5" w16cex:dateUtc="2025-02-03T11:15:00Z"/>
  <w16cex:commentExtensible w16cex:durableId="276C5C04" w16cex:dateUtc="2025-02-03T11:26:00Z"/>
  <w16cex:commentExtensible w16cex:durableId="6991612F" w16cex:dateUtc="2025-02-04T10:44:00Z"/>
  <w16cex:commentExtensible w16cex:durableId="6A19249D" w16cex:dateUtc="2025-02-03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56BB59" w16cid:durableId="47562C88"/>
  <w16cid:commentId w16cid:paraId="76FD70C3" w16cid:durableId="574BCBA2"/>
  <w16cid:commentId w16cid:paraId="75214451" w16cid:durableId="2B478B31"/>
  <w16cid:commentId w16cid:paraId="2F12A421" w16cid:durableId="6DE21E8F"/>
  <w16cid:commentId w16cid:paraId="2C16F0CE" w16cid:durableId="2B46290F"/>
  <w16cid:commentId w16cid:paraId="27BD00D3" w16cid:durableId="41BB8EB5"/>
  <w16cid:commentId w16cid:paraId="74E704A7" w16cid:durableId="2B462A68"/>
  <w16cid:commentId w16cid:paraId="61A5163E" w16cid:durableId="57B716DF"/>
  <w16cid:commentId w16cid:paraId="263A5536" w16cid:durableId="4E6CC036"/>
  <w16cid:commentId w16cid:paraId="3D01C1F1" w16cid:durableId="2B470E90"/>
  <w16cid:commentId w16cid:paraId="61518DC8" w16cid:durableId="2B4B332E"/>
  <w16cid:commentId w16cid:paraId="75B947F8" w16cid:durableId="19FDEB1D"/>
  <w16cid:commentId w16cid:paraId="6239AEC2" w16cid:durableId="2B470F55"/>
  <w16cid:commentId w16cid:paraId="4192CBAA" w16cid:durableId="42868B68"/>
  <w16cid:commentId w16cid:paraId="5D9A40CB" w16cid:durableId="2B4733FB"/>
  <w16cid:commentId w16cid:paraId="613ABB15" w16cid:durableId="2B4B346A"/>
  <w16cid:commentId w16cid:paraId="196F3036" w16cid:durableId="2B4734D2"/>
  <w16cid:commentId w16cid:paraId="79EE7456" w16cid:durableId="47863C0E"/>
  <w16cid:commentId w16cid:paraId="259B1F35" w16cid:durableId="2B47350B"/>
  <w16cid:commentId w16cid:paraId="54FC14D8" w16cid:durableId="2B4B2BCE"/>
  <w16cid:commentId w16cid:paraId="1A1FDE14" w16cid:durableId="2B478B93"/>
  <w16cid:commentId w16cid:paraId="05177869" w16cid:durableId="2B1C9D96"/>
  <w16cid:commentId w16cid:paraId="73D80F76" w16cid:durableId="2B473733"/>
  <w16cid:commentId w16cid:paraId="2ECCC767" w16cid:durableId="2B47837B"/>
  <w16cid:commentId w16cid:paraId="776FFCC1" w16cid:durableId="2B4B3532"/>
  <w16cid:commentId w16cid:paraId="6AE110F4" w16cid:durableId="2B4783AE"/>
  <w16cid:commentId w16cid:paraId="5D817E70" w16cid:durableId="2B4B3740"/>
  <w16cid:commentId w16cid:paraId="22741C54" w16cid:durableId="5FD9CC79"/>
  <w16cid:commentId w16cid:paraId="2B583D7C" w16cid:durableId="2B47859F"/>
  <w16cid:commentId w16cid:paraId="2CA5513B" w16cid:durableId="2B47860D"/>
  <w16cid:commentId w16cid:paraId="465F8CB8" w16cid:durableId="2B478749"/>
  <w16cid:commentId w16cid:paraId="2A7C36D4" w16cid:durableId="36219F2C"/>
  <w16cid:commentId w16cid:paraId="02E84EA6" w16cid:durableId="2B4787E7"/>
  <w16cid:commentId w16cid:paraId="462EB011" w16cid:durableId="7CCDE868"/>
  <w16cid:commentId w16cid:paraId="078DBEB2" w16cid:durableId="2B478A72"/>
  <w16cid:commentId w16cid:paraId="4C9AB6D3" w16cid:durableId="2D35FF4A"/>
  <w16cid:commentId w16cid:paraId="196AD4C6" w16cid:durableId="44BCB44B"/>
  <w16cid:commentId w16cid:paraId="65E99AF7" w16cid:durableId="2B478F52"/>
  <w16cid:commentId w16cid:paraId="5F40CAFC" w16cid:durableId="2B4B2DB0"/>
  <w16cid:commentId w16cid:paraId="55174156" w16cid:durableId="2B478FB4"/>
  <w16cid:commentId w16cid:paraId="54A8F546" w16cid:durableId="5DF62A4C"/>
  <w16cid:commentId w16cid:paraId="77311418" w16cid:durableId="2B478FDA"/>
  <w16cid:commentId w16cid:paraId="0D710840" w16cid:durableId="2B4B3085"/>
  <w16cid:commentId w16cid:paraId="2816A5B7" w16cid:durableId="2B47902F"/>
  <w16cid:commentId w16cid:paraId="7D9BE7C1" w16cid:durableId="2B4B2EC5"/>
  <w16cid:commentId w16cid:paraId="638234FE" w16cid:durableId="2B4B2ED4"/>
  <w16cid:commentId w16cid:paraId="1F56AB07" w16cid:durableId="2B4B2EE4"/>
  <w16cid:commentId w16cid:paraId="6BC4617B" w16cid:durableId="2B4790BE"/>
  <w16cid:commentId w16cid:paraId="5A8DF48B" w16cid:durableId="2B4B31B4"/>
  <w16cid:commentId w16cid:paraId="06F7CD08" w16cid:durableId="2B479117"/>
  <w16cid:commentId w16cid:paraId="7709B142" w16cid:durableId="2B47929C"/>
  <w16cid:commentId w16cid:paraId="493DCDBE" w16cid:durableId="2B4B31D5"/>
  <w16cid:commentId w16cid:paraId="3AFE94E0" w16cid:durableId="404A18ED"/>
  <w16cid:commentId w16cid:paraId="0D4B2191" w16cid:durableId="276C5C04"/>
  <w16cid:commentId w16cid:paraId="022BD3B8" w16cid:durableId="21895DC2"/>
  <w16cid:commentId w16cid:paraId="6665E85F" w16cid:durableId="6991612F"/>
  <w16cid:commentId w16cid:paraId="6E907CFF" w16cid:durableId="0E005037"/>
  <w16cid:commentId w16cid:paraId="3818367A" w16cid:durableId="6A192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E11DE1" w14:textId="77777777" w:rsidR="00CC5E1B" w:rsidRDefault="00CC5E1B">
      <w:pPr>
        <w:spacing w:line="240" w:lineRule="auto"/>
      </w:pPr>
      <w:r>
        <w:separator/>
      </w:r>
    </w:p>
  </w:endnote>
  <w:endnote w:type="continuationSeparator" w:id="0">
    <w:p w14:paraId="4B541C8B" w14:textId="77777777" w:rsidR="00CC5E1B" w:rsidRDefault="00CC5E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Mono Light">
    <w:panose1 w:val="00000009000000000000"/>
    <w:charset w:val="00"/>
    <w:family w:val="modern"/>
    <w:pitch w:val="fixed"/>
    <w:sig w:usb0="E00002FF" w:usb1="1000205B" w:usb2="00000020" w:usb3="00000000" w:csb0="0000019F" w:csb1="00000000"/>
  </w:font>
  <w:font w:name="Roboto Mono">
    <w:panose1 w:val="00000009000000000000"/>
    <w:charset w:val="00"/>
    <w:family w:val="modern"/>
    <w:pitch w:val="fixed"/>
    <w:sig w:usb0="E00002FF" w:usb1="1000205B" w:usb2="0000002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050460"/>
      <w:docPartObj>
        <w:docPartGallery w:val="Page Numbers (Bottom of Page)"/>
        <w:docPartUnique/>
      </w:docPartObj>
    </w:sdtPr>
    <w:sdtContent>
      <w:p w14:paraId="6DD03171" w14:textId="5F78F95D" w:rsidR="00FC2175" w:rsidRDefault="00FC2175">
        <w:pPr>
          <w:pStyle w:val="Pidipagina"/>
          <w:jc w:val="right"/>
        </w:pPr>
        <w:r>
          <w:fldChar w:fldCharType="begin"/>
        </w:r>
        <w:r>
          <w:instrText>PAGE   \* MERGEFORMAT</w:instrText>
        </w:r>
        <w:r>
          <w:fldChar w:fldCharType="separate"/>
        </w:r>
        <w:r>
          <w:rPr>
            <w:lang w:val="it-IT"/>
          </w:rPr>
          <w:t>2</w:t>
        </w:r>
        <w:r>
          <w:fldChar w:fldCharType="end"/>
        </w:r>
      </w:p>
    </w:sdtContent>
  </w:sdt>
  <w:p w14:paraId="000001E1" w14:textId="77777777" w:rsidR="00FC2175" w:rsidRDefault="00FC2175">
    <w:pPr>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0E1E10" w14:textId="77777777" w:rsidR="00CC5E1B" w:rsidRDefault="00CC5E1B">
      <w:pPr>
        <w:spacing w:line="240" w:lineRule="auto"/>
      </w:pPr>
      <w:r>
        <w:separator/>
      </w:r>
    </w:p>
  </w:footnote>
  <w:footnote w:type="continuationSeparator" w:id="0">
    <w:p w14:paraId="470B1DF6" w14:textId="77777777" w:rsidR="00CC5E1B" w:rsidRDefault="00CC5E1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F3136E"/>
    <w:multiLevelType w:val="multilevel"/>
    <w:tmpl w:val="3670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03758C"/>
    <w:multiLevelType w:val="multilevel"/>
    <w:tmpl w:val="8C2A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922DCF"/>
    <w:multiLevelType w:val="multilevel"/>
    <w:tmpl w:val="3294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B27BCD"/>
    <w:multiLevelType w:val="multilevel"/>
    <w:tmpl w:val="7B88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2D55C7"/>
    <w:multiLevelType w:val="multilevel"/>
    <w:tmpl w:val="EC5E9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DD5D53"/>
    <w:multiLevelType w:val="multilevel"/>
    <w:tmpl w:val="E7D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7C1178"/>
    <w:multiLevelType w:val="multilevel"/>
    <w:tmpl w:val="94422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5B3F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3DF92EA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F7B0BCB"/>
    <w:multiLevelType w:val="multilevel"/>
    <w:tmpl w:val="0410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0" w15:restartNumberingAfterBreak="0">
    <w:nsid w:val="4F9602AE"/>
    <w:multiLevelType w:val="hybridMultilevel"/>
    <w:tmpl w:val="ECA41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72F5F9D"/>
    <w:multiLevelType w:val="multilevel"/>
    <w:tmpl w:val="A3740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0D7697B"/>
    <w:multiLevelType w:val="hybridMultilevel"/>
    <w:tmpl w:val="C32881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5651C82"/>
    <w:multiLevelType w:val="multilevel"/>
    <w:tmpl w:val="BE14A9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9022EAB"/>
    <w:multiLevelType w:val="hybridMultilevel"/>
    <w:tmpl w:val="49D84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AFC1295"/>
    <w:multiLevelType w:val="multilevel"/>
    <w:tmpl w:val="489AB2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719D5892"/>
    <w:multiLevelType w:val="multilevel"/>
    <w:tmpl w:val="57A6F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F10C9B"/>
    <w:multiLevelType w:val="multilevel"/>
    <w:tmpl w:val="A69A0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3797264">
    <w:abstractNumId w:val="15"/>
  </w:num>
  <w:num w:numId="2" w16cid:durableId="737560934">
    <w:abstractNumId w:val="16"/>
  </w:num>
  <w:num w:numId="3" w16cid:durableId="585529897">
    <w:abstractNumId w:val="9"/>
  </w:num>
  <w:num w:numId="4" w16cid:durableId="1426459215">
    <w:abstractNumId w:val="6"/>
  </w:num>
  <w:num w:numId="5" w16cid:durableId="1489177398">
    <w:abstractNumId w:val="2"/>
  </w:num>
  <w:num w:numId="6" w16cid:durableId="1964341663">
    <w:abstractNumId w:val="0"/>
  </w:num>
  <w:num w:numId="7" w16cid:durableId="1839073301">
    <w:abstractNumId w:val="17"/>
  </w:num>
  <w:num w:numId="8" w16cid:durableId="423307515">
    <w:abstractNumId w:val="13"/>
  </w:num>
  <w:num w:numId="9" w16cid:durableId="1140028650">
    <w:abstractNumId w:val="3"/>
  </w:num>
  <w:num w:numId="10" w16cid:durableId="2013529953">
    <w:abstractNumId w:val="4"/>
  </w:num>
  <w:num w:numId="11" w16cid:durableId="1359627444">
    <w:abstractNumId w:val="11"/>
  </w:num>
  <w:num w:numId="12" w16cid:durableId="716011018">
    <w:abstractNumId w:val="5"/>
  </w:num>
  <w:num w:numId="13" w16cid:durableId="326521929">
    <w:abstractNumId w:val="14"/>
  </w:num>
  <w:num w:numId="14" w16cid:durableId="1340500439">
    <w:abstractNumId w:val="10"/>
  </w:num>
  <w:num w:numId="15" w16cid:durableId="2087334539">
    <w:abstractNumId w:val="7"/>
  </w:num>
  <w:num w:numId="16" w16cid:durableId="197396631">
    <w:abstractNumId w:val="8"/>
  </w:num>
  <w:num w:numId="17" w16cid:durableId="1134983707">
    <w:abstractNumId w:val="1"/>
  </w:num>
  <w:num w:numId="18" w16cid:durableId="200357895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ianfranco Di Pietro">
    <w15:presenceInfo w15:providerId="Windows Live" w15:userId="3697fa18a573fa46"/>
  </w15:person>
  <w15:person w15:author="Eugenio Fazio">
    <w15:presenceInfo w15:providerId="AD" w15:userId="S::eugenio.fazio@unict.it::9f8081ea-24db-4778-9cbd-333a24afab13"/>
  </w15:person>
  <w15:person w15:author="Eugenio Fazio [2]">
    <w15:presenceInfo w15:providerId="AD" w15:userId="S-1-5-21-3596530058-729775506-3068146137-1001"/>
  </w15:person>
  <w15:person w15:author="Alberto D'Agostino">
    <w15:presenceInfo w15:providerId="Windows Live" w15:userId="1b48037acbb858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trackRevision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80"/>
    <w:rsid w:val="00013CDF"/>
    <w:rsid w:val="000154E5"/>
    <w:rsid w:val="000211C4"/>
    <w:rsid w:val="00022D67"/>
    <w:rsid w:val="00044098"/>
    <w:rsid w:val="0004661A"/>
    <w:rsid w:val="0005363F"/>
    <w:rsid w:val="00064F2B"/>
    <w:rsid w:val="0007087B"/>
    <w:rsid w:val="0007100A"/>
    <w:rsid w:val="00073E56"/>
    <w:rsid w:val="00094038"/>
    <w:rsid w:val="000B7B37"/>
    <w:rsid w:val="000D7300"/>
    <w:rsid w:val="000D74CB"/>
    <w:rsid w:val="000E2E0B"/>
    <w:rsid w:val="000E325E"/>
    <w:rsid w:val="000E39D7"/>
    <w:rsid w:val="000E5278"/>
    <w:rsid w:val="000F5E64"/>
    <w:rsid w:val="00110F7E"/>
    <w:rsid w:val="001120AF"/>
    <w:rsid w:val="0011287A"/>
    <w:rsid w:val="0011490B"/>
    <w:rsid w:val="00124391"/>
    <w:rsid w:val="00124C37"/>
    <w:rsid w:val="00140B08"/>
    <w:rsid w:val="00142D2D"/>
    <w:rsid w:val="00151579"/>
    <w:rsid w:val="001523B9"/>
    <w:rsid w:val="0015284E"/>
    <w:rsid w:val="00154A69"/>
    <w:rsid w:val="00155BAF"/>
    <w:rsid w:val="00157B79"/>
    <w:rsid w:val="00157EB6"/>
    <w:rsid w:val="00162581"/>
    <w:rsid w:val="001635CD"/>
    <w:rsid w:val="00165A40"/>
    <w:rsid w:val="001671BF"/>
    <w:rsid w:val="00177BB5"/>
    <w:rsid w:val="00180AFD"/>
    <w:rsid w:val="00183E4F"/>
    <w:rsid w:val="001878E2"/>
    <w:rsid w:val="00187B06"/>
    <w:rsid w:val="00193F9C"/>
    <w:rsid w:val="00195201"/>
    <w:rsid w:val="001A0E42"/>
    <w:rsid w:val="001A7F98"/>
    <w:rsid w:val="001D48DF"/>
    <w:rsid w:val="001E10DD"/>
    <w:rsid w:val="001E6BEA"/>
    <w:rsid w:val="001F0C3C"/>
    <w:rsid w:val="00201231"/>
    <w:rsid w:val="002067AB"/>
    <w:rsid w:val="00207571"/>
    <w:rsid w:val="002178AB"/>
    <w:rsid w:val="00217F57"/>
    <w:rsid w:val="00222098"/>
    <w:rsid w:val="002243DD"/>
    <w:rsid w:val="00225068"/>
    <w:rsid w:val="0022571B"/>
    <w:rsid w:val="00241650"/>
    <w:rsid w:val="00251B4F"/>
    <w:rsid w:val="00256F1E"/>
    <w:rsid w:val="002614F0"/>
    <w:rsid w:val="00263279"/>
    <w:rsid w:val="00274D6D"/>
    <w:rsid w:val="00275D79"/>
    <w:rsid w:val="002A3DFC"/>
    <w:rsid w:val="002A49AE"/>
    <w:rsid w:val="002B7412"/>
    <w:rsid w:val="002C293F"/>
    <w:rsid w:val="002C37C0"/>
    <w:rsid w:val="002D5373"/>
    <w:rsid w:val="002E22CA"/>
    <w:rsid w:val="002F140A"/>
    <w:rsid w:val="002F423E"/>
    <w:rsid w:val="002F4EE4"/>
    <w:rsid w:val="00302BFA"/>
    <w:rsid w:val="003129CB"/>
    <w:rsid w:val="00316E29"/>
    <w:rsid w:val="00325F0A"/>
    <w:rsid w:val="00342716"/>
    <w:rsid w:val="00343628"/>
    <w:rsid w:val="003438E5"/>
    <w:rsid w:val="00343D0C"/>
    <w:rsid w:val="00347012"/>
    <w:rsid w:val="00354E7B"/>
    <w:rsid w:val="0035531D"/>
    <w:rsid w:val="00361FF1"/>
    <w:rsid w:val="0037257C"/>
    <w:rsid w:val="003B1731"/>
    <w:rsid w:val="003C34A6"/>
    <w:rsid w:val="003C45DF"/>
    <w:rsid w:val="003E1287"/>
    <w:rsid w:val="003E18B0"/>
    <w:rsid w:val="003E6064"/>
    <w:rsid w:val="003F5FDF"/>
    <w:rsid w:val="00411C4D"/>
    <w:rsid w:val="00426053"/>
    <w:rsid w:val="004308FA"/>
    <w:rsid w:val="0044649A"/>
    <w:rsid w:val="004501CD"/>
    <w:rsid w:val="004524AC"/>
    <w:rsid w:val="004570CE"/>
    <w:rsid w:val="00462F88"/>
    <w:rsid w:val="004720E1"/>
    <w:rsid w:val="0047687A"/>
    <w:rsid w:val="00493203"/>
    <w:rsid w:val="004939BC"/>
    <w:rsid w:val="00494CC8"/>
    <w:rsid w:val="004A2B55"/>
    <w:rsid w:val="004A3A3F"/>
    <w:rsid w:val="004B2208"/>
    <w:rsid w:val="004B6430"/>
    <w:rsid w:val="004C059D"/>
    <w:rsid w:val="004C159E"/>
    <w:rsid w:val="004C5E71"/>
    <w:rsid w:val="004D3130"/>
    <w:rsid w:val="004E7299"/>
    <w:rsid w:val="004F175A"/>
    <w:rsid w:val="004F4071"/>
    <w:rsid w:val="00504BD6"/>
    <w:rsid w:val="00505697"/>
    <w:rsid w:val="0050570C"/>
    <w:rsid w:val="0050597C"/>
    <w:rsid w:val="00506503"/>
    <w:rsid w:val="00511C74"/>
    <w:rsid w:val="00512436"/>
    <w:rsid w:val="00520E5D"/>
    <w:rsid w:val="00521079"/>
    <w:rsid w:val="00523616"/>
    <w:rsid w:val="005255D2"/>
    <w:rsid w:val="00531929"/>
    <w:rsid w:val="005333F8"/>
    <w:rsid w:val="00534D5B"/>
    <w:rsid w:val="00537F4E"/>
    <w:rsid w:val="005440AB"/>
    <w:rsid w:val="005461C6"/>
    <w:rsid w:val="00552B25"/>
    <w:rsid w:val="00553214"/>
    <w:rsid w:val="00565B77"/>
    <w:rsid w:val="0058397F"/>
    <w:rsid w:val="00593026"/>
    <w:rsid w:val="005A23A6"/>
    <w:rsid w:val="005A5B6C"/>
    <w:rsid w:val="005C0B17"/>
    <w:rsid w:val="005C2EB8"/>
    <w:rsid w:val="005D0532"/>
    <w:rsid w:val="005D0DCB"/>
    <w:rsid w:val="005D0E97"/>
    <w:rsid w:val="005D44D4"/>
    <w:rsid w:val="005D725B"/>
    <w:rsid w:val="005E5925"/>
    <w:rsid w:val="0060160E"/>
    <w:rsid w:val="00601B57"/>
    <w:rsid w:val="00622CAD"/>
    <w:rsid w:val="00635A50"/>
    <w:rsid w:val="00636B43"/>
    <w:rsid w:val="00640472"/>
    <w:rsid w:val="0064231C"/>
    <w:rsid w:val="0066278D"/>
    <w:rsid w:val="00663F16"/>
    <w:rsid w:val="00664E56"/>
    <w:rsid w:val="0067076A"/>
    <w:rsid w:val="0068179E"/>
    <w:rsid w:val="00685503"/>
    <w:rsid w:val="00695F95"/>
    <w:rsid w:val="00696B80"/>
    <w:rsid w:val="006A1ABA"/>
    <w:rsid w:val="006A3A25"/>
    <w:rsid w:val="006B69BD"/>
    <w:rsid w:val="006B6AAC"/>
    <w:rsid w:val="006C5DF7"/>
    <w:rsid w:val="006D06B6"/>
    <w:rsid w:val="006D63CF"/>
    <w:rsid w:val="006E3B76"/>
    <w:rsid w:val="006E3BC2"/>
    <w:rsid w:val="00700009"/>
    <w:rsid w:val="007035FE"/>
    <w:rsid w:val="0071173B"/>
    <w:rsid w:val="00715AC2"/>
    <w:rsid w:val="007259E9"/>
    <w:rsid w:val="00731556"/>
    <w:rsid w:val="00734CE6"/>
    <w:rsid w:val="007366CE"/>
    <w:rsid w:val="00741E32"/>
    <w:rsid w:val="00755FF3"/>
    <w:rsid w:val="00787386"/>
    <w:rsid w:val="007904CB"/>
    <w:rsid w:val="00791A85"/>
    <w:rsid w:val="007973F2"/>
    <w:rsid w:val="00797DA3"/>
    <w:rsid w:val="007A0665"/>
    <w:rsid w:val="007A27C0"/>
    <w:rsid w:val="007C0329"/>
    <w:rsid w:val="007C289E"/>
    <w:rsid w:val="007C53C1"/>
    <w:rsid w:val="007C5902"/>
    <w:rsid w:val="007D3BA3"/>
    <w:rsid w:val="007E0159"/>
    <w:rsid w:val="007E7C6F"/>
    <w:rsid w:val="007F26A0"/>
    <w:rsid w:val="00800899"/>
    <w:rsid w:val="00813812"/>
    <w:rsid w:val="00816D0C"/>
    <w:rsid w:val="008248B3"/>
    <w:rsid w:val="00835905"/>
    <w:rsid w:val="00836413"/>
    <w:rsid w:val="00860316"/>
    <w:rsid w:val="008619B1"/>
    <w:rsid w:val="00865AB0"/>
    <w:rsid w:val="008762E5"/>
    <w:rsid w:val="00881555"/>
    <w:rsid w:val="0089341C"/>
    <w:rsid w:val="00897689"/>
    <w:rsid w:val="008978CE"/>
    <w:rsid w:val="008B555E"/>
    <w:rsid w:val="008B5AEE"/>
    <w:rsid w:val="008C3614"/>
    <w:rsid w:val="008D7C00"/>
    <w:rsid w:val="008E6442"/>
    <w:rsid w:val="008E7638"/>
    <w:rsid w:val="008E7BB2"/>
    <w:rsid w:val="008F467A"/>
    <w:rsid w:val="008F6326"/>
    <w:rsid w:val="00906398"/>
    <w:rsid w:val="00910303"/>
    <w:rsid w:val="00917BF7"/>
    <w:rsid w:val="009304EA"/>
    <w:rsid w:val="009329F9"/>
    <w:rsid w:val="00934277"/>
    <w:rsid w:val="00941506"/>
    <w:rsid w:val="00957972"/>
    <w:rsid w:val="00964048"/>
    <w:rsid w:val="00973834"/>
    <w:rsid w:val="00975EB3"/>
    <w:rsid w:val="00986685"/>
    <w:rsid w:val="00991C46"/>
    <w:rsid w:val="009A3480"/>
    <w:rsid w:val="009A4505"/>
    <w:rsid w:val="009B1783"/>
    <w:rsid w:val="009B1D14"/>
    <w:rsid w:val="009B642B"/>
    <w:rsid w:val="009C0A53"/>
    <w:rsid w:val="009C50C5"/>
    <w:rsid w:val="009C5303"/>
    <w:rsid w:val="009C6E53"/>
    <w:rsid w:val="009D4FE5"/>
    <w:rsid w:val="009D5A73"/>
    <w:rsid w:val="009E0817"/>
    <w:rsid w:val="009F0A47"/>
    <w:rsid w:val="00A00A09"/>
    <w:rsid w:val="00A04D98"/>
    <w:rsid w:val="00A07FC8"/>
    <w:rsid w:val="00A157CB"/>
    <w:rsid w:val="00A17DE4"/>
    <w:rsid w:val="00A22676"/>
    <w:rsid w:val="00A45BD5"/>
    <w:rsid w:val="00A61E2C"/>
    <w:rsid w:val="00A7677A"/>
    <w:rsid w:val="00A9141C"/>
    <w:rsid w:val="00A96E03"/>
    <w:rsid w:val="00AA5A53"/>
    <w:rsid w:val="00AB0055"/>
    <w:rsid w:val="00AB19A9"/>
    <w:rsid w:val="00AB45A7"/>
    <w:rsid w:val="00AC2628"/>
    <w:rsid w:val="00AD25D3"/>
    <w:rsid w:val="00AD7108"/>
    <w:rsid w:val="00AE2087"/>
    <w:rsid w:val="00AE3D52"/>
    <w:rsid w:val="00AF7D02"/>
    <w:rsid w:val="00B02EDF"/>
    <w:rsid w:val="00B07D90"/>
    <w:rsid w:val="00B263BD"/>
    <w:rsid w:val="00B33532"/>
    <w:rsid w:val="00B42ABC"/>
    <w:rsid w:val="00B528FF"/>
    <w:rsid w:val="00B61548"/>
    <w:rsid w:val="00B61671"/>
    <w:rsid w:val="00B75262"/>
    <w:rsid w:val="00B8549D"/>
    <w:rsid w:val="00B9444F"/>
    <w:rsid w:val="00BA25FD"/>
    <w:rsid w:val="00BB0597"/>
    <w:rsid w:val="00BB5017"/>
    <w:rsid w:val="00BC75C5"/>
    <w:rsid w:val="00BD3317"/>
    <w:rsid w:val="00BE49EE"/>
    <w:rsid w:val="00BF43C9"/>
    <w:rsid w:val="00C03C2F"/>
    <w:rsid w:val="00C12AB1"/>
    <w:rsid w:val="00C12B54"/>
    <w:rsid w:val="00C33BC8"/>
    <w:rsid w:val="00C443E5"/>
    <w:rsid w:val="00C44DA6"/>
    <w:rsid w:val="00C51857"/>
    <w:rsid w:val="00C644F4"/>
    <w:rsid w:val="00C86C0B"/>
    <w:rsid w:val="00C9741F"/>
    <w:rsid w:val="00CA324C"/>
    <w:rsid w:val="00CB7437"/>
    <w:rsid w:val="00CC2D57"/>
    <w:rsid w:val="00CC5E1B"/>
    <w:rsid w:val="00CD1211"/>
    <w:rsid w:val="00CE39C1"/>
    <w:rsid w:val="00CE45D2"/>
    <w:rsid w:val="00CE7D23"/>
    <w:rsid w:val="00CF39D9"/>
    <w:rsid w:val="00D0321D"/>
    <w:rsid w:val="00D07DCC"/>
    <w:rsid w:val="00D22AC7"/>
    <w:rsid w:val="00D23197"/>
    <w:rsid w:val="00D40C0F"/>
    <w:rsid w:val="00D41BBB"/>
    <w:rsid w:val="00D54DAF"/>
    <w:rsid w:val="00D57AAB"/>
    <w:rsid w:val="00D61A73"/>
    <w:rsid w:val="00D639CD"/>
    <w:rsid w:val="00D63A27"/>
    <w:rsid w:val="00D82AD0"/>
    <w:rsid w:val="00D82DB1"/>
    <w:rsid w:val="00D84436"/>
    <w:rsid w:val="00DA0B94"/>
    <w:rsid w:val="00DA1F9C"/>
    <w:rsid w:val="00DA40B4"/>
    <w:rsid w:val="00DA482C"/>
    <w:rsid w:val="00DC3DEC"/>
    <w:rsid w:val="00DD08D5"/>
    <w:rsid w:val="00DD4238"/>
    <w:rsid w:val="00DE68DE"/>
    <w:rsid w:val="00DE75CF"/>
    <w:rsid w:val="00DF528E"/>
    <w:rsid w:val="00E042A9"/>
    <w:rsid w:val="00E054C7"/>
    <w:rsid w:val="00E12623"/>
    <w:rsid w:val="00E279B8"/>
    <w:rsid w:val="00E30DF2"/>
    <w:rsid w:val="00E327C9"/>
    <w:rsid w:val="00E372D0"/>
    <w:rsid w:val="00E41B82"/>
    <w:rsid w:val="00E671FB"/>
    <w:rsid w:val="00E71576"/>
    <w:rsid w:val="00E71D26"/>
    <w:rsid w:val="00E94C8A"/>
    <w:rsid w:val="00EB047E"/>
    <w:rsid w:val="00EB074E"/>
    <w:rsid w:val="00EB4183"/>
    <w:rsid w:val="00EC55F0"/>
    <w:rsid w:val="00EE4DF7"/>
    <w:rsid w:val="00F05D71"/>
    <w:rsid w:val="00F07F00"/>
    <w:rsid w:val="00F11464"/>
    <w:rsid w:val="00F20AFC"/>
    <w:rsid w:val="00F2171E"/>
    <w:rsid w:val="00F240A6"/>
    <w:rsid w:val="00F259A2"/>
    <w:rsid w:val="00F451B9"/>
    <w:rsid w:val="00F51D23"/>
    <w:rsid w:val="00F6028E"/>
    <w:rsid w:val="00F60D6D"/>
    <w:rsid w:val="00F621FB"/>
    <w:rsid w:val="00F627D1"/>
    <w:rsid w:val="00F641E0"/>
    <w:rsid w:val="00F81143"/>
    <w:rsid w:val="00F96E97"/>
    <w:rsid w:val="00FA0E73"/>
    <w:rsid w:val="00FA1569"/>
    <w:rsid w:val="00FA3E76"/>
    <w:rsid w:val="00FA6F6E"/>
    <w:rsid w:val="00FA7D7D"/>
    <w:rsid w:val="00FB2B67"/>
    <w:rsid w:val="00FC20E2"/>
    <w:rsid w:val="00FC2175"/>
    <w:rsid w:val="00FC480D"/>
    <w:rsid w:val="00FD2CA4"/>
    <w:rsid w:val="00FD5828"/>
    <w:rsid w:val="00FF16FD"/>
    <w:rsid w:val="00FF2216"/>
    <w:rsid w:val="00FF6BD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5A07A"/>
  <w15:docId w15:val="{684EB6F7-B990-794A-B90F-B2DF45A09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A0101"/>
    <w:pPr>
      <w:keepNext/>
      <w:numPr>
        <w:numId w:val="15"/>
      </w:numPr>
      <w:suppressAutoHyphens/>
      <w:spacing w:before="360" w:after="120" w:line="1" w:lineRule="atLeast"/>
      <w:jc w:val="both"/>
      <w:outlineLvl w:val="0"/>
    </w:pPr>
    <w:rPr>
      <w:rFonts w:ascii="Palatino Linotype" w:eastAsia="Times New Roman" w:hAnsi="Palatino Linotype"/>
      <w:b/>
      <w:bCs/>
      <w:kern w:val="32"/>
      <w:position w:val="-1"/>
      <w:sz w:val="32"/>
      <w:szCs w:val="32"/>
      <w:lang w:val="en-AU" w:eastAsia="en-AU"/>
    </w:rPr>
  </w:style>
  <w:style w:type="paragraph" w:styleId="Titolo2">
    <w:name w:val="heading 2"/>
    <w:basedOn w:val="Titolo1"/>
    <w:next w:val="Normale"/>
    <w:link w:val="Titolo2Carattere"/>
    <w:uiPriority w:val="9"/>
    <w:unhideWhenUsed/>
    <w:qFormat/>
    <w:rsid w:val="008A0101"/>
    <w:pPr>
      <w:numPr>
        <w:ilvl w:val="1"/>
      </w:numPr>
      <w:spacing w:before="240"/>
      <w:ind w:left="-1" w:hanging="1"/>
      <w:outlineLvl w:val="1"/>
    </w:pPr>
    <w:rPr>
      <w:bCs w:val="0"/>
      <w:iCs/>
      <w:sz w:val="24"/>
      <w:szCs w:val="28"/>
    </w:rPr>
  </w:style>
  <w:style w:type="paragraph" w:styleId="Titolo3">
    <w:name w:val="heading 3"/>
    <w:basedOn w:val="Normale"/>
    <w:next w:val="Normale"/>
    <w:link w:val="Titolo3Carattere"/>
    <w:uiPriority w:val="9"/>
    <w:unhideWhenUsed/>
    <w:qFormat/>
    <w:rsid w:val="008A0101"/>
    <w:pPr>
      <w:keepNext/>
      <w:numPr>
        <w:ilvl w:val="2"/>
        <w:numId w:val="15"/>
      </w:numPr>
      <w:suppressAutoHyphens/>
      <w:spacing w:before="240" w:after="120" w:line="1" w:lineRule="atLeast"/>
      <w:jc w:val="both"/>
      <w:outlineLvl w:val="2"/>
    </w:pPr>
    <w:rPr>
      <w:rFonts w:ascii="Palatino Linotype" w:eastAsia="Times New Roman" w:hAnsi="Palatino Linotype"/>
      <w:b/>
      <w:bCs/>
      <w:position w:val="-1"/>
      <w:szCs w:val="26"/>
      <w:lang w:val="en-AU" w:eastAsia="en-AU"/>
    </w:rPr>
  </w:style>
  <w:style w:type="paragraph" w:styleId="Titolo4">
    <w:name w:val="heading 4"/>
    <w:basedOn w:val="Normale"/>
    <w:next w:val="Normale"/>
    <w:uiPriority w:val="9"/>
    <w:semiHidden/>
    <w:unhideWhenUsed/>
    <w:qFormat/>
    <w:pPr>
      <w:keepNext/>
      <w:keepLines/>
      <w:numPr>
        <w:ilvl w:val="3"/>
        <w:numId w:val="15"/>
      </w:numPr>
      <w:spacing w:before="280" w:after="80"/>
      <w:outlineLvl w:val="3"/>
    </w:pPr>
    <w:rPr>
      <w:color w:val="666666"/>
      <w:sz w:val="24"/>
      <w:szCs w:val="24"/>
    </w:rPr>
  </w:style>
  <w:style w:type="paragraph" w:styleId="Titolo5">
    <w:name w:val="heading 5"/>
    <w:basedOn w:val="Normale"/>
    <w:next w:val="Normale"/>
    <w:link w:val="Titolo5Carattere"/>
    <w:uiPriority w:val="9"/>
    <w:semiHidden/>
    <w:unhideWhenUsed/>
    <w:qFormat/>
    <w:rsid w:val="008A0101"/>
    <w:pPr>
      <w:numPr>
        <w:ilvl w:val="4"/>
        <w:numId w:val="15"/>
      </w:numPr>
      <w:suppressAutoHyphens/>
      <w:spacing w:before="240" w:after="60" w:line="1" w:lineRule="atLeast"/>
      <w:jc w:val="both"/>
      <w:outlineLvl w:val="4"/>
    </w:pPr>
    <w:rPr>
      <w:rFonts w:ascii="Palatino Linotype" w:eastAsia="Times New Roman" w:hAnsi="Palatino Linotype" w:cs="Times New Roman"/>
      <w:b/>
      <w:bCs/>
      <w:i/>
      <w:iCs/>
      <w:position w:val="-1"/>
      <w:sz w:val="26"/>
      <w:szCs w:val="26"/>
      <w:lang w:val="en-AU" w:eastAsia="en-AU"/>
    </w:rPr>
  </w:style>
  <w:style w:type="paragraph" w:styleId="Titolo6">
    <w:name w:val="heading 6"/>
    <w:basedOn w:val="Normale"/>
    <w:next w:val="Normale"/>
    <w:link w:val="Titolo6Carattere"/>
    <w:uiPriority w:val="9"/>
    <w:semiHidden/>
    <w:unhideWhenUsed/>
    <w:qFormat/>
    <w:rsid w:val="008A0101"/>
    <w:pPr>
      <w:numPr>
        <w:ilvl w:val="5"/>
        <w:numId w:val="15"/>
      </w:numPr>
      <w:suppressAutoHyphens/>
      <w:spacing w:before="240" w:after="60" w:line="1" w:lineRule="atLeast"/>
      <w:jc w:val="both"/>
      <w:outlineLvl w:val="5"/>
    </w:pPr>
    <w:rPr>
      <w:rFonts w:ascii="Times New Roman" w:eastAsia="Times New Roman" w:hAnsi="Times New Roman" w:cs="Palatino Linotype"/>
      <w:b/>
      <w:bCs/>
      <w:position w:val="-1"/>
      <w:lang w:val="en-AU" w:eastAsia="en-AU"/>
    </w:rPr>
  </w:style>
  <w:style w:type="paragraph" w:styleId="Titolo7">
    <w:name w:val="heading 7"/>
    <w:basedOn w:val="Normale"/>
    <w:next w:val="Normale"/>
    <w:link w:val="Titolo7Carattere"/>
    <w:semiHidden/>
    <w:unhideWhenUsed/>
    <w:qFormat/>
    <w:rsid w:val="008A0101"/>
    <w:pPr>
      <w:numPr>
        <w:ilvl w:val="6"/>
        <w:numId w:val="15"/>
      </w:numPr>
      <w:suppressAutoHyphens/>
      <w:spacing w:before="240" w:after="60" w:line="1" w:lineRule="atLeast"/>
      <w:jc w:val="both"/>
      <w:outlineLvl w:val="6"/>
    </w:pPr>
    <w:rPr>
      <w:rFonts w:ascii="Times New Roman" w:eastAsia="Palatino Linotype" w:hAnsi="Times New Roman" w:cs="Palatino Linotype"/>
      <w:position w:val="-1"/>
      <w:sz w:val="24"/>
      <w:szCs w:val="24"/>
      <w:lang w:val="en-AU" w:eastAsia="en-AU"/>
    </w:rPr>
  </w:style>
  <w:style w:type="paragraph" w:styleId="Titolo8">
    <w:name w:val="heading 8"/>
    <w:basedOn w:val="Normale"/>
    <w:next w:val="Normale"/>
    <w:link w:val="Titolo8Carattere"/>
    <w:semiHidden/>
    <w:unhideWhenUsed/>
    <w:qFormat/>
    <w:rsid w:val="008A0101"/>
    <w:pPr>
      <w:numPr>
        <w:ilvl w:val="7"/>
        <w:numId w:val="15"/>
      </w:numPr>
      <w:suppressAutoHyphens/>
      <w:spacing w:before="240" w:after="60" w:line="1" w:lineRule="atLeast"/>
      <w:jc w:val="both"/>
      <w:outlineLvl w:val="7"/>
    </w:pPr>
    <w:rPr>
      <w:rFonts w:ascii="Times New Roman" w:eastAsia="Palatino Linotype" w:hAnsi="Times New Roman" w:cs="Palatino Linotype"/>
      <w:i/>
      <w:iCs/>
      <w:position w:val="-1"/>
      <w:sz w:val="24"/>
      <w:szCs w:val="24"/>
      <w:lang w:val="en-AU" w:eastAsia="en-AU"/>
    </w:rPr>
  </w:style>
  <w:style w:type="paragraph" w:styleId="Titolo9">
    <w:name w:val="heading 9"/>
    <w:basedOn w:val="Normale"/>
    <w:next w:val="Normale"/>
    <w:link w:val="Titolo9Carattere"/>
    <w:semiHidden/>
    <w:unhideWhenUsed/>
    <w:qFormat/>
    <w:rsid w:val="008A0101"/>
    <w:pPr>
      <w:numPr>
        <w:ilvl w:val="8"/>
        <w:numId w:val="15"/>
      </w:numPr>
      <w:suppressAutoHyphens/>
      <w:spacing w:before="240" w:after="60" w:line="1" w:lineRule="atLeast"/>
      <w:jc w:val="both"/>
      <w:outlineLvl w:val="8"/>
    </w:pPr>
    <w:rPr>
      <w:rFonts w:eastAsia="Palatino Linotype"/>
      <w:position w:val="-1"/>
      <w:lang w:val="en-AU" w:eastAsia="en-AU"/>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NormaleWeb">
    <w:name w:val="Normal (Web)"/>
    <w:basedOn w:val="Normale"/>
    <w:uiPriority w:val="99"/>
    <w:semiHidden/>
    <w:unhideWhenUsed/>
    <w:rsid w:val="00126DE8"/>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126DE8"/>
    <w:rPr>
      <w:b/>
      <w:bCs/>
    </w:rPr>
  </w:style>
  <w:style w:type="character" w:styleId="Collegamentoipertestuale">
    <w:name w:val="Hyperlink"/>
    <w:basedOn w:val="Carpredefinitoparagrafo"/>
    <w:uiPriority w:val="99"/>
    <w:unhideWhenUsed/>
    <w:rsid w:val="00126DE8"/>
    <w:rPr>
      <w:color w:val="0000FF"/>
      <w:u w:val="single"/>
    </w:rPr>
  </w:style>
  <w:style w:type="character" w:styleId="Menzionenonrisolta">
    <w:name w:val="Unresolved Mention"/>
    <w:basedOn w:val="Carpredefinitoparagrafo"/>
    <w:uiPriority w:val="99"/>
    <w:semiHidden/>
    <w:unhideWhenUsed/>
    <w:rsid w:val="008A0101"/>
    <w:rPr>
      <w:color w:val="605E5C"/>
      <w:shd w:val="clear" w:color="auto" w:fill="E1DFDD"/>
    </w:rPr>
  </w:style>
  <w:style w:type="character" w:styleId="Rimandocommento">
    <w:name w:val="annotation reference"/>
    <w:basedOn w:val="Carpredefinitoparagrafo"/>
    <w:uiPriority w:val="99"/>
    <w:semiHidden/>
    <w:unhideWhenUsed/>
    <w:rsid w:val="008A0101"/>
    <w:rPr>
      <w:sz w:val="16"/>
      <w:szCs w:val="16"/>
    </w:rPr>
  </w:style>
  <w:style w:type="character" w:customStyle="1" w:styleId="Titolo1Carattere">
    <w:name w:val="Titolo 1 Carattere"/>
    <w:basedOn w:val="Carpredefinitoparagrafo"/>
    <w:link w:val="Titolo1"/>
    <w:uiPriority w:val="9"/>
    <w:rsid w:val="008A0101"/>
    <w:rPr>
      <w:rFonts w:ascii="Palatino Linotype" w:eastAsia="Times New Roman" w:hAnsi="Palatino Linotype" w:cs="Arial"/>
      <w:b/>
      <w:bCs/>
      <w:kern w:val="32"/>
      <w:position w:val="-1"/>
      <w:sz w:val="32"/>
      <w:szCs w:val="32"/>
      <w:lang w:val="en-AU" w:eastAsia="en-AU"/>
    </w:rPr>
  </w:style>
  <w:style w:type="character" w:customStyle="1" w:styleId="Titolo2Carattere">
    <w:name w:val="Titolo 2 Carattere"/>
    <w:basedOn w:val="Carpredefinitoparagrafo"/>
    <w:link w:val="Titolo2"/>
    <w:uiPriority w:val="9"/>
    <w:semiHidden/>
    <w:rsid w:val="008A0101"/>
    <w:rPr>
      <w:rFonts w:ascii="Palatino Linotype" w:eastAsia="Times New Roman" w:hAnsi="Palatino Linotype" w:cs="Arial"/>
      <w:b/>
      <w:iCs/>
      <w:kern w:val="32"/>
      <w:position w:val="-1"/>
      <w:sz w:val="24"/>
      <w:szCs w:val="28"/>
      <w:lang w:val="en-AU" w:eastAsia="en-AU"/>
    </w:rPr>
  </w:style>
  <w:style w:type="character" w:customStyle="1" w:styleId="Titolo3Carattere">
    <w:name w:val="Titolo 3 Carattere"/>
    <w:basedOn w:val="Carpredefinitoparagrafo"/>
    <w:link w:val="Titolo3"/>
    <w:uiPriority w:val="9"/>
    <w:semiHidden/>
    <w:rsid w:val="008A0101"/>
    <w:rPr>
      <w:rFonts w:ascii="Palatino Linotype" w:eastAsia="Times New Roman" w:hAnsi="Palatino Linotype" w:cs="Arial"/>
      <w:b/>
      <w:bCs/>
      <w:kern w:val="0"/>
      <w:position w:val="-1"/>
      <w:szCs w:val="26"/>
      <w:lang w:val="en-AU" w:eastAsia="en-AU"/>
    </w:rPr>
  </w:style>
  <w:style w:type="character" w:customStyle="1" w:styleId="Titolo5Carattere">
    <w:name w:val="Titolo 5 Carattere"/>
    <w:basedOn w:val="Carpredefinitoparagrafo"/>
    <w:link w:val="Titolo5"/>
    <w:uiPriority w:val="9"/>
    <w:semiHidden/>
    <w:rsid w:val="008A0101"/>
    <w:rPr>
      <w:rFonts w:ascii="Palatino Linotype" w:eastAsia="Times New Roman" w:hAnsi="Palatino Linotype" w:cs="Times New Roman"/>
      <w:b/>
      <w:bCs/>
      <w:i/>
      <w:iCs/>
      <w:kern w:val="0"/>
      <w:position w:val="-1"/>
      <w:sz w:val="26"/>
      <w:szCs w:val="26"/>
      <w:lang w:val="en-AU" w:eastAsia="en-AU"/>
    </w:rPr>
  </w:style>
  <w:style w:type="character" w:customStyle="1" w:styleId="Titolo6Carattere">
    <w:name w:val="Titolo 6 Carattere"/>
    <w:basedOn w:val="Carpredefinitoparagrafo"/>
    <w:link w:val="Titolo6"/>
    <w:uiPriority w:val="9"/>
    <w:semiHidden/>
    <w:rsid w:val="008A0101"/>
    <w:rPr>
      <w:rFonts w:ascii="Times New Roman" w:eastAsia="Times New Roman" w:hAnsi="Times New Roman" w:cs="Palatino Linotype"/>
      <w:b/>
      <w:bCs/>
      <w:kern w:val="0"/>
      <w:position w:val="-1"/>
      <w:lang w:val="en-AU" w:eastAsia="en-AU"/>
    </w:rPr>
  </w:style>
  <w:style w:type="character" w:customStyle="1" w:styleId="Titolo7Carattere">
    <w:name w:val="Titolo 7 Carattere"/>
    <w:basedOn w:val="Carpredefinitoparagrafo"/>
    <w:link w:val="Titolo7"/>
    <w:semiHidden/>
    <w:rsid w:val="008A0101"/>
    <w:rPr>
      <w:rFonts w:ascii="Times New Roman" w:eastAsia="Palatino Linotype" w:hAnsi="Times New Roman" w:cs="Palatino Linotype"/>
      <w:kern w:val="0"/>
      <w:position w:val="-1"/>
      <w:sz w:val="24"/>
      <w:szCs w:val="24"/>
      <w:lang w:val="en-AU" w:eastAsia="en-AU"/>
    </w:rPr>
  </w:style>
  <w:style w:type="character" w:customStyle="1" w:styleId="Titolo8Carattere">
    <w:name w:val="Titolo 8 Carattere"/>
    <w:basedOn w:val="Carpredefinitoparagrafo"/>
    <w:link w:val="Titolo8"/>
    <w:semiHidden/>
    <w:rsid w:val="008A0101"/>
    <w:rPr>
      <w:rFonts w:ascii="Times New Roman" w:eastAsia="Palatino Linotype" w:hAnsi="Times New Roman" w:cs="Palatino Linotype"/>
      <w:i/>
      <w:iCs/>
      <w:kern w:val="0"/>
      <w:position w:val="-1"/>
      <w:sz w:val="24"/>
      <w:szCs w:val="24"/>
      <w:lang w:val="en-AU" w:eastAsia="en-AU"/>
    </w:rPr>
  </w:style>
  <w:style w:type="character" w:customStyle="1" w:styleId="Titolo9Carattere">
    <w:name w:val="Titolo 9 Carattere"/>
    <w:basedOn w:val="Carpredefinitoparagrafo"/>
    <w:link w:val="Titolo9"/>
    <w:semiHidden/>
    <w:rsid w:val="008A0101"/>
    <w:rPr>
      <w:rFonts w:ascii="Arial" w:eastAsia="Palatino Linotype" w:hAnsi="Arial" w:cs="Arial"/>
      <w:kern w:val="0"/>
      <w:position w:val="-1"/>
      <w:lang w:val="en-AU" w:eastAsia="en-AU"/>
    </w:rPr>
  </w:style>
  <w:style w:type="paragraph" w:styleId="Nessunaspaziatura">
    <w:name w:val="No Spacing"/>
    <w:uiPriority w:val="1"/>
    <w:qFormat/>
    <w:rsid w:val="008A0101"/>
    <w:pPr>
      <w:spacing w:line="240" w:lineRule="auto"/>
    </w:pPr>
  </w:style>
  <w:style w:type="paragraph" w:styleId="Testocommento">
    <w:name w:val="annotation text"/>
    <w:basedOn w:val="Normale"/>
    <w:link w:val="TestocommentoCarattere"/>
    <w:uiPriority w:val="99"/>
    <w:semiHidden/>
    <w:unhideWhenUsed/>
    <w:rsid w:val="006A54E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6A54E4"/>
    <w:rPr>
      <w:sz w:val="20"/>
      <w:szCs w:val="20"/>
    </w:rPr>
  </w:style>
  <w:style w:type="paragraph" w:styleId="Soggettocommento">
    <w:name w:val="annotation subject"/>
    <w:basedOn w:val="Testocommento"/>
    <w:next w:val="Testocommento"/>
    <w:link w:val="SoggettocommentoCarattere"/>
    <w:uiPriority w:val="99"/>
    <w:semiHidden/>
    <w:unhideWhenUsed/>
    <w:rsid w:val="006A54E4"/>
    <w:rPr>
      <w:b/>
      <w:bCs/>
    </w:rPr>
  </w:style>
  <w:style w:type="character" w:customStyle="1" w:styleId="SoggettocommentoCarattere">
    <w:name w:val="Soggetto commento Carattere"/>
    <w:basedOn w:val="TestocommentoCarattere"/>
    <w:link w:val="Soggettocommento"/>
    <w:uiPriority w:val="99"/>
    <w:semiHidden/>
    <w:rsid w:val="006A54E4"/>
    <w:rPr>
      <w:b/>
      <w:bCs/>
      <w:sz w:val="20"/>
      <w:szCs w:val="20"/>
    </w:rPr>
  </w:style>
  <w:style w:type="paragraph" w:styleId="Paragrafoelenco">
    <w:name w:val="List Paragraph"/>
    <w:basedOn w:val="Normale"/>
    <w:uiPriority w:val="34"/>
    <w:qFormat/>
    <w:rsid w:val="006A54E4"/>
    <w:pPr>
      <w:ind w:left="720"/>
      <w:contextualSpacing/>
    </w:pPr>
  </w:style>
  <w:style w:type="character" w:styleId="Collegamentovisitato">
    <w:name w:val="FollowedHyperlink"/>
    <w:basedOn w:val="Carpredefinitoparagrafo"/>
    <w:uiPriority w:val="99"/>
    <w:semiHidden/>
    <w:unhideWhenUsed/>
    <w:rsid w:val="00B5312C"/>
    <w:rPr>
      <w:color w:val="96607D" w:themeColor="followedHyperlink"/>
      <w:u w:val="single"/>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AD7108"/>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D7108"/>
    <w:rPr>
      <w:rFonts w:ascii="Segoe UI" w:hAnsi="Segoe UI" w:cs="Segoe UI"/>
      <w:sz w:val="18"/>
      <w:szCs w:val="18"/>
    </w:rPr>
  </w:style>
  <w:style w:type="paragraph" w:styleId="Intestazione">
    <w:name w:val="header"/>
    <w:basedOn w:val="Normale"/>
    <w:link w:val="IntestazioneCarattere"/>
    <w:uiPriority w:val="99"/>
    <w:unhideWhenUsed/>
    <w:rsid w:val="009C50C5"/>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C50C5"/>
  </w:style>
  <w:style w:type="paragraph" w:styleId="Pidipagina">
    <w:name w:val="footer"/>
    <w:basedOn w:val="Normale"/>
    <w:link w:val="PidipaginaCarattere"/>
    <w:uiPriority w:val="99"/>
    <w:unhideWhenUsed/>
    <w:rsid w:val="009C50C5"/>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C50C5"/>
  </w:style>
  <w:style w:type="paragraph" w:styleId="Didascalia">
    <w:name w:val="caption"/>
    <w:basedOn w:val="Normale"/>
    <w:next w:val="Normale"/>
    <w:uiPriority w:val="35"/>
    <w:unhideWhenUsed/>
    <w:qFormat/>
    <w:rsid w:val="00195201"/>
    <w:pPr>
      <w:spacing w:after="200" w:line="240" w:lineRule="auto"/>
      <w:jc w:val="center"/>
    </w:pPr>
    <w:rPr>
      <w:i/>
      <w:iCs/>
      <w:color w:val="0E2841" w:themeColor="text2"/>
      <w:sz w:val="18"/>
      <w:szCs w:val="18"/>
    </w:rPr>
  </w:style>
  <w:style w:type="paragraph" w:styleId="Revisione">
    <w:name w:val="Revision"/>
    <w:hidden/>
    <w:uiPriority w:val="99"/>
    <w:semiHidden/>
    <w:rsid w:val="00897689"/>
    <w:pPr>
      <w:spacing w:line="240" w:lineRule="auto"/>
    </w:pPr>
  </w:style>
  <w:style w:type="character" w:styleId="Numeroriga">
    <w:name w:val="line number"/>
    <w:basedOn w:val="Carpredefinitoparagrafo"/>
    <w:uiPriority w:val="99"/>
    <w:semiHidden/>
    <w:unhideWhenUsed/>
    <w:rsid w:val="003427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024231">
      <w:bodyDiv w:val="1"/>
      <w:marLeft w:val="0"/>
      <w:marRight w:val="0"/>
      <w:marTop w:val="0"/>
      <w:marBottom w:val="0"/>
      <w:divBdr>
        <w:top w:val="none" w:sz="0" w:space="0" w:color="auto"/>
        <w:left w:val="none" w:sz="0" w:space="0" w:color="auto"/>
        <w:bottom w:val="none" w:sz="0" w:space="0" w:color="auto"/>
        <w:right w:val="none" w:sz="0" w:space="0" w:color="auto"/>
      </w:divBdr>
      <w:divsChild>
        <w:div w:id="759176226">
          <w:marLeft w:val="0"/>
          <w:marRight w:val="0"/>
          <w:marTop w:val="0"/>
          <w:marBottom w:val="0"/>
          <w:divBdr>
            <w:top w:val="none" w:sz="0" w:space="0" w:color="auto"/>
            <w:left w:val="none" w:sz="0" w:space="0" w:color="auto"/>
            <w:bottom w:val="none" w:sz="0" w:space="0" w:color="auto"/>
            <w:right w:val="none" w:sz="0" w:space="0" w:color="auto"/>
          </w:divBdr>
        </w:div>
        <w:div w:id="1456560241">
          <w:marLeft w:val="0"/>
          <w:marRight w:val="0"/>
          <w:marTop w:val="0"/>
          <w:marBottom w:val="0"/>
          <w:divBdr>
            <w:top w:val="none" w:sz="0" w:space="0" w:color="auto"/>
            <w:left w:val="none" w:sz="0" w:space="0" w:color="auto"/>
            <w:bottom w:val="none" w:sz="0" w:space="0" w:color="auto"/>
            <w:right w:val="none" w:sz="0" w:space="0" w:color="auto"/>
          </w:divBdr>
        </w:div>
      </w:divsChild>
    </w:div>
    <w:div w:id="325936722">
      <w:bodyDiv w:val="1"/>
      <w:marLeft w:val="0"/>
      <w:marRight w:val="0"/>
      <w:marTop w:val="0"/>
      <w:marBottom w:val="0"/>
      <w:divBdr>
        <w:top w:val="none" w:sz="0" w:space="0" w:color="auto"/>
        <w:left w:val="none" w:sz="0" w:space="0" w:color="auto"/>
        <w:bottom w:val="none" w:sz="0" w:space="0" w:color="auto"/>
        <w:right w:val="none" w:sz="0" w:space="0" w:color="auto"/>
      </w:divBdr>
      <w:divsChild>
        <w:div w:id="2024894295">
          <w:marLeft w:val="480"/>
          <w:marRight w:val="0"/>
          <w:marTop w:val="0"/>
          <w:marBottom w:val="0"/>
          <w:divBdr>
            <w:top w:val="none" w:sz="0" w:space="0" w:color="auto"/>
            <w:left w:val="none" w:sz="0" w:space="0" w:color="auto"/>
            <w:bottom w:val="none" w:sz="0" w:space="0" w:color="auto"/>
            <w:right w:val="none" w:sz="0" w:space="0" w:color="auto"/>
          </w:divBdr>
          <w:divsChild>
            <w:div w:id="9275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60371">
      <w:bodyDiv w:val="1"/>
      <w:marLeft w:val="0"/>
      <w:marRight w:val="0"/>
      <w:marTop w:val="0"/>
      <w:marBottom w:val="0"/>
      <w:divBdr>
        <w:top w:val="none" w:sz="0" w:space="0" w:color="auto"/>
        <w:left w:val="none" w:sz="0" w:space="0" w:color="auto"/>
        <w:bottom w:val="none" w:sz="0" w:space="0" w:color="auto"/>
        <w:right w:val="none" w:sz="0" w:space="0" w:color="auto"/>
      </w:divBdr>
      <w:divsChild>
        <w:div w:id="1211651158">
          <w:marLeft w:val="48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58703">
      <w:bodyDiv w:val="1"/>
      <w:marLeft w:val="0"/>
      <w:marRight w:val="0"/>
      <w:marTop w:val="0"/>
      <w:marBottom w:val="0"/>
      <w:divBdr>
        <w:top w:val="none" w:sz="0" w:space="0" w:color="auto"/>
        <w:left w:val="none" w:sz="0" w:space="0" w:color="auto"/>
        <w:bottom w:val="none" w:sz="0" w:space="0" w:color="auto"/>
        <w:right w:val="none" w:sz="0" w:space="0" w:color="auto"/>
      </w:divBdr>
    </w:div>
    <w:div w:id="604843468">
      <w:bodyDiv w:val="1"/>
      <w:marLeft w:val="0"/>
      <w:marRight w:val="0"/>
      <w:marTop w:val="0"/>
      <w:marBottom w:val="0"/>
      <w:divBdr>
        <w:top w:val="none" w:sz="0" w:space="0" w:color="auto"/>
        <w:left w:val="none" w:sz="0" w:space="0" w:color="auto"/>
        <w:bottom w:val="none" w:sz="0" w:space="0" w:color="auto"/>
        <w:right w:val="none" w:sz="0" w:space="0" w:color="auto"/>
      </w:divBdr>
    </w:div>
    <w:div w:id="638152917">
      <w:bodyDiv w:val="1"/>
      <w:marLeft w:val="0"/>
      <w:marRight w:val="0"/>
      <w:marTop w:val="0"/>
      <w:marBottom w:val="0"/>
      <w:divBdr>
        <w:top w:val="none" w:sz="0" w:space="0" w:color="auto"/>
        <w:left w:val="none" w:sz="0" w:space="0" w:color="auto"/>
        <w:bottom w:val="none" w:sz="0" w:space="0" w:color="auto"/>
        <w:right w:val="none" w:sz="0" w:space="0" w:color="auto"/>
      </w:divBdr>
      <w:divsChild>
        <w:div w:id="772172426">
          <w:marLeft w:val="0"/>
          <w:marRight w:val="0"/>
          <w:marTop w:val="0"/>
          <w:marBottom w:val="0"/>
          <w:divBdr>
            <w:top w:val="none" w:sz="0" w:space="0" w:color="auto"/>
            <w:left w:val="none" w:sz="0" w:space="0" w:color="auto"/>
            <w:bottom w:val="none" w:sz="0" w:space="0" w:color="auto"/>
            <w:right w:val="none" w:sz="0" w:space="0" w:color="auto"/>
          </w:divBdr>
        </w:div>
        <w:div w:id="1622296378">
          <w:marLeft w:val="0"/>
          <w:marRight w:val="0"/>
          <w:marTop w:val="0"/>
          <w:marBottom w:val="0"/>
          <w:divBdr>
            <w:top w:val="none" w:sz="0" w:space="0" w:color="auto"/>
            <w:left w:val="none" w:sz="0" w:space="0" w:color="auto"/>
            <w:bottom w:val="none" w:sz="0" w:space="0" w:color="auto"/>
            <w:right w:val="none" w:sz="0" w:space="0" w:color="auto"/>
          </w:divBdr>
        </w:div>
      </w:divsChild>
    </w:div>
    <w:div w:id="925646859">
      <w:bodyDiv w:val="1"/>
      <w:marLeft w:val="0"/>
      <w:marRight w:val="0"/>
      <w:marTop w:val="0"/>
      <w:marBottom w:val="0"/>
      <w:divBdr>
        <w:top w:val="none" w:sz="0" w:space="0" w:color="auto"/>
        <w:left w:val="none" w:sz="0" w:space="0" w:color="auto"/>
        <w:bottom w:val="none" w:sz="0" w:space="0" w:color="auto"/>
        <w:right w:val="none" w:sz="0" w:space="0" w:color="auto"/>
      </w:divBdr>
    </w:div>
    <w:div w:id="1087963710">
      <w:bodyDiv w:val="1"/>
      <w:marLeft w:val="0"/>
      <w:marRight w:val="0"/>
      <w:marTop w:val="0"/>
      <w:marBottom w:val="0"/>
      <w:divBdr>
        <w:top w:val="none" w:sz="0" w:space="0" w:color="auto"/>
        <w:left w:val="none" w:sz="0" w:space="0" w:color="auto"/>
        <w:bottom w:val="none" w:sz="0" w:space="0" w:color="auto"/>
        <w:right w:val="none" w:sz="0" w:space="0" w:color="auto"/>
      </w:divBdr>
    </w:div>
    <w:div w:id="1215966748">
      <w:bodyDiv w:val="1"/>
      <w:marLeft w:val="0"/>
      <w:marRight w:val="0"/>
      <w:marTop w:val="0"/>
      <w:marBottom w:val="0"/>
      <w:divBdr>
        <w:top w:val="none" w:sz="0" w:space="0" w:color="auto"/>
        <w:left w:val="none" w:sz="0" w:space="0" w:color="auto"/>
        <w:bottom w:val="none" w:sz="0" w:space="0" w:color="auto"/>
        <w:right w:val="none" w:sz="0" w:space="0" w:color="auto"/>
      </w:divBdr>
      <w:divsChild>
        <w:div w:id="1135952646">
          <w:marLeft w:val="480"/>
          <w:marRight w:val="0"/>
          <w:marTop w:val="0"/>
          <w:marBottom w:val="0"/>
          <w:divBdr>
            <w:top w:val="none" w:sz="0" w:space="0" w:color="auto"/>
            <w:left w:val="none" w:sz="0" w:space="0" w:color="auto"/>
            <w:bottom w:val="none" w:sz="0" w:space="0" w:color="auto"/>
            <w:right w:val="none" w:sz="0" w:space="0" w:color="auto"/>
          </w:divBdr>
          <w:divsChild>
            <w:div w:id="6302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84">
      <w:bodyDiv w:val="1"/>
      <w:marLeft w:val="0"/>
      <w:marRight w:val="0"/>
      <w:marTop w:val="0"/>
      <w:marBottom w:val="0"/>
      <w:divBdr>
        <w:top w:val="none" w:sz="0" w:space="0" w:color="auto"/>
        <w:left w:val="none" w:sz="0" w:space="0" w:color="auto"/>
        <w:bottom w:val="none" w:sz="0" w:space="0" w:color="auto"/>
        <w:right w:val="none" w:sz="0" w:space="0" w:color="auto"/>
      </w:divBdr>
    </w:div>
    <w:div w:id="1634361156">
      <w:bodyDiv w:val="1"/>
      <w:marLeft w:val="0"/>
      <w:marRight w:val="0"/>
      <w:marTop w:val="0"/>
      <w:marBottom w:val="0"/>
      <w:divBdr>
        <w:top w:val="none" w:sz="0" w:space="0" w:color="auto"/>
        <w:left w:val="none" w:sz="0" w:space="0" w:color="auto"/>
        <w:bottom w:val="none" w:sz="0" w:space="0" w:color="auto"/>
        <w:right w:val="none" w:sz="0" w:space="0" w:color="auto"/>
      </w:divBdr>
      <w:divsChild>
        <w:div w:id="1293710874">
          <w:marLeft w:val="480"/>
          <w:marRight w:val="0"/>
          <w:marTop w:val="0"/>
          <w:marBottom w:val="0"/>
          <w:divBdr>
            <w:top w:val="none" w:sz="0" w:space="0" w:color="auto"/>
            <w:left w:val="none" w:sz="0" w:space="0" w:color="auto"/>
            <w:bottom w:val="none" w:sz="0" w:space="0" w:color="auto"/>
            <w:right w:val="none" w:sz="0" w:space="0" w:color="auto"/>
          </w:divBdr>
          <w:divsChild>
            <w:div w:id="10568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5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www.scribbr.com/commonly-confused-words/a-vs-an/" TargetMode="External"/><Relationship Id="rId1" Type="http://schemas.openxmlformats.org/officeDocument/2006/relationships/hyperlink" Target="https://www.scribbr.com/commonly-confused-words/a-vs-an/"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fontTable" Target="fontTable.xml"/><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8.jpg"/><Relationship Id="rId28" Type="http://schemas.openxmlformats.org/officeDocument/2006/relationships/image" Target="media/image13.jpe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jpg"/><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g"/><Relationship Id="rId35" Type="http://schemas.openxmlformats.org/officeDocument/2006/relationships/image" Target="media/image20.pn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798609-5596-482C-97AB-C7029BDC59F9}">
  <we:reference id="a504f697-cd57-482d-af3c-653ec8236b9b" version="6.0.0.0" store="EXCatalog" storeType="EXCatalog"/>
  <we:alternateReferences>
    <we:reference id="WA200002534" version="6.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bY/Ksjr1PEEJkZDBPHO8otkJMA==">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</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629DB305AF6CDB4CB5CC894236D75B74" ma:contentTypeVersion="38" ma:contentTypeDescription="Create a new document." ma:contentTypeScope="" ma:versionID="39291e9a44528bde3a7aaddd6d2a375d">
  <xsd:schema xmlns:xsd="http://www.w3.org/2001/XMLSchema" xmlns:xs="http://www.w3.org/2001/XMLSchema" xmlns:p="http://schemas.microsoft.com/office/2006/metadata/properties" xmlns:ns3="800623e7-a24d-4be7-8c9f-570ab47f0076" xmlns:ns4="7cde6a1d-6b13-4f8f-b3c7-bc4871167cdc" targetNamespace="http://schemas.microsoft.com/office/2006/metadata/properties" ma:root="true" ma:fieldsID="59f3999b9fc4c02de20846ae4bf29749" ns3:_="" ns4:_="">
    <xsd:import namespace="800623e7-a24d-4be7-8c9f-570ab47f0076"/>
    <xsd:import namespace="7cde6a1d-6b13-4f8f-b3c7-bc4871167cdc"/>
    <xsd:element name="properties">
      <xsd:complexType>
        <xsd:sequence>
          <xsd:element name="documentManagement">
            <xsd:complexType>
              <xsd:all>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0623e7-a24d-4be7-8c9f-570ab47f0076"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4" nillable="true" ma:displayName="Math Settings" ma:internalName="Math_Settings">
      <xsd:simpleType>
        <xsd:restriction base="dms:Text"/>
      </xsd:simple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Teachers" ma:index="1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0" nillable="true" ma:displayName="Distribution Groups" ma:internalName="Distribution_Groups">
      <xsd:simpleType>
        <xsd:restriction base="dms:Note">
          <xsd:maxLength value="255"/>
        </xsd:restriction>
      </xsd:simpleType>
    </xsd:element>
    <xsd:element name="LMS_Mappings" ma:index="21" nillable="true" ma:displayName="LMS Mappings" ma:internalName="LMS_Mappings">
      <xsd:simpleType>
        <xsd:restriction base="dms:Note">
          <xsd:maxLength value="255"/>
        </xsd:restriction>
      </xsd:simpleType>
    </xsd:element>
    <xsd:element name="Invited_Teachers" ma:index="22" nillable="true" ma:displayName="Invited Teachers" ma:internalName="Invited_Teachers">
      <xsd:simpleType>
        <xsd:restriction base="dms:Note">
          <xsd:maxLength value="255"/>
        </xsd:restriction>
      </xsd:simpleType>
    </xsd:element>
    <xsd:element name="Invited_Students" ma:index="23" nillable="true" ma:displayName="Invited Students" ma:internalName="Invited_Student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Teacher_Only_SectionGroup" ma:index="25" nillable="true" ma:displayName="Has Teacher Only SectionGroup" ma:internalName="Has_Teacher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IsNotebookLocked" ma:index="27" nillable="true" ma:displayName="Is Notebook Locked" ma:internalName="IsNotebookLocked">
      <xsd:simpleType>
        <xsd:restriction base="dms:Boolean"/>
      </xsd:simpleType>
    </xsd:element>
    <xsd:element name="MediaServiceMetadata" ma:index="31" nillable="true" ma:displayName="MediaServiceMetadata" ma:hidden="true" ma:internalName="MediaServiceMetadata" ma:readOnly="true">
      <xsd:simpleType>
        <xsd:restriction base="dms:Note"/>
      </xsd:simpleType>
    </xsd:element>
    <xsd:element name="MediaServiceFastMetadata" ma:index="32" nillable="true" ma:displayName="MediaServiceFastMetadata" ma:hidden="true" ma:internalName="MediaServiceFastMetadata" ma:readOnly="true">
      <xsd:simpleType>
        <xsd:restriction base="dms:Note"/>
      </xsd:simpleType>
    </xsd:element>
    <xsd:element name="MediaServiceDateTaken" ma:index="33" nillable="true" ma:displayName="MediaServiceDateTaken" ma:description="" ma:hidden="true" ma:indexed="true" ma:internalName="MediaServiceDateTaken" ma:readOnly="true">
      <xsd:simpleType>
        <xsd:restriction base="dms:Text"/>
      </xsd:simpleType>
    </xsd:element>
    <xsd:element name="MediaServiceAutoTags" ma:index="34" nillable="true" ma:displayName="Tags" ma:internalName="MediaServiceAutoTags" ma:readOnly="true">
      <xsd:simpleType>
        <xsd:restriction base="dms:Text"/>
      </xsd:simpleType>
    </xsd:element>
    <xsd:element name="MediaServiceOCR" ma:index="35" nillable="true" ma:displayName="Extracted Text" ma:internalName="MediaServiceOCR" ma:readOnly="true">
      <xsd:simpleType>
        <xsd:restriction base="dms:Note">
          <xsd:maxLength value="255"/>
        </xsd:restriction>
      </xsd:simpleType>
    </xsd:element>
    <xsd:element name="MediaServiceGenerationTime" ma:index="36" nillable="true" ma:displayName="MediaServiceGenerationTime" ma:hidden="true" ma:internalName="MediaServiceGenerationTime" ma:readOnly="true">
      <xsd:simpleType>
        <xsd:restriction base="dms:Text"/>
      </xsd:simpleType>
    </xsd:element>
    <xsd:element name="MediaServiceEventHashCode" ma:index="37" nillable="true" ma:displayName="MediaServiceEventHashCode" ma:hidden="true" ma:internalName="MediaServiceEventHashCode" ma:readOnly="true">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Location" ma:index="40" nillable="true" ma:displayName="Location" ma:description="" ma:indexed="true" ma:internalName="MediaServiceLocation" ma:readOnly="true">
      <xsd:simpleType>
        <xsd:restriction base="dms:Text"/>
      </xsd:simpleType>
    </xsd:element>
    <xsd:element name="MediaLengthInSeconds" ma:index="41" nillable="true" ma:displayName="Length (seconds)" ma:internalName="MediaLengthInSeconds" ma:readOnly="true">
      <xsd:simpleType>
        <xsd:restriction base="dms:Unknown"/>
      </xsd:simpleType>
    </xsd:element>
    <xsd:element name="_activity" ma:index="42" nillable="true" ma:displayName="_activity" ma:hidden="true" ma:internalName="_activity">
      <xsd:simpleType>
        <xsd:restriction base="dms:Note"/>
      </xsd:simpleType>
    </xsd:element>
    <xsd:element name="MediaServiceObjectDetectorVersions" ma:index="43" nillable="true" ma:displayName="MediaServiceObjectDetectorVersions" ma:hidden="true" ma:indexed="true" ma:internalName="MediaServiceObjectDetectorVersions" ma:readOnly="true">
      <xsd:simpleType>
        <xsd:restriction base="dms:Text"/>
      </xsd:simpleType>
    </xsd:element>
    <xsd:element name="MediaServiceSystemTags" ma:index="44" nillable="true" ma:displayName="MediaServiceSystemTags" ma:hidden="true" ma:internalName="MediaServiceSystemTags" ma:readOnly="true">
      <xsd:simpleType>
        <xsd:restriction base="dms:Note"/>
      </xsd:simpleType>
    </xsd:element>
    <xsd:element name="MediaServiceSearchProperties" ma:index="4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de6a1d-6b13-4f8f-b3c7-bc4871167cdc" elementFormDefault="qualified">
    <xsd:import namespace="http://schemas.microsoft.com/office/2006/documentManagement/types"/>
    <xsd:import namespace="http://schemas.microsoft.com/office/infopath/2007/PartnerControls"/>
    <xsd:element name="SharedWithUsers" ma:index="2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internalName="SharedWithDetails" ma:readOnly="true">
      <xsd:simpleType>
        <xsd:restriction base="dms:Note">
          <xsd:maxLength value="255"/>
        </xsd:restriction>
      </xsd:simpleType>
    </xsd:element>
    <xsd:element name="SharingHintHash" ma:index="3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MS_Mappings xmlns="800623e7-a24d-4be7-8c9f-570ab47f0076" xsi:nil="true"/>
    <NotebookType xmlns="800623e7-a24d-4be7-8c9f-570ab47f0076" xsi:nil="true"/>
    <Distribution_Groups xmlns="800623e7-a24d-4be7-8c9f-570ab47f0076" xsi:nil="true"/>
    <Math_Settings xmlns="800623e7-a24d-4be7-8c9f-570ab47f0076" xsi:nil="true"/>
    <DefaultSectionNames xmlns="800623e7-a24d-4be7-8c9f-570ab47f0076" xsi:nil="true"/>
    <Invited_Teachers xmlns="800623e7-a24d-4be7-8c9f-570ab47f0076" xsi:nil="true"/>
    <Invited_Students xmlns="800623e7-a24d-4be7-8c9f-570ab47f0076" xsi:nil="true"/>
    <FolderType xmlns="800623e7-a24d-4be7-8c9f-570ab47f0076" xsi:nil="true"/>
    <Owner xmlns="800623e7-a24d-4be7-8c9f-570ab47f0076">
      <UserInfo>
        <DisplayName/>
        <AccountId xsi:nil="true"/>
        <AccountType/>
      </UserInfo>
    </Owner>
    <Student_Groups xmlns="800623e7-a24d-4be7-8c9f-570ab47f0076">
      <UserInfo>
        <DisplayName/>
        <AccountId xsi:nil="true"/>
        <AccountType/>
      </UserInfo>
    </Student_Groups>
    <Is_Collaboration_Space_Locked xmlns="800623e7-a24d-4be7-8c9f-570ab47f0076" xsi:nil="true"/>
    <Students xmlns="800623e7-a24d-4be7-8c9f-570ab47f0076">
      <UserInfo>
        <DisplayName/>
        <AccountId xsi:nil="true"/>
        <AccountType/>
      </UserInfo>
    </Students>
    <Templates xmlns="800623e7-a24d-4be7-8c9f-570ab47f0076" xsi:nil="true"/>
    <_activity xmlns="800623e7-a24d-4be7-8c9f-570ab47f0076" xsi:nil="true"/>
    <TeamsChannelId xmlns="800623e7-a24d-4be7-8c9f-570ab47f0076" xsi:nil="true"/>
    <IsNotebookLocked xmlns="800623e7-a24d-4be7-8c9f-570ab47f0076" xsi:nil="true"/>
    <CultureName xmlns="800623e7-a24d-4be7-8c9f-570ab47f0076" xsi:nil="true"/>
    <Self_Registration_Enabled xmlns="800623e7-a24d-4be7-8c9f-570ab47f0076" xsi:nil="true"/>
    <Has_Teacher_Only_SectionGroup xmlns="800623e7-a24d-4be7-8c9f-570ab47f0076" xsi:nil="true"/>
    <AppVersion xmlns="800623e7-a24d-4be7-8c9f-570ab47f0076" xsi:nil="true"/>
    <Teachers xmlns="800623e7-a24d-4be7-8c9f-570ab47f0076">
      <UserInfo>
        <DisplayName/>
        <AccountId xsi:nil="true"/>
        <AccountType/>
      </UserInfo>
    </Teacher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F1541A-21E2-4C02-9778-73A07F7FF70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24C16D3-C46E-4D00-851E-3A3C4CB03A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0623e7-a24d-4be7-8c9f-570ab47f0076"/>
    <ds:schemaRef ds:uri="7cde6a1d-6b13-4f8f-b3c7-bc4871167c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2992B0-FB19-4C84-8B70-707D3588C02C}">
  <ds:schemaRefs>
    <ds:schemaRef ds:uri="http://schemas.microsoft.com/office/2006/metadata/properties"/>
    <ds:schemaRef ds:uri="http://schemas.microsoft.com/office/infopath/2007/PartnerControls"/>
    <ds:schemaRef ds:uri="800623e7-a24d-4be7-8c9f-570ab47f0076"/>
  </ds:schemaRefs>
</ds:datastoreItem>
</file>

<file path=customXml/itemProps5.xml><?xml version="1.0" encoding="utf-8"?>
<ds:datastoreItem xmlns:ds="http://schemas.openxmlformats.org/officeDocument/2006/customXml" ds:itemID="{0152D248-D430-4E3D-A7AD-571617C9DD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56</Pages>
  <Words>13536</Words>
  <Characters>77159</Characters>
  <Application>Microsoft Office Word</Application>
  <DocSecurity>0</DocSecurity>
  <Lines>642</Lines>
  <Paragraphs>181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D'Agostino</dc:creator>
  <cp:keywords/>
  <dc:description/>
  <cp:lastModifiedBy>Gianfranco Di Pietro</cp:lastModifiedBy>
  <cp:revision>13</cp:revision>
  <dcterms:created xsi:type="dcterms:W3CDTF">2025-02-05T08:00:00Z</dcterms:created>
  <dcterms:modified xsi:type="dcterms:W3CDTF">2025-02-05T10:28:00Z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0x010100629DB305AF6CDB4CB5CC894236D75B74</vt:lpwstr>
  </property>
</Properties>
</file>