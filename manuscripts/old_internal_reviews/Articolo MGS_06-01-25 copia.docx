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696B80" w:rsidRDefault="00734CE6" w:rsidP="0089341C">
      <w:pPr>
        <w:shd w:val="clear" w:color="auto" w:fill="FFFFFF"/>
        <w:spacing w:after="280" w:line="240" w:lineRule="auto"/>
        <w:jc w:val="both"/>
        <w:rPr>
          <w:rFonts w:ascii="Times New Roman" w:eastAsia="Times New Roman" w:hAnsi="Times New Roman" w:cs="Times New Roman"/>
          <w:b/>
          <w:color w:val="1C1D1E"/>
          <w:sz w:val="21"/>
          <w:szCs w:val="21"/>
          <w:highlight w:val="yellow"/>
        </w:rPr>
      </w:pPr>
      <w:r>
        <w:rPr>
          <w:rFonts w:ascii="Times New Roman" w:eastAsia="Times New Roman" w:hAnsi="Times New Roman" w:cs="Times New Roman"/>
          <w:b/>
          <w:color w:val="1C1D1E"/>
          <w:sz w:val="21"/>
          <w:szCs w:val="21"/>
          <w:highlight w:val="yellow"/>
        </w:rPr>
        <w:t>RIVISTA: Transactions in GIS - Wiley</w:t>
      </w:r>
      <w:r>
        <w:rPr>
          <w:rFonts w:ascii="Times New Roman" w:eastAsia="Times New Roman" w:hAnsi="Times New Roman" w:cs="Times New Roman"/>
          <w:b/>
          <w:color w:val="1C1D1E"/>
          <w:sz w:val="21"/>
          <w:szCs w:val="21"/>
          <w:highlight w:val="yellow"/>
        </w:rPr>
        <w:br/>
      </w:r>
      <w:hyperlink r:id="rId8">
        <w:r>
          <w:rPr>
            <w:rFonts w:ascii="Times New Roman" w:eastAsia="Times New Roman" w:hAnsi="Times New Roman" w:cs="Times New Roman"/>
            <w:b/>
            <w:color w:val="1155CC"/>
            <w:sz w:val="21"/>
            <w:szCs w:val="21"/>
            <w:highlight w:val="yellow"/>
            <w:u w:val="single"/>
          </w:rPr>
          <w:t>https://onlinelibrary.wiley.com/journal/14679671</w:t>
        </w:r>
      </w:hyperlink>
    </w:p>
    <w:p w14:paraId="00000002" w14:textId="77777777" w:rsidR="00696B80" w:rsidRDefault="00734CE6">
      <w:p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color w:val="1C1D1E"/>
          <w:sz w:val="21"/>
          <w:szCs w:val="21"/>
          <w:highlight w:val="yellow"/>
        </w:rPr>
        <w:t>Title Page</w:t>
      </w:r>
      <w:r>
        <w:rPr>
          <w:rFonts w:ascii="Times New Roman" w:eastAsia="Times New Roman" w:hAnsi="Times New Roman" w:cs="Times New Roman"/>
          <w:color w:val="1C1D1E"/>
          <w:sz w:val="21"/>
          <w:szCs w:val="21"/>
          <w:highlight w:val="yellow"/>
        </w:rPr>
        <w:br/>
        <w:t>The title page should contain:</w:t>
      </w:r>
    </w:p>
    <w:p w14:paraId="00000003" w14:textId="77777777" w:rsidR="00696B80" w:rsidRDefault="00734CE6">
      <w:pPr>
        <w:numPr>
          <w:ilvl w:val="0"/>
          <w:numId w:val="8"/>
        </w:numPr>
        <w:shd w:val="clear" w:color="auto" w:fill="FFFFFF"/>
        <w:spacing w:before="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informative title containing the major key words. The title should not contain abbreviations (see Wiley's </w:t>
      </w:r>
      <w:hyperlink r:id="rId9">
        <w:r>
          <w:rPr>
            <w:rFonts w:ascii="Times New Roman" w:eastAsia="Times New Roman" w:hAnsi="Times New Roman" w:cs="Times New Roman"/>
            <w:color w:val="0000FF"/>
            <w:sz w:val="21"/>
            <w:szCs w:val="21"/>
            <w:highlight w:val="yellow"/>
            <w:u w:val="single"/>
          </w:rPr>
          <w:t>best practice SEO tips</w:t>
        </w:r>
      </w:hyperlink>
      <w:r>
        <w:rPr>
          <w:rFonts w:ascii="Times New Roman" w:eastAsia="Times New Roman" w:hAnsi="Times New Roman" w:cs="Times New Roman"/>
          <w:color w:val="1C1D1E"/>
          <w:sz w:val="21"/>
          <w:szCs w:val="21"/>
          <w:highlight w:val="yellow"/>
        </w:rPr>
        <w:t>);</w:t>
      </w:r>
    </w:p>
    <w:p w14:paraId="00000004"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running title of less than 40 characters;</w:t>
      </w:r>
    </w:p>
    <w:p w14:paraId="00000005"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full names of the authors;</w:t>
      </w:r>
    </w:p>
    <w:p w14:paraId="00000006"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author's institutional affiliations where the work was conducted, with a footnote for the author’s present address if different from where the work was conducted;</w:t>
      </w:r>
    </w:p>
    <w:p w14:paraId="00000007"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Conflict of Interest statement;</w:t>
      </w:r>
    </w:p>
    <w:p w14:paraId="00000008" w14:textId="77777777" w:rsidR="00696B80" w:rsidRDefault="00734CE6">
      <w:pPr>
        <w:numPr>
          <w:ilvl w:val="0"/>
          <w:numId w:val="8"/>
        </w:num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Acknowledgments.</w:t>
      </w:r>
    </w:p>
    <w:p w14:paraId="00000009"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Authorship</w:t>
      </w:r>
      <w:r>
        <w:rPr>
          <w:rFonts w:ascii="Times New Roman" w:eastAsia="Times New Roman" w:hAnsi="Times New Roman" w:cs="Times New Roman"/>
          <w:color w:val="1C1D1E"/>
          <w:sz w:val="21"/>
          <w:szCs w:val="21"/>
          <w:highlight w:val="yellow"/>
        </w:rPr>
        <w:br/>
        <w:t>Please refer to the journal’s Authorship policy in the Editorial Policies and Ethical Considerations section for details on author listing eligibility.</w:t>
      </w:r>
    </w:p>
    <w:p w14:paraId="0000000A"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Acknowledgments</w:t>
      </w:r>
      <w:r>
        <w:rPr>
          <w:rFonts w:ascii="Times New Roman" w:eastAsia="Times New Roman" w:hAnsi="Times New Roman" w:cs="Times New Roman"/>
          <w:color w:val="1C1D1E"/>
          <w:sz w:val="21"/>
          <w:szCs w:val="21"/>
          <w:highlight w:val="yellow"/>
        </w:rPr>
        <w:br/>
        <w:t>Contributions from anyone who does not meet the criteria for authorship should be listed, with permission from the contributor, in an Acknowledgments section. Financial and material support should also be mentioned. Thanks to anonymous reviewers are not appropriate.</w:t>
      </w:r>
    </w:p>
    <w:p w14:paraId="0000000B"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rPr>
      </w:pPr>
      <w:r>
        <w:rPr>
          <w:rFonts w:ascii="Times New Roman" w:eastAsia="Times New Roman" w:hAnsi="Times New Roman" w:cs="Times New Roman"/>
          <w:b/>
          <w:i/>
          <w:color w:val="1C1D1E"/>
          <w:sz w:val="21"/>
          <w:szCs w:val="21"/>
          <w:highlight w:val="yellow"/>
        </w:rPr>
        <w:t>Conflict of Interest Statement</w:t>
      </w:r>
      <w:r>
        <w:rPr>
          <w:rFonts w:ascii="Times New Roman" w:eastAsia="Times New Roman" w:hAnsi="Times New Roman" w:cs="Times New Roman"/>
          <w:b/>
          <w:i/>
          <w:color w:val="1C1D1E"/>
          <w:sz w:val="21"/>
          <w:szCs w:val="21"/>
          <w:highlight w:val="yellow"/>
        </w:rPr>
        <w:br/>
      </w:r>
      <w:r>
        <w:rPr>
          <w:rFonts w:ascii="Times New Roman" w:eastAsia="Times New Roman" w:hAnsi="Times New Roman" w:cs="Times New Roman"/>
          <w:color w:val="1C1D1E"/>
          <w:sz w:val="21"/>
          <w:szCs w:val="21"/>
          <w:highlight w:val="yellow"/>
        </w:rPr>
        <w: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t>
      </w:r>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r>
        <w:rPr>
          <w:rFonts w:ascii="Times New Roman" w:eastAsia="Times New Roman" w:hAnsi="Times New Roman" w:cs="Times New Roman"/>
          <w:color w:val="000000"/>
          <w:sz w:val="24"/>
          <w:szCs w:val="24"/>
        </w:rPr>
        <w:t xml:space="preserve"> </w:t>
      </w:r>
    </w:p>
    <w:p w14:paraId="0000000D"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convenient packaging of local GIS multiscale geodata into a web app for online query and visualization</w:t>
      </w: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rFonts w:ascii="Times New Roman" w:eastAsia="Times New Roman" w:hAnsi="Times New Roman" w:cs="Times New Roman"/>
          <w:b/>
        </w:rPr>
      </w:pPr>
    </w:p>
    <w:p w14:paraId="0000001A" w14:textId="77777777" w:rsidR="00696B80" w:rsidRDefault="00734CE6">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Tools for packaging static webpages for Multiscale Geo-structural information System (MGS) development</w:t>
      </w: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B" w14:textId="77777777" w:rsidR="00696B80" w:rsidRPr="005333F8" w:rsidRDefault="00696B80">
      <w:pPr>
        <w:rPr>
          <w:rFonts w:ascii="Times New Roman" w:eastAsia="Times New Roman" w:hAnsi="Times New Roman" w:cs="Times New Roman"/>
          <w:b/>
          <w:sz w:val="52"/>
          <w:szCs w:val="52"/>
          <w:lang w:val="it-IT"/>
        </w:rPr>
      </w:pPr>
    </w:p>
    <w:p w14:paraId="0000001C" w14:textId="77777777" w:rsidR="00696B80" w:rsidRDefault="00734CE6">
      <w:pPr>
        <w:ind w:left="2" w:hanging="2"/>
        <w:rPr>
          <w:highlight w:val="green"/>
        </w:rPr>
      </w:pPr>
      <w:r>
        <w:rPr>
          <w:highlight w:val="green"/>
        </w:rPr>
        <w:t xml:space="preserve">OTHER title </w:t>
      </w:r>
      <w:proofErr w:type="gramStart"/>
      <w:r>
        <w:rPr>
          <w:highlight w:val="green"/>
        </w:rPr>
        <w:t>propose</w:t>
      </w:r>
      <w:proofErr w:type="gramEnd"/>
      <w:sdt>
        <w:sdtPr>
          <w:tag w:val="goog_rdk_0"/>
          <w:id w:val="-1524624490"/>
        </w:sdtPr>
        <w:sdtContent/>
      </w:sdt>
      <w:r>
        <w:rPr>
          <w:highlight w:val="green"/>
        </w:rPr>
        <w:t xml:space="preserve">d: </w:t>
      </w:r>
    </w:p>
    <w:p w14:paraId="0000001D" w14:textId="77777777" w:rsidR="00696B80" w:rsidRDefault="00696B80">
      <w:pPr>
        <w:pBdr>
          <w:top w:val="nil"/>
          <w:left w:val="nil"/>
          <w:bottom w:val="nil"/>
          <w:right w:val="nil"/>
          <w:between w:val="nil"/>
        </w:pBdr>
        <w:spacing w:line="259" w:lineRule="auto"/>
        <w:ind w:left="720"/>
        <w:rPr>
          <w:b/>
          <w:highlight w:val="green"/>
        </w:rPr>
      </w:pPr>
    </w:p>
    <w:p w14:paraId="0000001E"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Packaging Static Webpages with a Multiscale Geo-Structural System: Methods</w:t>
      </w:r>
    </w:p>
    <w:p w14:paraId="0000001F"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Packaging Static Webpages with a Multiscale Geo-Structural System: Essential Tools and Techniques</w:t>
      </w:r>
    </w:p>
    <w:p w14:paraId="00000020"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Tools for packaging static webpages within Multiscale Geo-structural information System</w:t>
      </w:r>
    </w:p>
    <w:p w14:paraId="00000021"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Tools for packaging static webpages under a lens of Multiscale Geo-structural information System</w:t>
      </w:r>
    </w:p>
    <w:p w14:paraId="00000022"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Automated tools for convenient packaging of local GIS multiscale geodata into a web app for online query and visualization</w:t>
      </w:r>
    </w:p>
    <w:p w14:paraId="00000023"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 xml:space="preserve">Multiscale Geo-structural information System (MGS): </w:t>
      </w:r>
      <w:r>
        <w:rPr>
          <w:b/>
          <w:i/>
          <w:highlight w:val="green"/>
        </w:rPr>
        <w:t>tools for packaging static webpage viewer</w:t>
      </w:r>
    </w:p>
    <w:p w14:paraId="00000024"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b/>
          <w:highlight w:val="green"/>
        </w:rPr>
        <w:t>“Web Static page generator”</w:t>
      </w:r>
    </w:p>
    <w:p w14:paraId="00000025"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b/>
          <w:color w:val="000000"/>
          <w:highlight w:val="green"/>
        </w:rPr>
      </w:pPr>
      <w:r>
        <w:rPr>
          <w:rFonts w:ascii="Aptos" w:eastAsia="Aptos" w:hAnsi="Aptos" w:cs="Aptos"/>
          <w:b/>
          <w:color w:val="000000"/>
          <w:highlight w:val="green"/>
        </w:rPr>
        <w:t>Automated tools for web publication of multiscale geological data</w:t>
      </w:r>
    </w:p>
    <w:p w14:paraId="00000026"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color w:val="000000"/>
          <w:highlight w:val="green"/>
        </w:rPr>
      </w:pPr>
      <w:r>
        <w:rPr>
          <w:rFonts w:ascii="Aptos" w:eastAsia="Aptos" w:hAnsi="Aptos" w:cs="Aptos"/>
          <w:color w:val="000000"/>
          <w:highlight w:val="green"/>
        </w:rPr>
        <w:t>Efficient GIS data packaging and web visualization tools</w:t>
      </w:r>
    </w:p>
    <w:p w14:paraId="00000027"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color w:val="000000"/>
          <w:highlight w:val="green"/>
        </w:rPr>
      </w:pPr>
      <w:r>
        <w:rPr>
          <w:rFonts w:ascii="Aptos" w:eastAsia="Aptos" w:hAnsi="Aptos" w:cs="Aptos"/>
          <w:color w:val="000000"/>
          <w:highlight w:val="green"/>
        </w:rPr>
        <w:t>Web-based solution for multiscale GIS data management</w:t>
      </w:r>
    </w:p>
    <w:p w14:paraId="00000028" w14:textId="77777777" w:rsidR="00696B80" w:rsidRDefault="00734CE6">
      <w:pPr>
        <w:numPr>
          <w:ilvl w:val="0"/>
          <w:numId w:val="10"/>
        </w:numPr>
        <w:pBdr>
          <w:top w:val="nil"/>
          <w:left w:val="nil"/>
          <w:bottom w:val="nil"/>
          <w:right w:val="nil"/>
          <w:between w:val="nil"/>
        </w:pBdr>
        <w:spacing w:line="259" w:lineRule="auto"/>
        <w:rPr>
          <w:rFonts w:ascii="Aptos" w:eastAsia="Aptos" w:hAnsi="Aptos" w:cs="Aptos"/>
          <w:color w:val="000000"/>
          <w:highlight w:val="green"/>
        </w:rPr>
      </w:pPr>
      <w:r>
        <w:rPr>
          <w:rFonts w:ascii="Aptos" w:eastAsia="Aptos" w:hAnsi="Aptos" w:cs="Aptos"/>
          <w:color w:val="000000"/>
          <w:highlight w:val="green"/>
        </w:rPr>
        <w:t>Digital transition of geological data, from multiscale data to web-app with automated tools</w:t>
      </w:r>
    </w:p>
    <w:p w14:paraId="00000029" w14:textId="77777777" w:rsidR="00696B80" w:rsidRDefault="00734CE6">
      <w:pPr>
        <w:numPr>
          <w:ilvl w:val="0"/>
          <w:numId w:val="10"/>
        </w:numPr>
        <w:pBdr>
          <w:top w:val="nil"/>
          <w:left w:val="nil"/>
          <w:bottom w:val="nil"/>
          <w:right w:val="nil"/>
          <w:between w:val="nil"/>
        </w:pBdr>
        <w:spacing w:after="160" w:line="259" w:lineRule="auto"/>
        <w:rPr>
          <w:rFonts w:ascii="Aptos" w:eastAsia="Aptos" w:hAnsi="Aptos" w:cs="Aptos"/>
          <w:color w:val="000000"/>
          <w:highlight w:val="green"/>
        </w:rPr>
      </w:pPr>
      <w:r>
        <w:rPr>
          <w:rFonts w:ascii="Aptos" w:eastAsia="Aptos" w:hAnsi="Aptos" w:cs="Aptos"/>
          <w:color w:val="000000"/>
          <w:highlight w:val="green"/>
        </w:rPr>
        <w:t>An integrated GIS-LIS of multiscale data framework, tools for packaging web publication</w:t>
      </w:r>
    </w:p>
    <w:p w14:paraId="0000002A" w14:textId="77777777" w:rsidR="00696B80" w:rsidRDefault="00696B80">
      <w:pPr>
        <w:rPr>
          <w:rFonts w:ascii="Times New Roman" w:eastAsia="Times New Roman" w:hAnsi="Times New Roman" w:cs="Times New Roman"/>
          <w:b/>
        </w:rPr>
      </w:pPr>
    </w:p>
    <w:p w14:paraId="0000002B" w14:textId="77777777" w:rsidR="00696B80" w:rsidRDefault="00734CE6">
      <w:pPr>
        <w:rPr>
          <w:rFonts w:ascii="Times New Roman" w:eastAsia="Times New Roman" w:hAnsi="Times New Roman" w:cs="Times New Roman"/>
          <w:highlight w:val="yellow"/>
        </w:rPr>
      </w:pPr>
      <w:r>
        <w:rPr>
          <w:rFonts w:ascii="Times New Roman" w:eastAsia="Times New Roman" w:hAnsi="Times New Roman" w:cs="Times New Roman"/>
          <w:b/>
          <w:i/>
          <w:highlight w:val="yellow"/>
        </w:rPr>
        <w:t>Abstract</w:t>
      </w:r>
      <w:r>
        <w:rPr>
          <w:rFonts w:ascii="Times New Roman" w:eastAsia="Times New Roman" w:hAnsi="Times New Roman" w:cs="Times New Roman"/>
          <w:b/>
          <w:i/>
          <w:highlight w:val="yellow"/>
        </w:rPr>
        <w:br/>
      </w:r>
      <w:r>
        <w:rPr>
          <w:rFonts w:ascii="Times New Roman" w:eastAsia="Times New Roman" w:hAnsi="Times New Roman" w:cs="Times New Roman"/>
          <w:highlight w:val="yellow"/>
        </w:rPr>
        <w:t>Enter an abstract of up to 150 words for all articles. An abstract is a concise summary of the whole paper, not just the conclusions, and is understandable without reference to the rest of the paper. It should contain no citation to other published work</w:t>
      </w:r>
    </w:p>
    <w:p w14:paraId="0000002C" w14:textId="77777777" w:rsidR="00696B80" w:rsidRDefault="00734CE6">
      <w:pPr>
        <w:rPr>
          <w:rFonts w:ascii="Times New Roman" w:eastAsia="Times New Roman" w:hAnsi="Times New Roman" w:cs="Times New Roman"/>
        </w:rPr>
      </w:pPr>
      <w:r>
        <w:rPr>
          <w:rFonts w:ascii="Times New Roman" w:eastAsia="Times New Roman" w:hAnsi="Times New Roman" w:cs="Times New Roman"/>
          <w:b/>
          <w:i/>
          <w:highlight w:val="yellow"/>
        </w:rPr>
        <w:t>Keywords</w:t>
      </w:r>
      <w:r>
        <w:rPr>
          <w:rFonts w:ascii="Times New Roman" w:eastAsia="Times New Roman" w:hAnsi="Times New Roman" w:cs="Times New Roman"/>
          <w:highlight w:val="yellow"/>
        </w:rPr>
        <w:br/>
        <w:t>Please provide five to six keywords (see </w:t>
      </w:r>
      <w:hyperlink r:id="rId10">
        <w:r>
          <w:rPr>
            <w:rFonts w:ascii="Times New Roman" w:eastAsia="Times New Roman" w:hAnsi="Times New Roman" w:cs="Times New Roman"/>
            <w:color w:val="0000FF"/>
            <w:highlight w:val="yellow"/>
          </w:rPr>
          <w:t>Wiley's best practice SEO tips</w:t>
        </w:r>
      </w:hyperlink>
      <w:r>
        <w:rPr>
          <w:rFonts w:ascii="Times New Roman" w:eastAsia="Times New Roman" w:hAnsi="Times New Roman" w:cs="Times New Roman"/>
          <w:highlight w:val="yellow"/>
        </w:rPr>
        <w:t>).</w:t>
      </w:r>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spacing w:line="480" w:lineRule="auto"/>
        <w:ind w:left="1" w:hanging="3"/>
      </w:pPr>
      <w:bookmarkStart w:id="0" w:name="_heading=h.jigiuwoz6977" w:colFirst="0" w:colLast="0"/>
      <w:bookmarkEnd w:id="0"/>
      <w:r>
        <w:t>Introduction</w:t>
      </w:r>
    </w:p>
    <w:p w14:paraId="0000002F"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w:t>
      </w:r>
      <w:r>
        <w:rPr>
          <w:rFonts w:ascii="Times New Roman" w:eastAsia="Times New Roman" w:hAnsi="Times New Roman" w:cs="Times New Roman"/>
          <w:sz w:val="24"/>
          <w:szCs w:val="24"/>
        </w:rPr>
        <w:lastRenderedPageBreak/>
        <w:t xml:space="preserve">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techniques to effectively communicate information hidden within complex datasets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Walny</w:t>
      </w:r>
      <w:proofErr w:type="spellEnd"/>
      <w:r>
        <w:rPr>
          <w:rFonts w:ascii="Times New Roman" w:eastAsia="Times New Roman" w:hAnsi="Times New Roman" w:cs="Times New Roman"/>
          <w:sz w:val="24"/>
          <w:szCs w:val="24"/>
          <w:highlight w:val="cyan"/>
        </w:rPr>
        <w:t xml:space="preserve"> et al., 2020), (Kirk, 2012)</w:t>
      </w:r>
      <w:r>
        <w:rPr>
          <w:rFonts w:ascii="Times New Roman" w:eastAsia="Times New Roman" w:hAnsi="Times New Roman" w:cs="Times New Roman"/>
          <w:sz w:val="24"/>
          <w:szCs w:val="24"/>
        </w:rPr>
        <w:t>.</w:t>
      </w:r>
    </w:p>
    <w:p w14:paraId="49EADDED" w14:textId="77777777" w:rsidR="00B8549D" w:rsidRDefault="00734CE6">
      <w:pPr>
        <w:spacing w:line="480" w:lineRule="auto"/>
        <w:jc w:val="both"/>
        <w:rPr>
          <w:ins w:id="1" w:author="Gaetano Ortolano" w:date="2024-11-29T17:50: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del w:id="2" w:author="Gaetano Ortolano" w:date="2024-11-26T17:11:00Z">
        <w:r w:rsidDel="002A3DFC">
          <w:rPr>
            <w:rFonts w:ascii="Times New Roman" w:eastAsia="Times New Roman" w:hAnsi="Times New Roman" w:cs="Times New Roman"/>
            <w:sz w:val="24"/>
            <w:szCs w:val="24"/>
          </w:rPr>
          <w:delText xml:space="preserve">geological </w:delText>
        </w:r>
      </w:del>
      <w:ins w:id="3" w:author="Gaetano Ortolano" w:date="2024-11-26T17:11:00Z">
        <w:r w:rsidR="002A3DFC">
          <w:rPr>
            <w:rFonts w:ascii="Times New Roman" w:eastAsia="Times New Roman" w:hAnsi="Times New Roman" w:cs="Times New Roman"/>
            <w:sz w:val="24"/>
            <w:szCs w:val="24"/>
          </w:rPr>
          <w:t xml:space="preserve">structural </w:t>
        </w:r>
      </w:ins>
      <w:ins w:id="4" w:author="Gaetano Ortolano" w:date="2024-11-29T17:43:00Z">
        <w:r w:rsidR="00B8549D">
          <w:rPr>
            <w:rFonts w:ascii="Times New Roman" w:eastAsia="Times New Roman" w:hAnsi="Times New Roman" w:cs="Times New Roman"/>
            <w:sz w:val="24"/>
            <w:szCs w:val="24"/>
          </w:rPr>
          <w:t xml:space="preserve">geology </w:t>
        </w:r>
      </w:ins>
      <w:r>
        <w:rPr>
          <w:rFonts w:ascii="Times New Roman" w:eastAsia="Times New Roman" w:hAnsi="Times New Roman" w:cs="Times New Roman"/>
          <w:sz w:val="24"/>
          <w:szCs w:val="24"/>
        </w:rPr>
        <w:t>studies</w:t>
      </w:r>
      <w:ins w:id="5" w:author="Gaetano Ortolano" w:date="2024-11-29T17:43:00Z">
        <w:r w:rsidR="00B8549D">
          <w:rPr>
            <w:rFonts w:ascii="Times New Roman" w:eastAsia="Times New Roman" w:hAnsi="Times New Roman" w:cs="Times New Roman"/>
            <w:sz w:val="24"/>
            <w:szCs w:val="24"/>
          </w:rPr>
          <w:t xml:space="preserve"> (i.e., </w:t>
        </w:r>
      </w:ins>
      <w:ins w:id="6" w:author="Gaetano Ortolano" w:date="2024-11-29T17:46:00Z">
        <w:r w:rsidR="00B8549D">
          <w:rPr>
            <w:rFonts w:ascii="Times New Roman" w:eastAsia="Times New Roman" w:hAnsi="Times New Roman" w:cs="Times New Roman"/>
            <w:sz w:val="24"/>
            <w:szCs w:val="24"/>
          </w:rPr>
          <w:t>s</w:t>
        </w:r>
      </w:ins>
      <w:ins w:id="7" w:author="Gaetano Ortolano" w:date="2024-11-29T17:43:00Z">
        <w:r w:rsidR="00B8549D">
          <w:rPr>
            <w:rFonts w:ascii="Times New Roman" w:eastAsia="Times New Roman" w:hAnsi="Times New Roman" w:cs="Times New Roman"/>
            <w:sz w:val="24"/>
            <w:szCs w:val="24"/>
          </w:rPr>
          <w:t>tud</w:t>
        </w:r>
      </w:ins>
      <w:ins w:id="8" w:author="Gaetano Ortolano" w:date="2024-11-29T17:46:00Z">
        <w:r w:rsidR="00B8549D">
          <w:rPr>
            <w:rFonts w:ascii="Times New Roman" w:eastAsia="Times New Roman" w:hAnsi="Times New Roman" w:cs="Times New Roman"/>
            <w:sz w:val="24"/>
            <w:szCs w:val="24"/>
          </w:rPr>
          <w:t>ies</w:t>
        </w:r>
      </w:ins>
      <w:ins w:id="9" w:author="Gaetano Ortolano" w:date="2024-11-29T17:43:00Z">
        <w:r w:rsidR="00B8549D">
          <w:rPr>
            <w:rFonts w:ascii="Times New Roman" w:eastAsia="Times New Roman" w:hAnsi="Times New Roman" w:cs="Times New Roman"/>
            <w:sz w:val="24"/>
            <w:szCs w:val="24"/>
          </w:rPr>
          <w:t xml:space="preserve"> based on the </w:t>
        </w:r>
      </w:ins>
      <w:ins w:id="10" w:author="Gaetano Ortolano" w:date="2024-11-29T17:44:00Z">
        <w:r w:rsidR="00B8549D">
          <w:rPr>
            <w:rFonts w:ascii="Times New Roman" w:eastAsia="Times New Roman" w:hAnsi="Times New Roman" w:cs="Times New Roman"/>
            <w:sz w:val="24"/>
            <w:szCs w:val="24"/>
          </w:rPr>
          <w:t>extrapolation of quantitative parameters f</w:t>
        </w:r>
      </w:ins>
      <w:ins w:id="11" w:author="Gaetano Ortolano" w:date="2024-11-29T17:45:00Z">
        <w:r w:rsidR="00B8549D">
          <w:rPr>
            <w:rFonts w:ascii="Times New Roman" w:eastAsia="Times New Roman" w:hAnsi="Times New Roman" w:cs="Times New Roman"/>
            <w:sz w:val="24"/>
            <w:szCs w:val="24"/>
          </w:rPr>
          <w:t>rom deformed rocks by tectonic process</w:t>
        </w:r>
      </w:ins>
      <w:ins w:id="12" w:author="Gaetano Ortolano" w:date="2024-11-29T17:46:00Z">
        <w:r w:rsidR="00B8549D">
          <w:rPr>
            <w:rFonts w:ascii="Times New Roman" w:eastAsia="Times New Roman" w:hAnsi="Times New Roman" w:cs="Times New Roman"/>
            <w:sz w:val="24"/>
            <w:szCs w:val="24"/>
          </w:rPr>
          <w:t>es</w:t>
        </w:r>
      </w:ins>
      <w:ins w:id="13" w:author="Gaetano Ortolano" w:date="2024-11-29T17:45:00Z">
        <w:r w:rsidR="00B8549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researchers produce a wide range of </w:t>
      </w:r>
      <w:ins w:id="14" w:author="Gaetano Ortolano" w:date="2024-11-29T17:47:00Z">
        <w:r w:rsidR="00B8549D">
          <w:rPr>
            <w:rFonts w:ascii="Times New Roman" w:eastAsia="Times New Roman" w:hAnsi="Times New Roman" w:cs="Times New Roman"/>
            <w:sz w:val="24"/>
            <w:szCs w:val="24"/>
          </w:rPr>
          <w:t xml:space="preserve">multiscale </w:t>
        </w:r>
      </w:ins>
      <w:r>
        <w:rPr>
          <w:rFonts w:ascii="Times New Roman" w:eastAsia="Times New Roman" w:hAnsi="Times New Roman" w:cs="Times New Roman"/>
          <w:sz w:val="24"/>
          <w:szCs w:val="24"/>
        </w:rPr>
        <w:t xml:space="preserve">data </w:t>
      </w:r>
      <w:ins w:id="15" w:author="Gaetano Ortolano" w:date="2024-11-29T17:48:00Z">
        <w:r w:rsidR="00B8549D">
          <w:rPr>
            <w:rFonts w:ascii="Times New Roman" w:eastAsia="Times New Roman" w:hAnsi="Times New Roman" w:cs="Times New Roman"/>
            <w:sz w:val="24"/>
            <w:szCs w:val="24"/>
          </w:rPr>
          <w:t xml:space="preserve">(e.g. Fazio et al., 2024) </w:t>
        </w:r>
      </w:ins>
      <w:r>
        <w:rPr>
          <w:rFonts w:ascii="Times New Roman" w:eastAsia="Times New Roman" w:hAnsi="Times New Roman" w:cs="Times New Roman"/>
          <w:sz w:val="24"/>
          <w:szCs w:val="24"/>
        </w:rPr>
        <w:t>that</w:t>
      </w:r>
      <w:ins w:id="16" w:author="Gaetano Ortolano" w:date="2024-11-29T17:47:00Z">
        <w:r w:rsidR="00B8549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17" w:author="Gaetano Ortolano" w:date="2024-11-29T17:47:00Z">
        <w:r w:rsidDel="00B8549D">
          <w:rPr>
            <w:rFonts w:ascii="Times New Roman" w:eastAsia="Times New Roman" w:hAnsi="Times New Roman" w:cs="Times New Roman"/>
            <w:sz w:val="24"/>
            <w:szCs w:val="24"/>
          </w:rPr>
          <w:delText xml:space="preserve">can </w:delText>
        </w:r>
      </w:del>
      <w:ins w:id="18" w:author="Gaetano Ortolano" w:date="2024-11-29T17:47:00Z">
        <w:r w:rsidR="00B8549D">
          <w:rPr>
            <w:rFonts w:ascii="Times New Roman" w:eastAsia="Times New Roman" w:hAnsi="Times New Roman" w:cs="Times New Roman"/>
            <w:sz w:val="24"/>
            <w:szCs w:val="24"/>
          </w:rPr>
          <w:t xml:space="preserve">if </w:t>
        </w:r>
      </w:ins>
      <w:del w:id="19" w:author="Gaetano Ortolano" w:date="2024-11-29T17:48:00Z">
        <w:r w:rsidDel="00B8549D">
          <w:rPr>
            <w:rFonts w:ascii="Times New Roman" w:eastAsia="Times New Roman" w:hAnsi="Times New Roman" w:cs="Times New Roman"/>
            <w:sz w:val="24"/>
            <w:szCs w:val="24"/>
          </w:rPr>
          <w:delText xml:space="preserve">be effectively </w:delText>
        </w:r>
      </w:del>
      <w:r>
        <w:rPr>
          <w:rFonts w:ascii="Times New Roman" w:eastAsia="Times New Roman" w:hAnsi="Times New Roman" w:cs="Times New Roman"/>
          <w:sz w:val="24"/>
          <w:szCs w:val="24"/>
        </w:rPr>
        <w:t xml:space="preserve">represented through </w:t>
      </w:r>
      <w:ins w:id="20" w:author="Gaetano Ortolano" w:date="2024-11-29T17:48:00Z">
        <w:r w:rsidR="00B8549D">
          <w:rPr>
            <w:rFonts w:ascii="Times New Roman" w:eastAsia="Times New Roman" w:hAnsi="Times New Roman" w:cs="Times New Roman"/>
            <w:sz w:val="24"/>
            <w:szCs w:val="24"/>
          </w:rPr>
          <w:t xml:space="preserve">suitable </w:t>
        </w:r>
      </w:ins>
      <w:r>
        <w:rPr>
          <w:rFonts w:ascii="Times New Roman" w:eastAsia="Times New Roman" w:hAnsi="Times New Roman" w:cs="Times New Roman"/>
          <w:sz w:val="24"/>
          <w:szCs w:val="24"/>
        </w:rPr>
        <w:t>web-based visualizations</w:t>
      </w:r>
      <w:ins w:id="21" w:author="Gaetano Ortolano" w:date="2024-11-29T17:49:00Z">
        <w:r w:rsidR="00B8549D">
          <w:rPr>
            <w:rFonts w:ascii="Times New Roman" w:eastAsia="Times New Roman" w:hAnsi="Times New Roman" w:cs="Times New Roman"/>
            <w:sz w:val="24"/>
            <w:szCs w:val="24"/>
          </w:rPr>
          <w:t>,</w:t>
        </w:r>
      </w:ins>
      <w:ins w:id="22" w:author="Gaetano Ortolano" w:date="2024-11-29T17:48:00Z">
        <w:r w:rsidR="00B8549D">
          <w:rPr>
            <w:rFonts w:ascii="Times New Roman" w:eastAsia="Times New Roman" w:hAnsi="Times New Roman" w:cs="Times New Roman"/>
            <w:sz w:val="24"/>
            <w:szCs w:val="24"/>
          </w:rPr>
          <w:t xml:space="preserve"> can </w:t>
        </w:r>
      </w:ins>
      <w:ins w:id="23" w:author="Gaetano Ortolano" w:date="2024-11-29T17:49:00Z">
        <w:r w:rsidR="00B8549D">
          <w:rPr>
            <w:rFonts w:ascii="Times New Roman" w:eastAsia="Times New Roman" w:hAnsi="Times New Roman" w:cs="Times New Roman"/>
            <w:sz w:val="24"/>
            <w:szCs w:val="24"/>
          </w:rPr>
          <w:t>give a more effective and interactive representation of the real</w:t>
        </w:r>
      </w:ins>
      <w:ins w:id="24" w:author="Gaetano Ortolano" w:date="2024-11-29T17:50:00Z">
        <w:r w:rsidR="00B8549D">
          <w:rPr>
            <w:rFonts w:ascii="Times New Roman" w:eastAsia="Times New Roman" w:hAnsi="Times New Roman" w:cs="Times New Roman"/>
            <w:sz w:val="24"/>
            <w:szCs w:val="24"/>
          </w:rPr>
          <w:t>ity</w:t>
        </w:r>
      </w:ins>
      <w:r>
        <w:rPr>
          <w:rFonts w:ascii="Times New Roman" w:eastAsia="Times New Roman" w:hAnsi="Times New Roman" w:cs="Times New Roman"/>
          <w:sz w:val="24"/>
          <w:szCs w:val="24"/>
        </w:rPr>
        <w:t xml:space="preserve">. </w:t>
      </w:r>
    </w:p>
    <w:p w14:paraId="4867B981" w14:textId="28A204A4" w:rsidR="00B8549D" w:rsidRDefault="00734CE6">
      <w:pPr>
        <w:spacing w:line="480" w:lineRule="auto"/>
        <w:jc w:val="both"/>
        <w:rPr>
          <w:ins w:id="25" w:author="Gaetano Ortolano" w:date="2024-11-29T17:5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and topographic data </w:t>
      </w:r>
      <w:ins w:id="26" w:author="Gaetano Ortolano" w:date="2024-11-29T17:51:00Z">
        <w:r w:rsidR="00B8549D">
          <w:rPr>
            <w:rFonts w:ascii="Times New Roman" w:eastAsia="Times New Roman" w:hAnsi="Times New Roman" w:cs="Times New Roman"/>
            <w:sz w:val="24"/>
            <w:szCs w:val="24"/>
          </w:rPr>
          <w:t xml:space="preserve">(i.e., Foliation, Lineation, Joints – </w:t>
        </w:r>
        <w:proofErr w:type="spellStart"/>
        <w:r w:rsidR="00B8549D">
          <w:rPr>
            <w:rFonts w:ascii="Times New Roman" w:eastAsia="Times New Roman" w:hAnsi="Times New Roman" w:cs="Times New Roman"/>
            <w:sz w:val="24"/>
            <w:szCs w:val="24"/>
          </w:rPr>
          <w:t>Passchier</w:t>
        </w:r>
        <w:proofErr w:type="spellEnd"/>
        <w:r w:rsidR="00B8549D">
          <w:rPr>
            <w:rFonts w:ascii="Times New Roman" w:eastAsia="Times New Roman" w:hAnsi="Times New Roman" w:cs="Times New Roman"/>
            <w:sz w:val="24"/>
            <w:szCs w:val="24"/>
          </w:rPr>
          <w:t xml:space="preserve"> and </w:t>
        </w:r>
        <w:proofErr w:type="spellStart"/>
        <w:r w:rsidR="00B8549D">
          <w:rPr>
            <w:rFonts w:ascii="Times New Roman" w:eastAsia="Times New Roman" w:hAnsi="Times New Roman" w:cs="Times New Roman"/>
            <w:sz w:val="24"/>
            <w:szCs w:val="24"/>
          </w:rPr>
          <w:t>Trow</w:t>
        </w:r>
        <w:proofErr w:type="spellEnd"/>
        <w:r w:rsidR="00B8549D">
          <w:rPr>
            <w:rFonts w:ascii="Times New Roman" w:eastAsia="Times New Roman" w:hAnsi="Times New Roman" w:cs="Times New Roman"/>
            <w:sz w:val="24"/>
            <w:szCs w:val="24"/>
          </w:rPr>
          <w:t xml:space="preserve">, 2006) </w:t>
        </w:r>
      </w:ins>
      <w:r>
        <w:rPr>
          <w:rFonts w:ascii="Times New Roman" w:eastAsia="Times New Roman" w:hAnsi="Times New Roman" w:cs="Times New Roman"/>
          <w:sz w:val="24"/>
          <w:szCs w:val="24"/>
        </w:rPr>
        <w:t>and quantitative petrographic data collected from image analysis of digitized rock thin sections</w:t>
      </w:r>
      <w:ins w:id="27" w:author="Gaetano Ortolano" w:date="2024-11-20T12:54:00Z">
        <w:r w:rsidR="000E5278">
          <w:rPr>
            <w:rFonts w:ascii="Times New Roman" w:eastAsia="Times New Roman" w:hAnsi="Times New Roman" w:cs="Times New Roman"/>
            <w:sz w:val="24"/>
            <w:szCs w:val="24"/>
          </w:rPr>
          <w:t xml:space="preserve"> (</w:t>
        </w:r>
      </w:ins>
      <w:ins w:id="28" w:author="Gaetano Ortolano" w:date="2024-11-26T12:27:00Z">
        <w:r w:rsidR="00BA25FD">
          <w:rPr>
            <w:rFonts w:ascii="Times New Roman" w:eastAsia="Times New Roman" w:hAnsi="Times New Roman" w:cs="Times New Roman"/>
            <w:sz w:val="24"/>
            <w:szCs w:val="24"/>
          </w:rPr>
          <w:t xml:space="preserve">e.g., </w:t>
        </w:r>
      </w:ins>
      <w:proofErr w:type="spellStart"/>
      <w:ins w:id="29" w:author="Gaetano Ortolano" w:date="2024-11-20T12:54:00Z">
        <w:r w:rsidR="000E5278">
          <w:rPr>
            <w:rFonts w:ascii="Times New Roman" w:eastAsia="Times New Roman" w:hAnsi="Times New Roman" w:cs="Times New Roman"/>
            <w:sz w:val="24"/>
            <w:szCs w:val="24"/>
          </w:rPr>
          <w:t>O</w:t>
        </w:r>
      </w:ins>
      <w:ins w:id="30" w:author="Gaetano Ortolano" w:date="2024-11-20T12:55:00Z">
        <w:r w:rsidR="000E5278">
          <w:rPr>
            <w:rFonts w:ascii="Times New Roman" w:eastAsia="Times New Roman" w:hAnsi="Times New Roman" w:cs="Times New Roman"/>
            <w:sz w:val="24"/>
            <w:szCs w:val="24"/>
          </w:rPr>
          <w:t>rt</w:t>
        </w:r>
      </w:ins>
      <w:r w:rsidR="00897689">
        <w:rPr>
          <w:rFonts w:ascii="Times New Roman" w:eastAsia="Times New Roman" w:hAnsi="Times New Roman" w:cs="Times New Roman"/>
          <w:sz w:val="24"/>
          <w:szCs w:val="24"/>
        </w:rPr>
        <w:t>o</w:t>
      </w:r>
      <w:ins w:id="31" w:author="Gaetano Ortolano" w:date="2024-11-20T12:55:00Z">
        <w:r w:rsidR="000E5278">
          <w:rPr>
            <w:rFonts w:ascii="Times New Roman" w:eastAsia="Times New Roman" w:hAnsi="Times New Roman" w:cs="Times New Roman"/>
            <w:sz w:val="24"/>
            <w:szCs w:val="24"/>
          </w:rPr>
          <w:t>lano</w:t>
        </w:r>
        <w:proofErr w:type="spellEnd"/>
        <w:r w:rsidR="000E5278">
          <w:rPr>
            <w:rFonts w:ascii="Times New Roman" w:eastAsia="Times New Roman" w:hAnsi="Times New Roman" w:cs="Times New Roman"/>
            <w:sz w:val="24"/>
            <w:szCs w:val="24"/>
          </w:rPr>
          <w:t xml:space="preserve"> et al., 2014, 2018, 2021; </w:t>
        </w:r>
        <w:proofErr w:type="spellStart"/>
        <w:r w:rsidR="000E5278">
          <w:rPr>
            <w:rFonts w:ascii="Times New Roman" w:eastAsia="Times New Roman" w:hAnsi="Times New Roman" w:cs="Times New Roman"/>
            <w:sz w:val="24"/>
            <w:szCs w:val="24"/>
          </w:rPr>
          <w:t>Visalli</w:t>
        </w:r>
        <w:proofErr w:type="spellEnd"/>
        <w:r w:rsidR="000E5278">
          <w:rPr>
            <w:rFonts w:ascii="Times New Roman" w:eastAsia="Times New Roman" w:hAnsi="Times New Roman" w:cs="Times New Roman"/>
            <w:sz w:val="24"/>
            <w:szCs w:val="24"/>
          </w:rPr>
          <w:t xml:space="preserve"> et al., 2021)</w:t>
        </w:r>
      </w:ins>
      <w:r>
        <w:rPr>
          <w:rFonts w:ascii="Times New Roman" w:eastAsia="Times New Roman" w:hAnsi="Times New Roman" w:cs="Times New Roman"/>
          <w:sz w:val="24"/>
          <w:szCs w:val="24"/>
        </w:rPr>
        <w:t xml:space="preserve">. </w:t>
      </w:r>
    </w:p>
    <w:p w14:paraId="00000030" w14:textId="4FD3CB7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Melsom</w:t>
      </w:r>
      <w:proofErr w:type="spellEnd"/>
      <w:r>
        <w:rPr>
          <w:rFonts w:ascii="Times New Roman" w:eastAsia="Times New Roman" w:hAnsi="Times New Roman" w:cs="Times New Roman"/>
          <w:sz w:val="24"/>
          <w:szCs w:val="24"/>
          <w:highlight w:val="cyan"/>
        </w:rPr>
        <w:t>, 2020)</w:t>
      </w:r>
      <w:r>
        <w:rPr>
          <w:rFonts w:ascii="Times New Roman" w:eastAsia="Times New Roman" w:hAnsi="Times New Roman" w:cs="Times New Roman"/>
          <w:sz w:val="24"/>
          <w:szCs w:val="24"/>
        </w:rPr>
        <w:t>, since the scales at which they are generated and produced vary significantly, spanning from the kilometer scale for geographic</w:t>
      </w:r>
      <w:ins w:id="32" w:author="Gaetano Ortolano" w:date="2024-11-29T17:52:00Z">
        <w:r w:rsidR="00B8549D">
          <w:rPr>
            <w:rFonts w:ascii="Times New Roman" w:eastAsia="Times New Roman" w:hAnsi="Times New Roman" w:cs="Times New Roman"/>
            <w:sz w:val="24"/>
            <w:szCs w:val="24"/>
          </w:rPr>
          <w:t>-related</w:t>
        </w:r>
      </w:ins>
      <w:r>
        <w:rPr>
          <w:rFonts w:ascii="Times New Roman" w:eastAsia="Times New Roman" w:hAnsi="Times New Roman" w:cs="Times New Roman"/>
          <w:sz w:val="24"/>
          <w:szCs w:val="24"/>
        </w:rPr>
        <w:t xml:space="preserve"> data to the micrometer scale for rock thin-sections data</w:t>
      </w:r>
      <w:ins w:id="33" w:author="Gaetano Ortolano" w:date="2024-11-20T12:56:00Z">
        <w:r w:rsidR="000E5278">
          <w:rPr>
            <w:rFonts w:ascii="Times New Roman" w:eastAsia="Times New Roman" w:hAnsi="Times New Roman" w:cs="Times New Roman"/>
            <w:sz w:val="24"/>
            <w:szCs w:val="24"/>
          </w:rPr>
          <w:t xml:space="preserve"> (e.g. Fazio et al., 2024)</w:t>
        </w:r>
      </w:ins>
      <w:r>
        <w:rPr>
          <w:rFonts w:ascii="Times New Roman" w:eastAsia="Times New Roman" w:hAnsi="Times New Roman" w:cs="Times New Roman"/>
          <w:sz w:val="24"/>
          <w:szCs w:val="24"/>
        </w:rPr>
        <w:t xml:space="preserve">.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5375DF6F"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variety of geological data translates into different data types, including geographic raster data, non-geographic raster data, and vector data</w:t>
      </w:r>
      <w:commentRangeStart w:id="34"/>
      <w:r>
        <w:rPr>
          <w:rFonts w:ascii="Times New Roman" w:eastAsia="Times New Roman" w:hAnsi="Times New Roman" w:cs="Times New Roman"/>
          <w:sz w:val="24"/>
          <w:szCs w:val="24"/>
        </w:rPr>
        <w:t xml:space="preserve">. Raster data consists of arrays indexed by specific coordinates within a coordinate reference system (CRS) for georeferencing </w:t>
      </w:r>
      <w:commentRangeEnd w:id="34"/>
      <w:r w:rsidR="003C34A6">
        <w:rPr>
          <w:rStyle w:val="Rimandocommento"/>
        </w:rPr>
        <w:commentReference w:id="34"/>
      </w:r>
      <w:ins w:id="35" w:author="Gianfranco Di Pietro" w:date="2024-12-31T08:09:00Z">
        <w:r w:rsidR="00897689" w:rsidRPr="00897689">
          <w:rPr>
            <w:rFonts w:ascii="Times New Roman" w:eastAsia="Times New Roman" w:hAnsi="Times New Roman" w:cs="Times New Roman"/>
            <w:sz w:val="24"/>
            <w:szCs w:val="24"/>
            <w:highlight w:val="cyan"/>
            <w:rPrChange w:id="36" w:author="Gianfranco Di Pietro" w:date="2024-12-31T08:09:00Z" w16du:dateUtc="2024-12-31T07:09:00Z">
              <w:rPr>
                <w:rFonts w:ascii="Times New Roman" w:eastAsia="Times New Roman" w:hAnsi="Times New Roman" w:cs="Times New Roman"/>
                <w:sz w:val="24"/>
                <w:szCs w:val="24"/>
              </w:rPr>
            </w:rPrChange>
          </w:rPr>
          <w:t xml:space="preserve">(González </w:t>
        </w:r>
        <w:proofErr w:type="spellStart"/>
        <w:r w:rsidR="00897689" w:rsidRPr="00897689">
          <w:rPr>
            <w:rFonts w:ascii="Times New Roman" w:eastAsia="Times New Roman" w:hAnsi="Times New Roman" w:cs="Times New Roman"/>
            <w:sz w:val="24"/>
            <w:szCs w:val="24"/>
            <w:highlight w:val="cyan"/>
            <w:rPrChange w:id="37" w:author="Gianfranco Di Pietro" w:date="2024-12-31T08:09:00Z" w16du:dateUtc="2024-12-31T07:09:00Z">
              <w:rPr>
                <w:rFonts w:ascii="Times New Roman" w:eastAsia="Times New Roman" w:hAnsi="Times New Roman" w:cs="Times New Roman"/>
                <w:sz w:val="24"/>
                <w:szCs w:val="24"/>
              </w:rPr>
            </w:rPrChange>
          </w:rPr>
          <w:t>Canché</w:t>
        </w:r>
        <w:proofErr w:type="spellEnd"/>
        <w:r w:rsidR="00897689" w:rsidRPr="00897689">
          <w:rPr>
            <w:rFonts w:ascii="Times New Roman" w:eastAsia="Times New Roman" w:hAnsi="Times New Roman" w:cs="Times New Roman"/>
            <w:sz w:val="24"/>
            <w:szCs w:val="24"/>
            <w:highlight w:val="cyan"/>
            <w:rPrChange w:id="38" w:author="Gianfranco Di Pietro" w:date="2024-12-31T08:09:00Z" w16du:dateUtc="2024-12-31T07:09:00Z">
              <w:rPr>
                <w:rFonts w:ascii="Times New Roman" w:eastAsia="Times New Roman" w:hAnsi="Times New Roman" w:cs="Times New Roman"/>
                <w:sz w:val="24"/>
                <w:szCs w:val="24"/>
              </w:rPr>
            </w:rPrChange>
          </w:rPr>
          <w:t>, 2023)</w:t>
        </w:r>
      </w:ins>
      <w:del w:id="39" w:author="Gianfranco Di Pietro" w:date="2024-12-31T08:09:00Z" w16du:dateUtc="2024-12-31T07:09:00Z">
        <w:r w:rsidRPr="00897689" w:rsidDel="00897689">
          <w:rPr>
            <w:rFonts w:ascii="Times New Roman" w:eastAsia="Times New Roman" w:hAnsi="Times New Roman" w:cs="Times New Roman"/>
            <w:sz w:val="24"/>
            <w:szCs w:val="24"/>
            <w:highlight w:val="cyan"/>
            <w:rPrChange w:id="40" w:author="Gianfranco Di Pietro" w:date="2024-12-31T08:09:00Z" w16du:dateUtc="2024-12-31T07:09:00Z">
              <w:rPr>
                <w:rFonts w:ascii="Times New Roman" w:eastAsia="Times New Roman" w:hAnsi="Times New Roman" w:cs="Times New Roman"/>
                <w:sz w:val="24"/>
                <w:szCs w:val="24"/>
              </w:rPr>
            </w:rPrChange>
          </w:rPr>
          <w:delText>(</w:delText>
        </w:r>
        <w:r w:rsidRPr="00897689" w:rsidDel="00897689">
          <w:rPr>
            <w:rFonts w:ascii="Times New Roman" w:eastAsia="Times New Roman" w:hAnsi="Times New Roman" w:cs="Times New Roman"/>
            <w:sz w:val="24"/>
            <w:szCs w:val="24"/>
            <w:highlight w:val="cyan"/>
            <w:rPrChange w:id="41" w:author="Gianfranco Di Pietro" w:date="2024-12-31T08:09:00Z" w16du:dateUtc="2024-12-31T07:09:00Z">
              <w:rPr>
                <w:rFonts w:ascii="Times New Roman" w:eastAsia="Times New Roman" w:hAnsi="Times New Roman" w:cs="Times New Roman"/>
                <w:sz w:val="24"/>
                <w:szCs w:val="24"/>
                <w:highlight w:val="yellow"/>
              </w:rPr>
            </w:rPrChange>
          </w:rPr>
          <w:delText>Ref.</w:delText>
        </w:r>
        <w:r w:rsidRPr="00897689" w:rsidDel="00897689">
          <w:rPr>
            <w:rFonts w:ascii="Times New Roman" w:eastAsia="Times New Roman" w:hAnsi="Times New Roman" w:cs="Times New Roman"/>
            <w:sz w:val="24"/>
            <w:szCs w:val="24"/>
            <w:highlight w:val="cyan"/>
            <w:rPrChange w:id="42" w:author="Gianfranco Di Pietro" w:date="2024-12-31T08:09:00Z" w16du:dateUtc="2024-12-31T07:09:00Z">
              <w:rPr>
                <w:rFonts w:ascii="Times New Roman" w:eastAsia="Times New Roman" w:hAnsi="Times New Roman" w:cs="Times New Roman"/>
                <w:sz w:val="24"/>
                <w:szCs w:val="24"/>
              </w:rPr>
            </w:rPrChange>
          </w:rPr>
          <w:delText>)</w:delText>
        </w:r>
      </w:del>
      <w:r w:rsidRPr="00897689">
        <w:rPr>
          <w:rFonts w:ascii="Times New Roman" w:eastAsia="Times New Roman" w:hAnsi="Times New Roman" w:cs="Times New Roman"/>
          <w:sz w:val="24"/>
          <w:szCs w:val="24"/>
          <w:highlight w:val="cyan"/>
          <w:rPrChange w:id="43" w:author="Gianfranco Di Pietro" w:date="2024-12-31T08:09:00Z" w16du:dateUtc="2024-12-31T07:09: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While geographical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w:t>
      </w:r>
      <w:r>
        <w:rPr>
          <w:rFonts w:ascii="Times New Roman" w:eastAsia="Times New Roman" w:hAnsi="Times New Roman" w:cs="Times New Roman"/>
          <w:sz w:val="24"/>
          <w:szCs w:val="24"/>
        </w:rPr>
        <w:lastRenderedPageBreak/>
        <w:t>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77777777"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w:t>
      </w:r>
      <w:proofErr w:type="spellStart"/>
      <w:r>
        <w:rPr>
          <w:rFonts w:ascii="Times New Roman" w:eastAsia="Times New Roman" w:hAnsi="Times New Roman" w:cs="Times New Roman"/>
          <w:color w:val="000000"/>
          <w:sz w:val="24"/>
          <w:szCs w:val="24"/>
          <w:highlight w:val="cyan"/>
        </w:rPr>
        <w:t>Krygier</w:t>
      </w:r>
      <w:proofErr w:type="spellEnd"/>
      <w:r>
        <w:rPr>
          <w:rFonts w:ascii="Times New Roman" w:eastAsia="Times New Roman" w:hAnsi="Times New Roman" w:cs="Times New Roman"/>
          <w:color w:val="000000"/>
          <w:sz w:val="24"/>
          <w:szCs w:val="24"/>
          <w:highlight w:val="cyan"/>
        </w:rPr>
        <w:t xml:space="preserve"> &amp; Wood, 2016)</w:t>
      </w:r>
    </w:p>
    <w:p w14:paraId="00000033"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 xml:space="preserve">(Foerster </w:t>
      </w:r>
      <w:r>
        <w:rPr>
          <w:rFonts w:ascii="Times New Roman" w:eastAsia="Times New Roman" w:hAnsi="Times New Roman" w:cs="Times New Roman"/>
          <w:i/>
          <w:color w:val="000000"/>
          <w:sz w:val="24"/>
          <w:szCs w:val="24"/>
          <w:highlight w:val="cyan"/>
        </w:rPr>
        <w:t>et al.</w:t>
      </w:r>
      <w:r>
        <w:rPr>
          <w:rFonts w:ascii="Times New Roman" w:eastAsia="Times New Roman" w:hAnsi="Times New Roman" w:cs="Times New Roman"/>
          <w:color w:val="000000"/>
          <w:sz w:val="24"/>
          <w:szCs w:val="24"/>
          <w:highlight w:val="cyan"/>
        </w:rPr>
        <w:t>, 2012).</w:t>
      </w:r>
    </w:p>
    <w:p w14:paraId="00000034" w14:textId="1A88ECFF" w:rsidR="00696B80" w:rsidRDefault="00734CE6">
      <w:pPr>
        <w:spacing w:line="480" w:lineRule="auto"/>
        <w:jc w:val="both"/>
        <w:rPr>
          <w:rFonts w:ascii="Times New Roman" w:eastAsia="Times New Roman" w:hAnsi="Times New Roman" w:cs="Times New Roman"/>
          <w:sz w:val="24"/>
          <w:szCs w:val="24"/>
          <w:highlight w:val="cyan"/>
        </w:rPr>
        <w:pPrChange w:id="44" w:author="Gaetano Ortolano" w:date="2024-11-26T12:29:00Z">
          <w:pPr>
            <w:spacing w:line="480" w:lineRule="auto"/>
            <w:ind w:firstLine="720"/>
            <w:jc w:val="both"/>
          </w:pPr>
        </w:pPrChange>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multiscale datasets often must turn to web providers for visualization on the web of the results of their analyses </w:t>
      </w:r>
      <w:r>
        <w:rPr>
          <w:rFonts w:ascii="Times New Roman" w:eastAsia="Times New Roman" w:hAnsi="Times New Roman" w:cs="Times New Roman"/>
          <w:sz w:val="24"/>
          <w:szCs w:val="24"/>
          <w:highlight w:val="cyan"/>
        </w:rPr>
        <w:t>(Romero-</w:t>
      </w:r>
      <w:proofErr w:type="spellStart"/>
      <w:r>
        <w:rPr>
          <w:rFonts w:ascii="Times New Roman" w:eastAsia="Times New Roman" w:hAnsi="Times New Roman" w:cs="Times New Roman"/>
          <w:sz w:val="24"/>
          <w:szCs w:val="24"/>
          <w:highlight w:val="cyan"/>
        </w:rPr>
        <w:t>Organvidez</w:t>
      </w:r>
      <w:proofErr w:type="spellEnd"/>
      <w:r>
        <w:rPr>
          <w:rFonts w:ascii="Times New Roman" w:eastAsia="Times New Roman" w:hAnsi="Times New Roman" w:cs="Times New Roman"/>
          <w:sz w:val="24"/>
          <w:szCs w:val="24"/>
          <w:highlight w:val="cyan"/>
        </w:rPr>
        <w:t xml:space="preserve"> et al., 2024).</w:t>
      </w:r>
    </w:p>
    <w:p w14:paraId="00000035" w14:textId="2CF7F05D"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Pr>
          <w:rFonts w:ascii="Times New Roman" w:eastAsia="Times New Roman" w:hAnsi="Times New Roman" w:cs="Times New Roman"/>
          <w:sz w:val="24"/>
          <w:szCs w:val="24"/>
          <w:highlight w:val="cyan"/>
        </w:rPr>
        <w:t xml:space="preserve">(Mete &amp; </w:t>
      </w:r>
      <w:proofErr w:type="spellStart"/>
      <w:r>
        <w:rPr>
          <w:rFonts w:ascii="Times New Roman" w:eastAsia="Times New Roman" w:hAnsi="Times New Roman" w:cs="Times New Roman"/>
          <w:sz w:val="24"/>
          <w:szCs w:val="24"/>
          <w:highlight w:val="cyan"/>
        </w:rPr>
        <w:t>Yomralioglu</w:t>
      </w:r>
      <w:proofErr w:type="spellEnd"/>
      <w:r>
        <w:rPr>
          <w:rFonts w:ascii="Times New Roman" w:eastAsia="Times New Roman" w:hAnsi="Times New Roman" w:cs="Times New Roman"/>
          <w:sz w:val="24"/>
          <w:szCs w:val="24"/>
          <w:highlight w:val="cyan"/>
        </w:rPr>
        <w:t>, 2021)</w:t>
      </w:r>
      <w:r>
        <w:rPr>
          <w:rFonts w:ascii="Times New Roman" w:eastAsia="Times New Roman" w:hAnsi="Times New Roman" w:cs="Times New Roman"/>
          <w:sz w:val="24"/>
          <w:szCs w:val="24"/>
        </w:rPr>
        <w:t xml:space="preserve">. By capitalizing on the capabilities afforded by open-source libraries for web </w:t>
      </w:r>
      <w:r>
        <w:rPr>
          <w:rFonts w:ascii="Times New Roman" w:eastAsia="Times New Roman" w:hAnsi="Times New Roman" w:cs="Times New Roman"/>
          <w:sz w:val="24"/>
          <w:szCs w:val="24"/>
        </w:rPr>
        <w:lastRenderedPageBreak/>
        <w:t xml:space="preserve">development, the potential of crafting tools that facilitate the publication of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data on the Web is explored, encompassing both geographic</w:t>
      </w:r>
      <w:ins w:id="45" w:author="Gaetano Ortolano" w:date="2024-11-29T17:57:00Z">
        <w:r w:rsidR="009B642B">
          <w:rPr>
            <w:rFonts w:ascii="Times New Roman" w:eastAsia="Times New Roman" w:hAnsi="Times New Roman" w:cs="Times New Roman"/>
            <w:sz w:val="24"/>
            <w:szCs w:val="24"/>
          </w:rPr>
          <w:t xml:space="preserve"> related (i.e. macroscale structural data)</w:t>
        </w:r>
      </w:ins>
      <w:r>
        <w:rPr>
          <w:rFonts w:ascii="Times New Roman" w:eastAsia="Times New Roman" w:hAnsi="Times New Roman" w:cs="Times New Roman"/>
          <w:sz w:val="24"/>
          <w:szCs w:val="24"/>
        </w:rPr>
        <w:t xml:space="preserve"> and non-geographic</w:t>
      </w:r>
      <w:ins w:id="46" w:author="Gaetano Ortolano" w:date="2024-11-29T17:57:00Z">
        <w:r w:rsidR="009B642B">
          <w:rPr>
            <w:rFonts w:ascii="Times New Roman" w:eastAsia="Times New Roman" w:hAnsi="Times New Roman" w:cs="Times New Roman"/>
            <w:sz w:val="24"/>
            <w:szCs w:val="24"/>
          </w:rPr>
          <w:t xml:space="preserve"> related</w:t>
        </w:r>
      </w:ins>
      <w:r>
        <w:rPr>
          <w:rFonts w:ascii="Times New Roman" w:eastAsia="Times New Roman" w:hAnsi="Times New Roman" w:cs="Times New Roman"/>
          <w:sz w:val="24"/>
          <w:szCs w:val="24"/>
        </w:rPr>
        <w:t xml:space="preserve"> </w:t>
      </w:r>
      <w:ins w:id="47" w:author="Gaetano Ortolano" w:date="2024-11-29T17:57:00Z">
        <w:r w:rsidR="009B642B">
          <w:rPr>
            <w:rFonts w:ascii="Times New Roman" w:eastAsia="Times New Roman" w:hAnsi="Times New Roman" w:cs="Times New Roman"/>
            <w:sz w:val="24"/>
            <w:szCs w:val="24"/>
          </w:rPr>
          <w:t xml:space="preserve">(i.e. </w:t>
        </w:r>
      </w:ins>
      <w:r>
        <w:rPr>
          <w:rFonts w:ascii="Times New Roman" w:eastAsia="Times New Roman" w:hAnsi="Times New Roman" w:cs="Times New Roman"/>
          <w:sz w:val="24"/>
          <w:szCs w:val="24"/>
        </w:rPr>
        <w:t>microscale</w:t>
      </w:r>
      <w:ins w:id="48" w:author="Gaetano Ortolano" w:date="2024-11-29T17:57:00Z">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ins>
      <w:r>
        <w:rPr>
          <w:rFonts w:ascii="Times New Roman" w:eastAsia="Times New Roman" w:hAnsi="Times New Roman" w:cs="Times New Roman"/>
          <w:sz w:val="24"/>
          <w:szCs w:val="24"/>
        </w:rPr>
        <w:t xml:space="preserve"> information. These tools are not meant to automate the full process of building an entire web environment or web-based application from scratch. They rather provide easy and ready-to-use instruments to quickly convert typical geological and GIS data types, such as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vectors and 3D models, into a web-friendly format, using a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approach. </w:t>
      </w:r>
    </w:p>
    <w:sdt>
      <w:sdtPr>
        <w:tag w:val="goog_rdk_2"/>
        <w:id w:val="1364092658"/>
      </w:sdtPr>
      <w:sdtContent>
        <w:p w14:paraId="00000036" w14:textId="75E91A61" w:rsidR="00696B80" w:rsidRPr="00696B80" w:rsidRDefault="00734CE6">
          <w:pPr>
            <w:spacing w:line="480" w:lineRule="auto"/>
            <w:jc w:val="both"/>
            <w:rPr>
              <w:rFonts w:ascii="Times New Roman" w:eastAsia="Times New Roman" w:hAnsi="Times New Roman" w:cs="Times New Roman"/>
              <w:sz w:val="24"/>
              <w:szCs w:val="24"/>
              <w:highlight w:val="green"/>
              <w:rPrChange w:id="49" w:author="gianfranco dp" w:date="2024-11-08T10:41:00Z">
                <w:rPr>
                  <w:rFonts w:ascii="Times New Roman" w:eastAsia="Times New Roman" w:hAnsi="Times New Roman" w:cs="Times New Roman"/>
                  <w:sz w:val="24"/>
                  <w:szCs w:val="24"/>
                </w:rPr>
              </w:rPrChange>
            </w:rPr>
          </w:pPr>
          <w:r>
            <w:rPr>
              <w:rFonts w:ascii="Times New Roman" w:eastAsia="Times New Roman" w:hAnsi="Times New Roman" w:cs="Times New Roman"/>
              <w:sz w:val="24"/>
              <w:szCs w:val="24"/>
            </w:rPr>
            <w:t xml:space="preserve">By the implementation of a “static-website” generator, a fast and efficient process for website development has been formulated. This ensures the resultant website is rapid and facilitates the seamless publication and dissemination of 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Pr>
              <w:rFonts w:ascii="Times New Roman" w:eastAsia="Times New Roman" w:hAnsi="Times New Roman" w:cs="Times New Roman"/>
              <w:sz w:val="24"/>
              <w:szCs w:val="24"/>
              <w:highlight w:val="cyan"/>
            </w:rPr>
            <w:t>(e.g. Kumari &amp; Kumari, 2023)</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below illustrated</w:t>
          </w:r>
          <w:ins w:id="50" w:author="Gaetano Ortolano" w:date="2024-11-26T12:37:00Z">
            <w:r w:rsidR="00640472">
              <w:rPr>
                <w:rFonts w:ascii="Times New Roman" w:eastAsia="Times New Roman" w:hAnsi="Times New Roman" w:cs="Times New Roman"/>
                <w:sz w:val="24"/>
                <w:szCs w:val="24"/>
              </w:rPr>
              <w:t xml:space="preserve"> </w:t>
            </w:r>
          </w:ins>
          <w:r w:rsidR="00195201">
            <w:rPr>
              <w:rFonts w:ascii="Times New Roman" w:eastAsia="Times New Roman" w:hAnsi="Times New Roman" w:cs="Times New Roman"/>
              <w:sz w:val="24"/>
              <w:szCs w:val="24"/>
            </w:rPr>
            <w:t xml:space="preserve">in </w:t>
          </w:r>
          <w:r w:rsidR="00195201">
            <w:rPr>
              <w:rFonts w:ascii="Times New Roman" w:eastAsia="Times New Roman" w:hAnsi="Times New Roman" w:cs="Times New Roman"/>
              <w:sz w:val="24"/>
              <w:szCs w:val="24"/>
              <w:highlight w:val="green"/>
            </w:rPr>
            <w:fldChar w:fldCharType="begin"/>
          </w:r>
          <w:r w:rsidR="00195201">
            <w:rPr>
              <w:rFonts w:ascii="Times New Roman" w:eastAsia="Times New Roman" w:hAnsi="Times New Roman" w:cs="Times New Roman"/>
              <w:sz w:val="24"/>
              <w:szCs w:val="24"/>
            </w:rPr>
            <w:instrText xml:space="preserve"> REF _Ref186526230 \h </w:instrText>
          </w:r>
          <w:r w:rsidR="00195201">
            <w:rPr>
              <w:rFonts w:ascii="Times New Roman" w:eastAsia="Times New Roman" w:hAnsi="Times New Roman" w:cs="Times New Roman"/>
              <w:sz w:val="24"/>
              <w:szCs w:val="24"/>
              <w:highlight w:val="green"/>
            </w:rPr>
          </w:r>
          <w:r w:rsidR="00195201">
            <w:rPr>
              <w:rFonts w:ascii="Times New Roman" w:eastAsia="Times New Roman" w:hAnsi="Times New Roman" w:cs="Times New Roman"/>
              <w:sz w:val="24"/>
              <w:szCs w:val="24"/>
              <w:highlight w:val="green"/>
            </w:rPr>
            <w:fldChar w:fldCharType="separate"/>
          </w:r>
          <w:r w:rsidR="00195201">
            <w:t xml:space="preserve">Figure </w:t>
          </w:r>
          <w:r w:rsidR="00195201">
            <w:rPr>
              <w:noProof/>
            </w:rPr>
            <w:t>1</w:t>
          </w:r>
          <w:r w:rsidR="00195201">
            <w:rPr>
              <w:rFonts w:ascii="Times New Roman" w:eastAsia="Times New Roman" w:hAnsi="Times New Roman" w:cs="Times New Roman"/>
              <w:sz w:val="24"/>
              <w:szCs w:val="24"/>
              <w:highlight w:val="green"/>
            </w:rPr>
            <w:fldChar w:fldCharType="end"/>
          </w:r>
          <w:sdt>
            <w:sdtPr>
              <w:rPr>
                <w:rFonts w:ascii="Times New Roman" w:eastAsia="Times New Roman" w:hAnsi="Times New Roman" w:cs="Times New Roman"/>
                <w:sz w:val="24"/>
                <w:szCs w:val="24"/>
              </w:rPr>
              <w:tag w:val="goog_rdk_1"/>
              <w:id w:val="1551503081"/>
              <w:showingPlcHdr/>
            </w:sdtPr>
            <w:sdtEndPr>
              <w:rPr>
                <w:rFonts w:ascii="Arial" w:eastAsia="Arial" w:hAnsi="Arial" w:cs="Arial"/>
                <w:sz w:val="22"/>
                <w:szCs w:val="22"/>
              </w:rPr>
            </w:sdtEndPr>
            <w:sdtContent>
              <w:r w:rsidR="00195201">
                <w:rPr>
                  <w:rFonts w:ascii="Times New Roman" w:eastAsia="Times New Roman" w:hAnsi="Times New Roman" w:cs="Times New Roman"/>
                  <w:sz w:val="24"/>
                  <w:szCs w:val="24"/>
                </w:rPr>
                <w:t xml:space="preserve">     </w:t>
              </w:r>
            </w:sdtContent>
          </w:sdt>
        </w:p>
      </w:sdtContent>
    </w:sdt>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lastRenderedPageBreak/>
        <w:drawing>
          <wp:inline distT="0" distB="0" distL="0" distR="0" wp14:anchorId="24B5EB16" wp14:editId="374932AD">
            <wp:extent cx="5233402" cy="3645535"/>
            <wp:effectExtent l="0" t="0" r="0" b="0"/>
            <wp:docPr id="1761720250"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descr="Immagine che contiene testo, schermata, diagramma, Carattere&#10;&#10;Descrizione generata automaticamente"/>
                    <pic:cNvPicPr/>
                  </pic:nvPicPr>
                  <pic:blipFill rotWithShape="1">
                    <a:blip r:embed="rId15" cstate="print">
                      <a:extLst>
                        <a:ext uri="{28A0092B-C50C-407E-A947-70E740481C1C}">
                          <a14:useLocalDpi xmlns:a14="http://schemas.microsoft.com/office/drawing/2010/main" val="0"/>
                        </a:ext>
                      </a:extLst>
                    </a:blip>
                    <a:srcRect t="1645"/>
                    <a:stretch/>
                  </pic:blipFill>
                  <pic:spPr bwMode="auto">
                    <a:xfrm>
                      <a:off x="0" y="0"/>
                      <a:ext cx="5239218" cy="3649586"/>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339BCCC" w:rsidR="00696B80" w:rsidRPr="00195201" w:rsidRDefault="00195201" w:rsidP="00195201">
      <w:pPr>
        <w:pStyle w:val="Didascalia"/>
      </w:pPr>
      <w:bookmarkStart w:id="51" w:name="_Ref186526230"/>
      <w:r w:rsidRPr="00195201">
        <w:t xml:space="preserve">Figure </w:t>
      </w:r>
      <w:fldSimple w:instr=" SEQ Figure \* ARABIC ">
        <w:r w:rsidR="0068179E">
          <w:rPr>
            <w:noProof/>
          </w:rPr>
          <w:t>1</w:t>
        </w:r>
      </w:fldSimple>
      <w:bookmarkEnd w:id="51"/>
      <w:r w:rsidRPr="00195201">
        <w:t xml:space="preserve"> - Static webpage approach in webGIS environment</w:t>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BC2473F" w:rsidR="00640472" w:rsidRDefault="009B642B" w:rsidP="00640472">
      <w:pPr>
        <w:spacing w:line="480" w:lineRule="auto"/>
        <w:jc w:val="both"/>
        <w:rPr>
          <w:ins w:id="52" w:author="Gaetano Ortolano" w:date="2024-11-26T12:35:00Z"/>
          <w:rFonts w:ascii="Times New Roman" w:eastAsia="Times New Roman" w:hAnsi="Times New Roman" w:cs="Times New Roman"/>
          <w:sz w:val="24"/>
          <w:szCs w:val="24"/>
        </w:rPr>
      </w:pPr>
      <w:proofErr w:type="gramStart"/>
      <w:ins w:id="53" w:author="Gaetano Ortolano" w:date="2024-11-29T17:59:00Z">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better highlight the potentiality of the present </w:t>
        </w:r>
      </w:ins>
      <w:r w:rsidR="00F20AFC">
        <w:rPr>
          <w:rFonts w:ascii="Times New Roman" w:eastAsia="Times New Roman" w:hAnsi="Times New Roman" w:cs="Times New Roman"/>
          <w:sz w:val="24"/>
          <w:szCs w:val="24"/>
        </w:rPr>
        <w:t>Web-GIS</w:t>
      </w:r>
      <w:ins w:id="54" w:author="Gaetano Ortolano" w:date="2024-11-29T17:59:00Z">
        <w:r>
          <w:rPr>
            <w:rFonts w:ascii="Times New Roman" w:eastAsia="Times New Roman" w:hAnsi="Times New Roman" w:cs="Times New Roman"/>
            <w:sz w:val="24"/>
            <w:szCs w:val="24"/>
          </w:rPr>
          <w:t xml:space="preserve"> based generator </w:t>
        </w:r>
      </w:ins>
      <w:ins w:id="55" w:author="Gaetano Ortolano" w:date="2024-11-29T18:00:00Z">
        <w:r>
          <w:rPr>
            <w:rFonts w:ascii="Times New Roman" w:eastAsia="Times New Roman" w:hAnsi="Times New Roman" w:cs="Times New Roman"/>
            <w:sz w:val="24"/>
            <w:szCs w:val="24"/>
          </w:rPr>
          <w:t xml:space="preserve">of multiscale structural geology features, </w:t>
        </w:r>
      </w:ins>
      <w:ins w:id="56" w:author="Gaetano Ortolano" w:date="2024-11-26T16:55:00Z">
        <w:r w:rsidR="000211C4">
          <w:rPr>
            <w:rFonts w:ascii="Times New Roman" w:eastAsia="Times New Roman" w:hAnsi="Times New Roman" w:cs="Times New Roman"/>
            <w:sz w:val="24"/>
            <w:szCs w:val="24"/>
          </w:rPr>
          <w:t xml:space="preserve">we </w:t>
        </w:r>
      </w:ins>
      <w:ins w:id="57" w:author="Gaetano Ortolano" w:date="2024-11-26T16:56:00Z">
        <w:r w:rsidR="000211C4">
          <w:rPr>
            <w:rFonts w:ascii="Times New Roman" w:eastAsia="Times New Roman" w:hAnsi="Times New Roman" w:cs="Times New Roman"/>
            <w:sz w:val="24"/>
            <w:szCs w:val="24"/>
          </w:rPr>
          <w:t>focused</w:t>
        </w:r>
      </w:ins>
      <w:ins w:id="58" w:author="Gaetano Ortolano" w:date="2024-11-26T12:35:00Z">
        <w:r w:rsidR="00640472">
          <w:rPr>
            <w:rFonts w:ascii="Times New Roman" w:eastAsia="Times New Roman" w:hAnsi="Times New Roman" w:cs="Times New Roman"/>
            <w:sz w:val="24"/>
            <w:szCs w:val="24"/>
          </w:rPr>
          <w:t xml:space="preserve"> </w:t>
        </w:r>
      </w:ins>
      <w:ins w:id="59" w:author="Gaetano Ortolano" w:date="2024-11-26T16:56:00Z">
        <w:r w:rsidR="000211C4">
          <w:rPr>
            <w:rFonts w:ascii="Times New Roman" w:eastAsia="Times New Roman" w:hAnsi="Times New Roman" w:cs="Times New Roman"/>
            <w:sz w:val="24"/>
            <w:szCs w:val="24"/>
          </w:rPr>
          <w:t>our atention</w:t>
        </w:r>
      </w:ins>
      <w:ins w:id="60" w:author="Gaetano Ortolano" w:date="2024-11-26T12:35:00Z">
        <w:r w:rsidR="00640472">
          <w:rPr>
            <w:rFonts w:ascii="Times New Roman" w:eastAsia="Times New Roman" w:hAnsi="Times New Roman" w:cs="Times New Roman"/>
            <w:sz w:val="24"/>
            <w:szCs w:val="24"/>
          </w:rPr>
          <w:t xml:space="preserve"> </w:t>
        </w:r>
      </w:ins>
      <w:ins w:id="61" w:author="Gaetano Ortolano" w:date="2024-11-26T16:56:00Z">
        <w:r w:rsidR="000211C4">
          <w:rPr>
            <w:rFonts w:ascii="Times New Roman" w:eastAsia="Times New Roman" w:hAnsi="Times New Roman" w:cs="Times New Roman"/>
            <w:sz w:val="24"/>
            <w:szCs w:val="24"/>
          </w:rPr>
          <w:t>to the study of</w:t>
        </w:r>
      </w:ins>
      <w:ins w:id="62" w:author="Gaetano Ortolano" w:date="2024-11-26T12:35:00Z">
        <w:r w:rsidR="00640472">
          <w:rPr>
            <w:rFonts w:ascii="Times New Roman" w:eastAsia="Times New Roman" w:hAnsi="Times New Roman" w:cs="Times New Roman"/>
            <w:sz w:val="24"/>
            <w:szCs w:val="24"/>
          </w:rPr>
          <w:t xml:space="preserve"> mylonitic rocks</w:t>
        </w:r>
      </w:ins>
      <w:ins w:id="63" w:author="Gaetano Ortolano" w:date="2024-11-29T18:01:00Z">
        <w:r>
          <w:rPr>
            <w:rFonts w:ascii="Times New Roman" w:eastAsia="Times New Roman" w:hAnsi="Times New Roman" w:cs="Times New Roman"/>
            <w:sz w:val="24"/>
            <w:szCs w:val="24"/>
          </w:rPr>
          <w:t>.</w:t>
        </w:r>
      </w:ins>
      <w:ins w:id="64" w:author="Gaetano Ortolano" w:date="2024-11-26T12:35:00Z">
        <w:r w:rsidR="00640472">
          <w:rPr>
            <w:rFonts w:ascii="Times New Roman" w:eastAsia="Times New Roman" w:hAnsi="Times New Roman" w:cs="Times New Roman"/>
            <w:sz w:val="24"/>
            <w:szCs w:val="24"/>
          </w:rPr>
          <w:t xml:space="preserve"> </w:t>
        </w:r>
      </w:ins>
      <w:ins w:id="65" w:author="Gaetano Ortolano" w:date="2024-11-29T18:01:00Z">
        <w:r>
          <w:rPr>
            <w:rFonts w:ascii="Times New Roman" w:eastAsia="Times New Roman" w:hAnsi="Times New Roman" w:cs="Times New Roman"/>
            <w:sz w:val="24"/>
            <w:szCs w:val="24"/>
          </w:rPr>
          <w:t xml:space="preserve">These tectonic related rocks, indeed, </w:t>
        </w:r>
      </w:ins>
      <w:ins w:id="66" w:author="Gaetano Ortolano" w:date="2024-11-26T12:35:00Z">
        <w:r w:rsidR="00640472">
          <w:rPr>
            <w:rFonts w:ascii="Times New Roman" w:eastAsia="Times New Roman" w:hAnsi="Times New Roman" w:cs="Times New Roman"/>
            <w:sz w:val="24"/>
            <w:szCs w:val="24"/>
          </w:rPr>
          <w:t xml:space="preserve">are of particular interest due to their capacity to </w:t>
        </w:r>
      </w:ins>
      <w:ins w:id="67" w:author="Gaetano Ortolano" w:date="2024-11-29T18:02:00Z">
        <w:r>
          <w:rPr>
            <w:rFonts w:ascii="Times New Roman" w:eastAsia="Times New Roman" w:hAnsi="Times New Roman" w:cs="Times New Roman"/>
            <w:sz w:val="24"/>
            <w:szCs w:val="24"/>
          </w:rPr>
          <w:t xml:space="preserve">preserve fabric-related </w:t>
        </w:r>
      </w:ins>
      <w:ins w:id="68" w:author="Gaetano Ortolano" w:date="2024-11-26T12:35:00Z">
        <w:r w:rsidR="00640472">
          <w:rPr>
            <w:rFonts w:ascii="Times New Roman" w:eastAsia="Times New Roman" w:hAnsi="Times New Roman" w:cs="Times New Roman"/>
            <w:sz w:val="24"/>
            <w:szCs w:val="24"/>
          </w:rPr>
          <w:t>record</w:t>
        </w:r>
      </w:ins>
      <w:ins w:id="69" w:author="Gaetano Ortolano" w:date="2024-11-29T18:02:00Z">
        <w:r>
          <w:rPr>
            <w:rFonts w:ascii="Times New Roman" w:eastAsia="Times New Roman" w:hAnsi="Times New Roman" w:cs="Times New Roman"/>
            <w:sz w:val="24"/>
            <w:szCs w:val="24"/>
          </w:rPr>
          <w:t>s</w:t>
        </w:r>
      </w:ins>
      <w:ins w:id="70" w:author="Gaetano Ortolano" w:date="2024-11-26T12:35:00Z">
        <w:r w:rsidR="00640472">
          <w:rPr>
            <w:rFonts w:ascii="Times New Roman" w:eastAsia="Times New Roman" w:hAnsi="Times New Roman" w:cs="Times New Roman"/>
            <w:sz w:val="24"/>
            <w:szCs w:val="24"/>
          </w:rPr>
          <w:t xml:space="preserve"> </w:t>
        </w:r>
      </w:ins>
      <w:ins w:id="71" w:author="Gaetano Ortolano" w:date="2024-11-29T18:02:00Z">
        <w:r>
          <w:rPr>
            <w:rFonts w:ascii="Times New Roman" w:eastAsia="Times New Roman" w:hAnsi="Times New Roman" w:cs="Times New Roman"/>
            <w:sz w:val="24"/>
            <w:szCs w:val="24"/>
          </w:rPr>
          <w:t xml:space="preserve">linked to </w:t>
        </w:r>
      </w:ins>
      <w:ins w:id="72" w:author="Gaetano Ortolano" w:date="2024-11-26T12:35:00Z">
        <w:r w:rsidR="00640472">
          <w:rPr>
            <w:rFonts w:ascii="Times New Roman" w:eastAsia="Times New Roman" w:hAnsi="Times New Roman" w:cs="Times New Roman"/>
            <w:sz w:val="24"/>
            <w:szCs w:val="24"/>
          </w:rPr>
          <w:t xml:space="preserve">specific conditions of temperature, pressure, and strain rate (e.g., </w:t>
        </w:r>
        <w:proofErr w:type="spellStart"/>
        <w:r w:rsidR="00640472">
          <w:rPr>
            <w:rFonts w:ascii="Times New Roman" w:eastAsia="Times New Roman" w:hAnsi="Times New Roman" w:cs="Times New Roman"/>
            <w:sz w:val="24"/>
            <w:szCs w:val="24"/>
            <w:highlight w:val="yellow"/>
          </w:rPr>
          <w:t>Passchier</w:t>
        </w:r>
        <w:proofErr w:type="spellEnd"/>
        <w:r w:rsidR="00640472">
          <w:rPr>
            <w:rFonts w:ascii="Times New Roman" w:eastAsia="Times New Roman" w:hAnsi="Times New Roman" w:cs="Times New Roman"/>
            <w:sz w:val="24"/>
            <w:szCs w:val="24"/>
            <w:highlight w:val="yellow"/>
          </w:rPr>
          <w:t xml:space="preserve"> and </w:t>
        </w:r>
        <w:proofErr w:type="spellStart"/>
        <w:r w:rsidR="00640472">
          <w:rPr>
            <w:rFonts w:ascii="Times New Roman" w:eastAsia="Times New Roman" w:hAnsi="Times New Roman" w:cs="Times New Roman"/>
            <w:sz w:val="24"/>
            <w:szCs w:val="24"/>
            <w:highlight w:val="yellow"/>
          </w:rPr>
          <w:t>Trow</w:t>
        </w:r>
        <w:proofErr w:type="spellEnd"/>
        <w:r w:rsidR="00640472">
          <w:rPr>
            <w:rFonts w:ascii="Times New Roman" w:eastAsia="Times New Roman" w:hAnsi="Times New Roman" w:cs="Times New Roman"/>
            <w:sz w:val="24"/>
            <w:szCs w:val="24"/>
            <w:highlight w:val="yellow"/>
          </w:rPr>
          <w:t xml:space="preserve">, 1996; </w:t>
        </w:r>
        <w:proofErr w:type="spellStart"/>
        <w:r w:rsidR="00640472">
          <w:rPr>
            <w:rFonts w:ascii="Times New Roman" w:eastAsia="Times New Roman" w:hAnsi="Times New Roman" w:cs="Times New Roman"/>
            <w:sz w:val="24"/>
            <w:szCs w:val="24"/>
            <w:highlight w:val="yellow"/>
          </w:rPr>
          <w:t>Xypolias</w:t>
        </w:r>
        <w:proofErr w:type="spellEnd"/>
        <w:r w:rsidR="00640472">
          <w:rPr>
            <w:rFonts w:ascii="Times New Roman" w:eastAsia="Times New Roman" w:hAnsi="Times New Roman" w:cs="Times New Roman"/>
            <w:sz w:val="24"/>
            <w:szCs w:val="24"/>
            <w:highlight w:val="yellow"/>
          </w:rPr>
          <w:t xml:space="preserve"> et al., 201</w:t>
        </w:r>
      </w:ins>
      <w:ins w:id="73" w:author="Gaetano Ortolano" w:date="2024-11-29T18:03:00Z">
        <w:r w:rsidR="00DD4238">
          <w:rPr>
            <w:rFonts w:ascii="Times New Roman" w:eastAsia="Times New Roman" w:hAnsi="Times New Roman" w:cs="Times New Roman"/>
            <w:sz w:val="24"/>
            <w:szCs w:val="24"/>
            <w:highlight w:val="yellow"/>
          </w:rPr>
          <w:t>0</w:t>
        </w:r>
      </w:ins>
      <w:ins w:id="74" w:author="Gaetano Ortolano" w:date="2024-11-26T12:35:00Z">
        <w:r w:rsidR="00640472">
          <w:rPr>
            <w:rFonts w:ascii="Times New Roman" w:eastAsia="Times New Roman" w:hAnsi="Times New Roman" w:cs="Times New Roman"/>
            <w:sz w:val="24"/>
            <w:szCs w:val="24"/>
            <w:highlight w:val="yellow"/>
          </w:rPr>
          <w:t>)</w:t>
        </w:r>
        <w:r w:rsidR="00640472">
          <w:rPr>
            <w:rFonts w:ascii="Times New Roman" w:eastAsia="Times New Roman" w:hAnsi="Times New Roman" w:cs="Times New Roman"/>
            <w:sz w:val="24"/>
            <w:szCs w:val="24"/>
          </w:rPr>
          <w:t xml:space="preserve">. </w:t>
        </w:r>
      </w:ins>
      <w:ins w:id="75" w:author="Gaetano Ortolano" w:date="2024-11-29T18:03:00Z">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ins>
      <w:ins w:id="76" w:author="Gaetano Ortolano" w:date="2024-11-26T12:35:00Z">
        <w:r w:rsidR="00640472">
          <w:rPr>
            <w:rFonts w:ascii="Times New Roman" w:eastAsia="Times New Roman" w:hAnsi="Times New Roman" w:cs="Times New Roman"/>
            <w:sz w:val="24"/>
            <w:szCs w:val="24"/>
          </w:rPr>
          <w:t xml:space="preserve"> </w:t>
        </w:r>
      </w:ins>
      <w:ins w:id="77" w:author="Gaetano Ortolano" w:date="2024-11-29T18:03:00Z">
        <w:r w:rsidR="00DD4238">
          <w:rPr>
            <w:rFonts w:ascii="Times New Roman" w:eastAsia="Times New Roman" w:hAnsi="Times New Roman" w:cs="Times New Roman"/>
            <w:sz w:val="24"/>
            <w:szCs w:val="24"/>
          </w:rPr>
          <w:t xml:space="preserve">for instance, </w:t>
        </w:r>
      </w:ins>
      <w:ins w:id="78" w:author="Gaetano Ortolano" w:date="2024-11-26T12:35:00Z">
        <w:r w:rsidR="00640472">
          <w:rPr>
            <w:rFonts w:ascii="Times New Roman" w:eastAsia="Times New Roman" w:hAnsi="Times New Roman" w:cs="Times New Roman"/>
            <w:sz w:val="24"/>
            <w:szCs w:val="24"/>
          </w:rPr>
          <w:t xml:space="preserve">these rocks develop structural-related features at different scales of observation, which are routinely used to trace the kinematics of the mutually interacting geologic bodies subjected to the Earth's geodynamics (e.g. </w:t>
        </w:r>
        <w:proofErr w:type="spellStart"/>
        <w:r w:rsidR="00640472">
          <w:rPr>
            <w:rFonts w:ascii="Times New Roman" w:eastAsia="Times New Roman" w:hAnsi="Times New Roman" w:cs="Times New Roman"/>
            <w:sz w:val="24"/>
            <w:szCs w:val="24"/>
          </w:rPr>
          <w:t>Cirrincione</w:t>
        </w:r>
        <w:proofErr w:type="spellEnd"/>
        <w:r w:rsidR="00640472">
          <w:rPr>
            <w:rFonts w:ascii="Times New Roman" w:eastAsia="Times New Roman" w:hAnsi="Times New Roman" w:cs="Times New Roman"/>
            <w:sz w:val="24"/>
            <w:szCs w:val="24"/>
          </w:rPr>
          <w:t xml:space="preserve"> et al., 2012; Ortolano et al., 2013; 2020; 2022; Fazio et al., 2018a; 2018b; 2024a; 2024b).</w:t>
        </w:r>
      </w:ins>
    </w:p>
    <w:p w14:paraId="405549B5" w14:textId="40511763" w:rsidR="00640472" w:rsidRDefault="00640472" w:rsidP="00640472">
      <w:pPr>
        <w:spacing w:line="480" w:lineRule="auto"/>
        <w:jc w:val="both"/>
        <w:rPr>
          <w:ins w:id="79" w:author="Gaetano Ortolano" w:date="2024-11-26T12:35:00Z"/>
          <w:rFonts w:ascii="Times New Roman" w:eastAsia="Times New Roman" w:hAnsi="Times New Roman" w:cs="Times New Roman"/>
          <w:sz w:val="24"/>
          <w:szCs w:val="24"/>
        </w:rPr>
      </w:pPr>
      <w:ins w:id="80" w:author="Gaetano Ortolano" w:date="2024-11-26T12:35:00Z">
        <w:r>
          <w:rPr>
            <w:rFonts w:ascii="Times New Roman" w:eastAsia="Times New Roman" w:hAnsi="Times New Roman" w:cs="Times New Roman"/>
            <w:sz w:val="24"/>
            <w:szCs w:val="24"/>
          </w:rPr>
          <w:t xml:space="preserve">Since 1984, Wise and other geologists have categorized mylonitic rocks as an intermediate zone, positioned between </w:t>
        </w:r>
        <w:proofErr w:type="spellStart"/>
        <w:r>
          <w:rPr>
            <w:rFonts w:ascii="Times New Roman" w:eastAsia="Times New Roman" w:hAnsi="Times New Roman" w:cs="Times New Roman"/>
            <w:sz w:val="24"/>
            <w:szCs w:val="24"/>
          </w:rPr>
          <w:t>cataclasites</w:t>
        </w:r>
        <w:proofErr w:type="spellEnd"/>
        <w:r>
          <w:rPr>
            <w:rFonts w:ascii="Times New Roman" w:eastAsia="Times New Roman" w:hAnsi="Times New Roman" w:cs="Times New Roman"/>
            <w:sz w:val="24"/>
            <w:szCs w:val="24"/>
          </w:rPr>
          <w:t xml:space="preserve"> </w:t>
        </w:r>
      </w:ins>
      <w:ins w:id="81" w:author="Gaetano Ortolano" w:date="2024-11-29T18:04:00Z">
        <w:r w:rsidR="00DD4238">
          <w:rPr>
            <w:rFonts w:ascii="Times New Roman" w:eastAsia="Times New Roman" w:hAnsi="Times New Roman" w:cs="Times New Roman"/>
            <w:sz w:val="24"/>
            <w:szCs w:val="24"/>
          </w:rPr>
          <w:t xml:space="preserve">(i.e., tectonic-related </w:t>
        </w:r>
      </w:ins>
      <w:ins w:id="82" w:author="Gaetano Ortolano" w:date="2024-11-29T18:07:00Z">
        <w:r w:rsidR="00DD4238">
          <w:rPr>
            <w:rFonts w:ascii="Times New Roman" w:eastAsia="Times New Roman" w:hAnsi="Times New Roman" w:cs="Times New Roman"/>
            <w:sz w:val="24"/>
            <w:szCs w:val="24"/>
          </w:rPr>
          <w:t>rock types</w:t>
        </w:r>
      </w:ins>
      <w:ins w:id="83" w:author="Gaetano Ortolano" w:date="2024-11-29T18:04:00Z">
        <w:r w:rsidR="00DD4238">
          <w:rPr>
            <w:rFonts w:ascii="Times New Roman" w:eastAsia="Times New Roman" w:hAnsi="Times New Roman" w:cs="Times New Roman"/>
            <w:sz w:val="24"/>
            <w:szCs w:val="24"/>
          </w:rPr>
          <w:t xml:space="preserve"> </w:t>
        </w:r>
      </w:ins>
      <w:ins w:id="84" w:author="Gaetano Ortolano" w:date="2024-11-29T18:07:00Z">
        <w:r w:rsidR="00DD4238">
          <w:rPr>
            <w:rFonts w:ascii="Times New Roman" w:eastAsia="Times New Roman" w:hAnsi="Times New Roman" w:cs="Times New Roman"/>
            <w:sz w:val="24"/>
            <w:szCs w:val="24"/>
          </w:rPr>
          <w:t>developed</w:t>
        </w:r>
      </w:ins>
      <w:ins w:id="85" w:author="Gaetano Ortolano" w:date="2024-11-29T18:04:00Z">
        <w:r w:rsidR="00DD4238">
          <w:rPr>
            <w:rFonts w:ascii="Times New Roman" w:eastAsia="Times New Roman" w:hAnsi="Times New Roman" w:cs="Times New Roman"/>
            <w:sz w:val="24"/>
            <w:szCs w:val="24"/>
          </w:rPr>
          <w:t xml:space="preserve"> </w:t>
        </w:r>
      </w:ins>
      <w:ins w:id="86" w:author="Gaetano Ortolano" w:date="2024-11-29T18:07:00Z">
        <w:r w:rsidR="00DD4238">
          <w:rPr>
            <w:rFonts w:ascii="Times New Roman" w:eastAsia="Times New Roman" w:hAnsi="Times New Roman" w:cs="Times New Roman"/>
            <w:sz w:val="24"/>
            <w:szCs w:val="24"/>
          </w:rPr>
          <w:t>at</w:t>
        </w:r>
      </w:ins>
      <w:ins w:id="87" w:author="Gaetano Ortolano" w:date="2024-11-29T18:04:00Z">
        <w:r w:rsidR="00DD4238">
          <w:rPr>
            <w:rFonts w:ascii="Times New Roman" w:eastAsia="Times New Roman" w:hAnsi="Times New Roman" w:cs="Times New Roman"/>
            <w:sz w:val="24"/>
            <w:szCs w:val="24"/>
          </w:rPr>
          <w:t xml:space="preserve"> low temperature and very h</w:t>
        </w:r>
      </w:ins>
      <w:ins w:id="88" w:author="Gaetano Ortolano" w:date="2024-11-29T18:05:00Z">
        <w:r w:rsidR="00DD4238">
          <w:rPr>
            <w:rFonts w:ascii="Times New Roman" w:eastAsia="Times New Roman" w:hAnsi="Times New Roman" w:cs="Times New Roman"/>
            <w:sz w:val="24"/>
            <w:szCs w:val="24"/>
          </w:rPr>
          <w:t>i</w:t>
        </w:r>
      </w:ins>
      <w:ins w:id="89" w:author="Gaetano Ortolano" w:date="2024-11-29T18:04:00Z">
        <w:r w:rsidR="00DD4238">
          <w:rPr>
            <w:rFonts w:ascii="Times New Roman" w:eastAsia="Times New Roman" w:hAnsi="Times New Roman" w:cs="Times New Roman"/>
            <w:sz w:val="24"/>
            <w:szCs w:val="24"/>
          </w:rPr>
          <w:t xml:space="preserve">gh strain-rate) </w:t>
        </w:r>
      </w:ins>
      <w:ins w:id="90" w:author="Gaetano Ortolano" w:date="2024-11-26T12:35:00Z">
        <w:r>
          <w:rPr>
            <w:rFonts w:ascii="Times New Roman" w:eastAsia="Times New Roman" w:hAnsi="Times New Roman" w:cs="Times New Roman"/>
            <w:sz w:val="24"/>
            <w:szCs w:val="24"/>
          </w:rPr>
          <w:t>and the ordinary metamorphic rocks</w:t>
        </w:r>
      </w:ins>
      <w:ins w:id="91" w:author="Gaetano Ortolano" w:date="2024-11-29T18:05:00Z">
        <w:r w:rsidR="00DD4238">
          <w:rPr>
            <w:rFonts w:ascii="Times New Roman" w:eastAsia="Times New Roman" w:hAnsi="Times New Roman" w:cs="Times New Roman"/>
            <w:sz w:val="24"/>
            <w:szCs w:val="24"/>
          </w:rPr>
          <w:t xml:space="preserve"> (i.e., tectonic-related rock</w:t>
        </w:r>
      </w:ins>
      <w:ins w:id="92" w:author="Gaetano Ortolano" w:date="2024-11-29T18:07:00Z">
        <w:r w:rsidR="00DD4238">
          <w:rPr>
            <w:rFonts w:ascii="Times New Roman" w:eastAsia="Times New Roman" w:hAnsi="Times New Roman" w:cs="Times New Roman"/>
            <w:sz w:val="24"/>
            <w:szCs w:val="24"/>
          </w:rPr>
          <w:t xml:space="preserve"> </w:t>
        </w:r>
      </w:ins>
      <w:ins w:id="93" w:author="Gaetano Ortolano" w:date="2024-11-29T18:05:00Z">
        <w:r w:rsidR="00DD4238">
          <w:rPr>
            <w:rFonts w:ascii="Times New Roman" w:eastAsia="Times New Roman" w:hAnsi="Times New Roman" w:cs="Times New Roman"/>
            <w:sz w:val="24"/>
            <w:szCs w:val="24"/>
          </w:rPr>
          <w:t xml:space="preserve">types </w:t>
        </w:r>
      </w:ins>
      <w:ins w:id="94" w:author="Gaetano Ortolano" w:date="2024-11-29T18:07:00Z">
        <w:r w:rsidR="00DD4238">
          <w:rPr>
            <w:rFonts w:ascii="Times New Roman" w:eastAsia="Times New Roman" w:hAnsi="Times New Roman" w:cs="Times New Roman"/>
            <w:sz w:val="24"/>
            <w:szCs w:val="24"/>
          </w:rPr>
          <w:t>developed</w:t>
        </w:r>
      </w:ins>
      <w:ins w:id="95" w:author="Gaetano Ortolano" w:date="2024-11-29T18:05:00Z">
        <w:r w:rsidR="00DD4238">
          <w:rPr>
            <w:rFonts w:ascii="Times New Roman" w:eastAsia="Times New Roman" w:hAnsi="Times New Roman" w:cs="Times New Roman"/>
            <w:sz w:val="24"/>
            <w:szCs w:val="24"/>
          </w:rPr>
          <w:t xml:space="preserve"> </w:t>
        </w:r>
      </w:ins>
      <w:ins w:id="96" w:author="Gaetano Ortolano" w:date="2024-11-29T18:07:00Z">
        <w:r w:rsidR="00DD4238">
          <w:rPr>
            <w:rFonts w:ascii="Times New Roman" w:eastAsia="Times New Roman" w:hAnsi="Times New Roman" w:cs="Times New Roman"/>
            <w:sz w:val="24"/>
            <w:szCs w:val="24"/>
          </w:rPr>
          <w:t xml:space="preserve">at </w:t>
        </w:r>
      </w:ins>
      <w:ins w:id="97" w:author="Gaetano Ortolano" w:date="2024-11-29T18:05:00Z">
        <w:r w:rsidR="00DD4238">
          <w:rPr>
            <w:rFonts w:ascii="Times New Roman" w:eastAsia="Times New Roman" w:hAnsi="Times New Roman" w:cs="Times New Roman"/>
            <w:sz w:val="24"/>
            <w:szCs w:val="24"/>
          </w:rPr>
          <w:t>high temperature and very low strain-rate)</w:t>
        </w:r>
      </w:ins>
      <w:ins w:id="98" w:author="Gaetano Ortolano" w:date="2024-11-26T12:35:00Z">
        <w:r>
          <w:rPr>
            <w:rFonts w:ascii="Times New Roman" w:eastAsia="Times New Roman" w:hAnsi="Times New Roman" w:cs="Times New Roman"/>
            <w:sz w:val="24"/>
            <w:szCs w:val="24"/>
          </w:rPr>
          <w:t>. This classification is based on their strain and recovery rates, which are moderate compared to other tectonites (</w:t>
        </w:r>
        <w:bookmarkStart w:id="99" w:name="_Hlk185339334"/>
        <w:r>
          <w:rPr>
            <w:rFonts w:ascii="Times New Roman" w:eastAsia="Times New Roman" w:hAnsi="Times New Roman" w:cs="Times New Roman"/>
            <w:sz w:val="24"/>
            <w:szCs w:val="24"/>
          </w:rPr>
          <w:t xml:space="preserve">i.e., rock types </w:t>
        </w:r>
        <w:proofErr w:type="spellStart"/>
        <w:r>
          <w:rPr>
            <w:rFonts w:ascii="Times New Roman" w:eastAsia="Times New Roman" w:hAnsi="Times New Roman" w:cs="Times New Roman"/>
            <w:sz w:val="24"/>
            <w:szCs w:val="24"/>
          </w:rPr>
          <w:t>penetratively</w:t>
        </w:r>
        <w:proofErr w:type="spellEnd"/>
        <w:r>
          <w:rPr>
            <w:rFonts w:ascii="Times New Roman" w:eastAsia="Times New Roman" w:hAnsi="Times New Roman" w:cs="Times New Roman"/>
            <w:sz w:val="24"/>
            <w:szCs w:val="24"/>
          </w:rPr>
          <w:t xml:space="preserve"> and pervasively </w:t>
        </w:r>
        <w:r>
          <w:rPr>
            <w:rFonts w:ascii="Times New Roman" w:eastAsia="Times New Roman" w:hAnsi="Times New Roman" w:cs="Times New Roman"/>
            <w:sz w:val="24"/>
            <w:szCs w:val="24"/>
          </w:rPr>
          <w:lastRenderedPageBreak/>
          <w:t>characterized by tectonic-related structural features</w:t>
        </w:r>
        <w:bookmarkEnd w:id="99"/>
        <w:r>
          <w:rPr>
            <w:rFonts w:ascii="Times New Roman" w:eastAsia="Times New Roman" w:hAnsi="Times New Roman" w:cs="Times New Roman"/>
            <w:sz w:val="24"/>
            <w:szCs w:val="24"/>
          </w:rPr>
          <w:t>). As such, mylonitic rock investigations are able to unravel Earth's geodynamics, representing, where well preserved, a "moving picture of the Earth."</w:t>
        </w:r>
      </w:ins>
    </w:p>
    <w:p w14:paraId="22F98543" w14:textId="1F2ADAE3" w:rsidR="00640472" w:rsidRDefault="00640472" w:rsidP="00640472">
      <w:pPr>
        <w:spacing w:line="480" w:lineRule="auto"/>
        <w:jc w:val="both"/>
        <w:rPr>
          <w:ins w:id="100" w:author="Gaetano Ortolano" w:date="2024-11-26T12:35:00Z"/>
          <w:rFonts w:ascii="Times New Roman" w:eastAsia="Times New Roman" w:hAnsi="Times New Roman" w:cs="Times New Roman"/>
          <w:sz w:val="24"/>
          <w:szCs w:val="24"/>
        </w:rPr>
      </w:pPr>
      <w:ins w:id="101" w:author="Gaetano Ortolano" w:date="2024-11-26T12:35:00Z">
        <w:r>
          <w:rPr>
            <w:rFonts w:ascii="Times New Roman" w:eastAsia="Times New Roman" w:hAnsi="Times New Roman" w:cs="Times New Roman"/>
            <w:sz w:val="24"/>
            <w:szCs w:val="24"/>
          </w:rPr>
          <w:t xml:space="preserve">Specifically, we decided to use the mylonitic rocks derived from the activity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et al., 2020; Fazio et al., 2024) as an example for the workflow testing of the proposed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geological-structural </w:t>
        </w:r>
      </w:ins>
      <w:r w:rsidR="00F20AFC">
        <w:rPr>
          <w:rFonts w:ascii="Times New Roman" w:eastAsia="Times New Roman" w:hAnsi="Times New Roman" w:cs="Times New Roman"/>
          <w:sz w:val="24"/>
          <w:szCs w:val="24"/>
        </w:rPr>
        <w:t>Web-GIS</w:t>
      </w:r>
      <w:ins w:id="102" w:author="Gaetano Ortolano" w:date="2024-11-26T12:35:00Z">
        <w:r>
          <w:rPr>
            <w:rFonts w:ascii="Times New Roman" w:eastAsia="Times New Roman" w:hAnsi="Times New Roman" w:cs="Times New Roman"/>
            <w:sz w:val="24"/>
            <w:szCs w:val="24"/>
          </w:rPr>
          <w:t xml:space="preserve"> project. </w:t>
        </w:r>
      </w:ins>
    </w:p>
    <w:p w14:paraId="00000039" w14:textId="77777777" w:rsidR="00696B80" w:rsidRDefault="00696B80">
      <w:pPr>
        <w:spacing w:line="480" w:lineRule="auto"/>
        <w:jc w:val="both"/>
        <w:rPr>
          <w:rFonts w:ascii="Times New Roman" w:eastAsia="Times New Roman" w:hAnsi="Times New Roman" w:cs="Times New Roman"/>
          <w:sz w:val="24"/>
          <w:szCs w:val="24"/>
        </w:rPr>
      </w:pPr>
    </w:p>
    <w:p w14:paraId="0000003A" w14:textId="77777777" w:rsidR="00696B80" w:rsidRDefault="00734CE6">
      <w:pPr>
        <w:pStyle w:val="Titolo1"/>
        <w:spacing w:line="480" w:lineRule="auto"/>
        <w:ind w:left="1" w:hanging="3"/>
      </w:pPr>
      <w:bookmarkStart w:id="103" w:name="_heading=h.okuocxtxbb8i" w:colFirst="0" w:colLast="0"/>
      <w:bookmarkEnd w:id="103"/>
      <w:r>
        <w:t>Methodology</w:t>
      </w:r>
    </w:p>
    <w:p w14:paraId="0000003B" w14:textId="6AE6CDCE" w:rsidR="00696B80" w:rsidDel="00195201" w:rsidRDefault="00696B80">
      <w:pPr>
        <w:spacing w:line="480" w:lineRule="auto"/>
        <w:jc w:val="both"/>
        <w:rPr>
          <w:del w:id="104" w:author="Gianfranco Di Pietro" w:date="2024-12-31T08:32:00Z" w16du:dateUtc="2024-12-31T07:32:00Z"/>
          <w:rFonts w:ascii="Times New Roman" w:eastAsia="Times New Roman" w:hAnsi="Times New Roman" w:cs="Times New Roman"/>
          <w:sz w:val="24"/>
          <w:szCs w:val="24"/>
          <w:highlight w:val="green"/>
        </w:rPr>
      </w:pPr>
    </w:p>
    <w:p w14:paraId="0000003C" w14:textId="01F7349C" w:rsidR="00696B80" w:rsidRPr="00AD7108" w:rsidDel="00195201" w:rsidRDefault="00734CE6">
      <w:pPr>
        <w:spacing w:line="480" w:lineRule="auto"/>
        <w:jc w:val="both"/>
        <w:rPr>
          <w:del w:id="105" w:author="Gianfranco Di Pietro" w:date="2024-12-31T08:32:00Z" w16du:dateUtc="2024-12-31T07:32:00Z"/>
          <w:rFonts w:ascii="Times New Roman" w:eastAsia="Times New Roman" w:hAnsi="Times New Roman" w:cs="Times New Roman"/>
          <w:sz w:val="24"/>
          <w:szCs w:val="24"/>
          <w:highlight w:val="green"/>
          <w:lang w:val="it-IT"/>
        </w:rPr>
      </w:pPr>
      <w:del w:id="106" w:author="Gianfranco Di Pietro" w:date="2024-12-31T08:32:00Z" w16du:dateUtc="2024-12-31T07:32:00Z">
        <w:r w:rsidRPr="00AD7108" w:rsidDel="00195201">
          <w:rPr>
            <w:rFonts w:ascii="Times New Roman" w:eastAsia="Times New Roman" w:hAnsi="Times New Roman" w:cs="Times New Roman"/>
            <w:sz w:val="24"/>
            <w:szCs w:val="24"/>
            <w:highlight w:val="green"/>
            <w:lang w:val="it-IT"/>
          </w:rPr>
          <w:delText xml:space="preserve">TODO … creare un sistema che genera il codice di sito </w:delText>
        </w:r>
        <w:r w:rsidR="00F20AFC" w:rsidDel="00195201">
          <w:rPr>
            <w:rFonts w:ascii="Times New Roman" w:eastAsia="Times New Roman" w:hAnsi="Times New Roman" w:cs="Times New Roman"/>
            <w:sz w:val="24"/>
            <w:szCs w:val="24"/>
            <w:highlight w:val="green"/>
            <w:lang w:val="it-IT"/>
          </w:rPr>
          <w:delText>Web-GIS</w:delText>
        </w:r>
        <w:r w:rsidRPr="00AD7108" w:rsidDel="00195201">
          <w:rPr>
            <w:rFonts w:ascii="Times New Roman" w:eastAsia="Times New Roman" w:hAnsi="Times New Roman" w:cs="Times New Roman"/>
            <w:sz w:val="24"/>
            <w:szCs w:val="24"/>
            <w:highlight w:val="green"/>
            <w:lang w:val="it-IT"/>
          </w:rPr>
          <w:delText xml:space="preserve"> utilizzando i dati e poche skills di programmazione  </w:delText>
        </w:r>
      </w:del>
    </w:p>
    <w:p w14:paraId="0000003D" w14:textId="742D2FAA" w:rsidR="00696B80" w:rsidRPr="00AD7108" w:rsidDel="00195201" w:rsidRDefault="00696B80">
      <w:pPr>
        <w:spacing w:line="480" w:lineRule="auto"/>
        <w:jc w:val="both"/>
        <w:rPr>
          <w:del w:id="107" w:author="Gianfranco Di Pietro" w:date="2024-12-31T08:33:00Z" w16du:dateUtc="2024-12-31T07:33:00Z"/>
          <w:rFonts w:ascii="Times New Roman" w:eastAsia="Times New Roman" w:hAnsi="Times New Roman" w:cs="Times New Roman"/>
          <w:sz w:val="24"/>
          <w:szCs w:val="24"/>
          <w:highlight w:val="green"/>
          <w:lang w:val="it-IT"/>
        </w:rPr>
      </w:pPr>
    </w:p>
    <w:p w14:paraId="0000003E" w14:textId="393117EF" w:rsidR="00696B80" w:rsidRPr="00AD7108" w:rsidDel="00195201" w:rsidRDefault="00195201">
      <w:pPr>
        <w:spacing w:line="480" w:lineRule="auto"/>
        <w:jc w:val="center"/>
        <w:rPr>
          <w:del w:id="108" w:author="Gianfranco Di Pietro" w:date="2024-12-31T08:33:00Z" w16du:dateUtc="2024-12-31T07:33:00Z"/>
          <w:rFonts w:ascii="Times New Roman" w:eastAsia="Times New Roman" w:hAnsi="Times New Roman" w:cs="Times New Roman"/>
          <w:sz w:val="24"/>
          <w:szCs w:val="24"/>
          <w:lang w:val="it-IT"/>
        </w:rPr>
      </w:pPr>
      <w:ins w:id="109" w:author="Gianfranco Di Pietro" w:date="2024-12-31T08:33:00Z" w16du:dateUtc="2024-12-31T07:33:00Z">
        <w:r>
          <w:rPr>
            <w:rFonts w:ascii="Times New Roman" w:eastAsia="Times New Roman" w:hAnsi="Times New Roman" w:cs="Times New Roman"/>
            <w:sz w:val="24"/>
            <w:szCs w:val="24"/>
          </w:rPr>
          <w:tab/>
        </w:r>
      </w:ins>
    </w:p>
    <w:p w14:paraId="0000003F" w14:textId="77777777" w:rsidR="00696B80" w:rsidRDefault="00734CE6">
      <w:pPr>
        <w:spacing w:line="480" w:lineRule="auto"/>
        <w:jc w:val="both"/>
        <w:rPr>
          <w:rFonts w:ascii="Times New Roman" w:eastAsia="Times New Roman" w:hAnsi="Times New Roman" w:cs="Times New Roman"/>
          <w:sz w:val="24"/>
          <w:szCs w:val="24"/>
        </w:rPr>
        <w:pPrChange w:id="110" w:author="Gianfranco Di Pietro" w:date="2024-12-31T08:33:00Z" w16du:dateUtc="2024-12-31T07:33:00Z">
          <w:pPr>
            <w:spacing w:line="480" w:lineRule="auto"/>
            <w:ind w:firstLine="720"/>
            <w:jc w:val="both"/>
          </w:pPr>
        </w:pPrChange>
      </w:pPr>
      <w:r>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multitype and multiscale geological data is determined by different types of data, structures and queries.</w:t>
      </w:r>
    </w:p>
    <w:p w14:paraId="00000040"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contains information referring to a single cell defined by specific coordinates.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w:t>
      </w:r>
      <w:proofErr w:type="spellStart"/>
      <w:r>
        <w:rPr>
          <w:rFonts w:ascii="Times New Roman" w:eastAsia="Times New Roman" w:hAnsi="Times New Roman" w:cs="Times New Roman"/>
          <w:sz w:val="24"/>
          <w:szCs w:val="24"/>
        </w:rPr>
        <w:t>GeoTIFF</w:t>
      </w:r>
      <w:proofErr w:type="spellEnd"/>
      <w:r>
        <w:rPr>
          <w:rFonts w:ascii="Times New Roman" w:eastAsia="Times New Roman" w:hAnsi="Times New Roman" w:cs="Times New Roman"/>
          <w:sz w:val="24"/>
          <w:szCs w:val="24"/>
        </w:rPr>
        <w:t xml:space="preserve">). For geographical raster data, a precise and unique location on a reference datum must be referenced for each cell within the dataset. Several widely used tools also allow coordinate conversion between datums, by considering validity ranges and unavoidable deformations </w:t>
      </w:r>
      <w:r>
        <w:rPr>
          <w:rFonts w:ascii="Times New Roman" w:eastAsia="Times New Roman" w:hAnsi="Times New Roman" w:cs="Times New Roman"/>
          <w:sz w:val="24"/>
          <w:szCs w:val="24"/>
          <w:highlight w:val="cyan"/>
        </w:rPr>
        <w:t>(Snyder, 1997)</w:t>
      </w:r>
      <w:r>
        <w:rPr>
          <w:rFonts w:ascii="Times New Roman" w:eastAsia="Times New Roman" w:hAnsi="Times New Roman" w:cs="Times New Roman"/>
          <w:sz w:val="24"/>
          <w:szCs w:val="24"/>
        </w:rPr>
        <w:t xml:space="preserve">. For non-geographic raster data (e.g., optical microscope scans of rocks thin sections), although georeferencing the image into an oriented 3D datum by meticulously acquiring topographic information during sample extraction would be theoretically feasible, the operational complexities and the limited utility of high-accuracy </w:t>
      </w:r>
      <w:r>
        <w:rPr>
          <w:rFonts w:ascii="Times New Roman" w:eastAsia="Times New Roman" w:hAnsi="Times New Roman" w:cs="Times New Roman"/>
          <w:sz w:val="24"/>
          <w:szCs w:val="24"/>
        </w:rPr>
        <w:lastRenderedPageBreak/>
        <w:t xml:space="preserve">information for geological purposes make such process impractical. It would be possible to assign a precise geographic location like, for example, </w:t>
      </w:r>
      <w:del w:id="111" w:author="Gaetano Ortolano" w:date="2024-11-26T12:24:00Z">
        <w:r w:rsidDel="00BA25FD">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include 3D models, traditional geographic information systems (GIS), and 2D maps tailored for microscopic or small-scale features. The web development landscape offers numerous open-</w:t>
      </w:r>
      <w:r>
        <w:rPr>
          <w:rFonts w:ascii="Times New Roman" w:eastAsia="Times New Roman" w:hAnsi="Times New Roman" w:cs="Times New Roman"/>
          <w:sz w:val="24"/>
          <w:szCs w:val="24"/>
        </w:rPr>
        <w:lastRenderedPageBreak/>
        <w:t>source libraries that empower data scientists to readily create web viewers with minimal resources and technical expertise.</w:t>
      </w:r>
    </w:p>
    <w:p w14:paraId="00000043"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OpenLayers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LeafLet</w:t>
      </w:r>
      <w:proofErr w:type="spellEnd"/>
      <w:r>
        <w:rPr>
          <w:rFonts w:ascii="Times New Roman" w:eastAsia="Times New Roman" w:hAnsi="Times New Roman" w:cs="Times New Roman"/>
          <w:color w:val="000000"/>
          <w:sz w:val="24"/>
          <w:szCs w:val="24"/>
        </w:rPr>
        <w:t xml:space="preserve">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7" w14:textId="77777777" w:rsidR="00696B80" w:rsidDel="00195201" w:rsidRDefault="00734CE6">
      <w:pPr>
        <w:spacing w:line="480" w:lineRule="auto"/>
        <w:ind w:firstLine="360"/>
        <w:jc w:val="both"/>
        <w:rPr>
          <w:del w:id="112" w:author="Gianfranco Di Pietro" w:date="2024-12-31T08:34:00Z" w16du:dateUtc="2024-12-31T07:34:00Z"/>
          <w:rFonts w:ascii="Times New Roman" w:eastAsia="Times New Roman" w:hAnsi="Times New Roman" w:cs="Times New Roman"/>
          <w:sz w:val="24"/>
          <w:szCs w:val="24"/>
        </w:rPr>
        <w:pPrChange w:id="113" w:author="Gianfranco Di Pietro" w:date="2024-12-31T08:34:00Z" w16du:dateUtc="2024-12-31T07:34:00Z">
          <w:pPr>
            <w:spacing w:line="480" w:lineRule="auto"/>
            <w:jc w:val="both"/>
          </w:pPr>
        </w:pPrChange>
      </w:pPr>
      <w:r>
        <w:rPr>
          <w:rFonts w:ascii="Times New Roman" w:eastAsia="Times New Roman" w:hAnsi="Times New Roman" w:cs="Times New Roman"/>
          <w:sz w:val="24"/>
          <w:szCs w:val="24"/>
        </w:rPr>
        <w:t xml:space="preserve">Through some purpose-built algorithms in Python, which can also be embedded in QGIS, ArcGIS and other software, it is possible to generate pre-configured HTML files for quick publication on a blog or website. </w:t>
      </w:r>
    </w:p>
    <w:p w14:paraId="00000048" w14:textId="06CC6355" w:rsidR="00696B80" w:rsidRDefault="00734CE6">
      <w:pPr>
        <w:spacing w:line="480" w:lineRule="auto"/>
        <w:ind w:firstLine="360"/>
        <w:jc w:val="both"/>
        <w:rPr>
          <w:rFonts w:ascii="Times New Roman" w:eastAsia="Times New Roman" w:hAnsi="Times New Roman" w:cs="Times New Roman"/>
          <w:sz w:val="24"/>
          <w:szCs w:val="24"/>
        </w:rPr>
        <w:pPrChange w:id="114" w:author="Gianfranco Di Pietro" w:date="2024-12-31T08:34:00Z" w16du:dateUtc="2024-12-31T07:34:00Z">
          <w:pPr>
            <w:spacing w:line="480" w:lineRule="auto"/>
            <w:jc w:val="both"/>
          </w:pPr>
        </w:pPrChange>
      </w:pPr>
      <w:r>
        <w:rPr>
          <w:rFonts w:ascii="Times New Roman" w:eastAsia="Times New Roman" w:hAnsi="Times New Roman" w:cs="Times New Roman"/>
          <w:sz w:val="24"/>
          <w:szCs w:val="24"/>
        </w:rPr>
        <w:t xml:space="preserve">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Pr>
          <w:rFonts w:ascii="Times New Roman" w:eastAsia="Times New Roman" w:hAnsi="Times New Roman" w:cs="Times New Roman"/>
          <w:sz w:val="24"/>
          <w:szCs w:val="24"/>
          <w:highlight w:val="cyan"/>
        </w:rPr>
        <w:t>(Mason, 2022).</w:t>
      </w:r>
      <w:r>
        <w:rPr>
          <w:rFonts w:ascii="Times New Roman" w:eastAsia="Times New Roman" w:hAnsi="Times New Roman" w:cs="Times New Roman"/>
          <w:sz w:val="24"/>
          <w:szCs w:val="24"/>
        </w:rPr>
        <w:t xml:space="preserve"> </w:t>
      </w:r>
    </w:p>
    <w:p w14:paraId="00000049" w14:textId="77777777" w:rsidR="00696B80" w:rsidRDefault="00734CE6">
      <w:pPr>
        <w:spacing w:line="480" w:lineRule="auto"/>
        <w:ind w:firstLine="360"/>
        <w:jc w:val="both"/>
        <w:rPr>
          <w:ins w:id="115" w:author="Gianfranco Di Pietro" w:date="2024-12-31T08:32:00Z" w16du:dateUtc="2024-12-31T07:32:00Z"/>
          <w:rFonts w:ascii="Times New Roman" w:eastAsia="Times New Roman" w:hAnsi="Times New Roman" w:cs="Times New Roman"/>
          <w:sz w:val="24"/>
          <w:szCs w:val="24"/>
        </w:rPr>
        <w:pPrChange w:id="116" w:author="Gianfranco Di Pietro" w:date="2024-12-31T08:34:00Z" w16du:dateUtc="2024-12-31T07:34:00Z">
          <w:pPr>
            <w:spacing w:line="480" w:lineRule="auto"/>
            <w:jc w:val="both"/>
          </w:pPr>
        </w:pPrChange>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allows through some modules the visualization of 3D models within web pages. While 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2023), (</w:t>
      </w:r>
      <w:proofErr w:type="spellStart"/>
      <w:r>
        <w:rPr>
          <w:rFonts w:ascii="Times New Roman" w:eastAsia="Times New Roman" w:hAnsi="Times New Roman" w:cs="Times New Roman"/>
          <w:sz w:val="24"/>
          <w:szCs w:val="24"/>
          <w:highlight w:val="cyan"/>
        </w:rPr>
        <w:t>Balla</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Wohlmann</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124C37">
        <w:rPr>
          <w:rFonts w:ascii="Times New Roman" w:eastAsia="Times New Roman" w:hAnsi="Times New Roman" w:cs="Times New Roman"/>
          <w:sz w:val="24"/>
          <w:szCs w:val="24"/>
          <w:highlight w:val="cyan"/>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124C37">
        <w:rPr>
          <w:rFonts w:ascii="Times New Roman" w:eastAsia="Times New Roman" w:hAnsi="Times New Roman" w:cs="Times New Roman"/>
          <w:sz w:val="24"/>
          <w:szCs w:val="24"/>
          <w:highlight w:val="cyan"/>
        </w:rPr>
        <w:t>(</w:t>
      </w:r>
      <w:proofErr w:type="spellStart"/>
      <w:r w:rsidRPr="00124C37">
        <w:rPr>
          <w:rFonts w:ascii="Times New Roman" w:eastAsia="Times New Roman" w:hAnsi="Times New Roman" w:cs="Times New Roman"/>
          <w:sz w:val="24"/>
          <w:szCs w:val="24"/>
          <w:highlight w:val="cyan"/>
        </w:rPr>
        <w:t>Teodorovici</w:t>
      </w:r>
      <w:proofErr w:type="spellEnd"/>
      <w:r w:rsidRPr="00124C37">
        <w:rPr>
          <w:rFonts w:ascii="Times New Roman" w:eastAsia="Times New Roman" w:hAnsi="Times New Roman" w:cs="Times New Roman"/>
          <w:sz w:val="24"/>
          <w:szCs w:val="24"/>
          <w:highlight w:val="cyan"/>
        </w:rPr>
        <w:t>, 2013)</w:t>
      </w:r>
      <w:r>
        <w:rPr>
          <w:rFonts w:ascii="Times New Roman" w:eastAsia="Times New Roman" w:hAnsi="Times New Roman" w:cs="Times New Roman"/>
          <w:sz w:val="24"/>
          <w:szCs w:val="24"/>
        </w:rPr>
        <w:t xml:space="preserve"> frameworks. </w:t>
      </w:r>
    </w:p>
    <w:p w14:paraId="0EB52C86" w14:textId="0081D0E6" w:rsidR="003E1287" w:rsidRDefault="00124C37" w:rsidP="003E1287">
      <w:pPr>
        <w:keepNext/>
        <w:spacing w:line="480" w:lineRule="auto"/>
        <w:jc w:val="both"/>
      </w:pPr>
      <w:r>
        <w:rPr>
          <w:noProof/>
        </w:rPr>
        <w:lastRenderedPageBreak/>
        <w:drawing>
          <wp:inline distT="0" distB="0" distL="0" distR="0" wp14:anchorId="0F37AE60" wp14:editId="31ED83FD">
            <wp:extent cx="6120130" cy="5812790"/>
            <wp:effectExtent l="0" t="0" r="1270" b="3810"/>
            <wp:docPr id="1983997163" name="Immagine 1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descr="Immagine che contiene testo, schermata, diagramm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5812790"/>
                    </a:xfrm>
                    <a:prstGeom prst="rect">
                      <a:avLst/>
                    </a:prstGeom>
                  </pic:spPr>
                </pic:pic>
              </a:graphicData>
            </a:graphic>
          </wp:inline>
        </w:drawing>
      </w:r>
      <w:del w:id="117" w:author="Gianfranco Di Pietro" w:date="2024-12-31T08:49:00Z" w16du:dateUtc="2024-12-31T07:49:00Z">
        <w:r w:rsidR="00195201" w:rsidDel="00F2171E">
          <w:rPr>
            <w:noProof/>
          </w:rPr>
          <w:drawing>
            <wp:anchor distT="114300" distB="114300" distL="114300" distR="114300" simplePos="0" relativeHeight="251691008" behindDoc="0" locked="0" layoutInCell="1" hidden="0" allowOverlap="1" wp14:anchorId="48E49651" wp14:editId="0BF4E726">
              <wp:simplePos x="0" y="0"/>
              <wp:positionH relativeFrom="column">
                <wp:posOffset>0</wp:posOffset>
              </wp:positionH>
              <wp:positionV relativeFrom="paragraph">
                <wp:posOffset>462280</wp:posOffset>
              </wp:positionV>
              <wp:extent cx="6085205" cy="4786630"/>
              <wp:effectExtent l="0" t="0" r="0" b="0"/>
              <wp:wrapTopAndBottom distT="114300" distB="114300"/>
              <wp:docPr id="6" name="image6.jpg" descr="Immagine che contiene testo, schermata, diagramm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6" name="image6.jpg" descr="Immagine che contiene testo, schermata, diagramma, Carattere&#10;&#10;Descrizione generata automaticamente"/>
                      <pic:cNvPicPr preferRelativeResize="0"/>
                    </pic:nvPicPr>
                    <pic:blipFill>
                      <a:blip r:embed="rId17"/>
                      <a:srcRect l="10177" r="3825" b="4380"/>
                      <a:stretch>
                        <a:fillRect/>
                      </a:stretch>
                    </pic:blipFill>
                    <pic:spPr>
                      <a:xfrm>
                        <a:off x="0" y="0"/>
                        <a:ext cx="6085205" cy="4786630"/>
                      </a:xfrm>
                      <a:prstGeom prst="rect">
                        <a:avLst/>
                      </a:prstGeom>
                      <a:ln/>
                    </pic:spPr>
                  </pic:pic>
                </a:graphicData>
              </a:graphic>
            </wp:anchor>
          </w:drawing>
        </w:r>
      </w:del>
    </w:p>
    <w:p w14:paraId="6F3DD3C8" w14:textId="6AD02193" w:rsidR="00195201" w:rsidRDefault="003E1287" w:rsidP="003E1287">
      <w:pPr>
        <w:pStyle w:val="Didascalia"/>
        <w:jc w:val="both"/>
        <w:rPr>
          <w:rFonts w:ascii="Times New Roman" w:eastAsia="Times New Roman" w:hAnsi="Times New Roman" w:cs="Times New Roman"/>
          <w:sz w:val="24"/>
          <w:szCs w:val="24"/>
        </w:rPr>
      </w:pPr>
      <w:bookmarkStart w:id="118" w:name="_Ref186527742"/>
      <w:commentRangeStart w:id="119"/>
      <w:r>
        <w:t xml:space="preserve">Figure </w:t>
      </w:r>
      <w:fldSimple w:instr=" SEQ Figure \* ARABIC ">
        <w:r w:rsidR="0068179E">
          <w:rPr>
            <w:noProof/>
          </w:rPr>
          <w:t>2</w:t>
        </w:r>
      </w:fldSimple>
      <w:bookmarkEnd w:id="118"/>
      <w:commentRangeEnd w:id="119"/>
      <w:r w:rsidR="00D0321D">
        <w:rPr>
          <w:rStyle w:val="Rimandocommento"/>
          <w:i w:val="0"/>
          <w:iCs w:val="0"/>
          <w:color w:val="auto"/>
        </w:rPr>
        <w:commentReference w:id="119"/>
      </w:r>
      <w:r>
        <w:t xml:space="preserve"> </w:t>
      </w:r>
      <w:r w:rsidRPr="00DC7132">
        <w:t xml:space="preserve">Tools </w:t>
      </w:r>
      <w:r>
        <w:t xml:space="preserve">and process diagram </w:t>
      </w:r>
      <w:r w:rsidRPr="00DC7132">
        <w:t>for packaging static webpages for Multiscale Geo-structural information System (MGS)</w:t>
      </w:r>
    </w:p>
    <w:p w14:paraId="410A3704" w14:textId="5CD7F2E4" w:rsidR="006E3B76" w:rsidRPr="006E3B76" w:rsidRDefault="006E3B76" w:rsidP="006E3B76">
      <w:pPr>
        <w:spacing w:line="480" w:lineRule="auto"/>
        <w:jc w:val="both"/>
        <w:rPr>
          <w:lang w:val="en-US"/>
          <w:rPrChange w:id="120" w:author="Gianfranco Di Pietro" w:date="2024-12-31T08:41:00Z" w16du:dateUtc="2024-12-31T07:41:00Z">
            <w:rPr>
              <w:lang w:val="it-IT"/>
            </w:rPr>
          </w:rPrChange>
        </w:rPr>
      </w:pPr>
      <w:ins w:id="121" w:author="Gianfranco Di Pietro" w:date="2024-12-31T08:39:00Z" w16du:dateUtc="2024-12-31T07:39:00Z">
        <w:r w:rsidRPr="006E3B76">
          <w:rPr>
            <w:rFonts w:ascii="Times New Roman" w:eastAsia="Times New Roman" w:hAnsi="Times New Roman" w:cs="Times New Roman"/>
            <w:sz w:val="24"/>
            <w:szCs w:val="24"/>
            <w:lang w:val="en-US"/>
            <w:rPrChange w:id="122" w:author="Gianfranco Di Pietro" w:date="2024-12-31T08:41:00Z" w16du:dateUtc="2024-12-31T07:41:00Z">
              <w:rPr>
                <w:rFonts w:ascii="Times New Roman" w:eastAsia="Times New Roman" w:hAnsi="Times New Roman" w:cs="Times New Roman"/>
                <w:sz w:val="24"/>
                <w:szCs w:val="24"/>
              </w:rPr>
            </w:rPrChange>
          </w:rPr>
          <w:t xml:space="preserve">Using all the above considerations, it is possible to propose a unique methodology for the </w:t>
        </w:r>
        <w:proofErr w:type="spellStart"/>
        <w:r w:rsidRPr="006E3B76">
          <w:rPr>
            <w:rFonts w:ascii="Times New Roman" w:eastAsia="Times New Roman" w:hAnsi="Times New Roman" w:cs="Times New Roman"/>
            <w:sz w:val="24"/>
            <w:szCs w:val="24"/>
            <w:lang w:val="en-US"/>
            <w:rPrChange w:id="123" w:author="Gianfranco Di Pietro" w:date="2024-12-31T08:41:00Z" w16du:dateUtc="2024-12-31T07:41:00Z">
              <w:rPr>
                <w:rFonts w:ascii="Times New Roman" w:eastAsia="Times New Roman" w:hAnsi="Times New Roman" w:cs="Times New Roman"/>
                <w:sz w:val="24"/>
                <w:szCs w:val="24"/>
              </w:rPr>
            </w:rPrChange>
          </w:rPr>
          <w:t>realisation</w:t>
        </w:r>
        <w:proofErr w:type="spellEnd"/>
        <w:r w:rsidRPr="006E3B76">
          <w:rPr>
            <w:rFonts w:ascii="Times New Roman" w:eastAsia="Times New Roman" w:hAnsi="Times New Roman" w:cs="Times New Roman"/>
            <w:sz w:val="24"/>
            <w:szCs w:val="24"/>
            <w:lang w:val="en-US"/>
            <w:rPrChange w:id="124" w:author="Gianfranco Di Pietro" w:date="2024-12-31T08:41:00Z" w16du:dateUtc="2024-12-31T07:41:00Z">
              <w:rPr>
                <w:rFonts w:ascii="Times New Roman" w:eastAsia="Times New Roman" w:hAnsi="Times New Roman" w:cs="Times New Roman"/>
                <w:sz w:val="24"/>
                <w:szCs w:val="24"/>
              </w:rPr>
            </w:rPrChange>
          </w:rPr>
          <w:t xml:space="preserve"> of a </w:t>
        </w:r>
      </w:ins>
      <w:ins w:id="125" w:author="Gianfranco Di Pietro" w:date="2024-12-31T08:40:00Z" w16du:dateUtc="2024-12-31T07:40:00Z">
        <w:r w:rsidRPr="006E3B76">
          <w:rPr>
            <w:rFonts w:ascii="Times New Roman" w:eastAsia="Times New Roman" w:hAnsi="Times New Roman" w:cs="Times New Roman"/>
            <w:sz w:val="24"/>
            <w:szCs w:val="24"/>
            <w:lang w:val="en-US"/>
            <w:rPrChange w:id="126" w:author="Gianfranco Di Pietro" w:date="2024-12-31T08:41:00Z" w16du:dateUtc="2024-12-31T07:41:00Z">
              <w:rPr>
                <w:rFonts w:ascii="Times New Roman" w:eastAsia="Times New Roman" w:hAnsi="Times New Roman" w:cs="Times New Roman"/>
                <w:sz w:val="24"/>
                <w:szCs w:val="24"/>
              </w:rPr>
            </w:rPrChange>
          </w:rPr>
          <w:t xml:space="preserve">Multiscale Geo-Structural </w:t>
        </w:r>
      </w:ins>
      <w:ins w:id="127" w:author="Gianfranco Di Pietro" w:date="2024-12-31T08:43:00Z" w16du:dateUtc="2024-12-31T07:43:00Z">
        <w:r w:rsidR="00D07DCC">
          <w:rPr>
            <w:rFonts w:ascii="Times New Roman" w:eastAsia="Times New Roman" w:hAnsi="Times New Roman" w:cs="Times New Roman"/>
            <w:sz w:val="24"/>
            <w:szCs w:val="24"/>
            <w:lang w:val="en-US"/>
          </w:rPr>
          <w:t xml:space="preserve">(MGS) </w:t>
        </w:r>
      </w:ins>
      <w:ins w:id="128" w:author="Gianfranco Di Pietro" w:date="2024-12-31T08:40:00Z" w16du:dateUtc="2024-12-31T07:40:00Z">
        <w:r w:rsidRPr="006E3B76">
          <w:rPr>
            <w:rFonts w:ascii="Times New Roman" w:eastAsia="Times New Roman" w:hAnsi="Times New Roman" w:cs="Times New Roman"/>
            <w:sz w:val="24"/>
            <w:szCs w:val="24"/>
            <w:lang w:val="en-US"/>
            <w:rPrChange w:id="129" w:author="Gianfranco Di Pietro" w:date="2024-12-31T08:41:00Z" w16du:dateUtc="2024-12-31T07:41:00Z">
              <w:rPr>
                <w:rFonts w:ascii="Times New Roman" w:eastAsia="Times New Roman" w:hAnsi="Times New Roman" w:cs="Times New Roman"/>
                <w:sz w:val="24"/>
                <w:szCs w:val="24"/>
              </w:rPr>
            </w:rPrChange>
          </w:rPr>
          <w:t>webGIS.</w:t>
        </w:r>
      </w:ins>
      <w:ins w:id="130" w:author="Gianfranco Di Pietro" w:date="2024-12-31T08:41:00Z" w16du:dateUtc="2024-12-31T07:41:00Z">
        <w:r w:rsidRPr="006E3B76">
          <w:rPr>
            <w:rFonts w:ascii="Times New Roman" w:eastAsia="Times New Roman" w:hAnsi="Times New Roman" w:cs="Times New Roman"/>
            <w:sz w:val="24"/>
            <w:szCs w:val="24"/>
            <w:lang w:val="en-US"/>
            <w:rPrChange w:id="131" w:author="Gianfranco Di Pietro" w:date="2024-12-31T08:41:00Z" w16du:dateUtc="2024-12-31T07:41:00Z">
              <w:rPr>
                <w:rFonts w:ascii="Times New Roman" w:eastAsia="Times New Roman" w:hAnsi="Times New Roman" w:cs="Times New Roman"/>
                <w:sz w:val="24"/>
                <w:szCs w:val="24"/>
              </w:rPr>
            </w:rPrChange>
          </w:rPr>
          <w:t xml:space="preserve"> </w:t>
        </w:r>
      </w:ins>
      <w:ins w:id="132" w:author="Gianfranco Di Pietro" w:date="2024-12-31T08:41:00Z">
        <w:r w:rsidRPr="006E3B76">
          <w:rPr>
            <w:lang w:val="en-US"/>
            <w:rPrChange w:id="133" w:author="Gianfranco Di Pietro" w:date="2024-12-31T08:41:00Z" w16du:dateUtc="2024-12-31T07:41:00Z">
              <w:rPr>
                <w:lang w:val="it-IT"/>
              </w:rPr>
            </w:rPrChange>
          </w:rPr>
          <w:t>The approach integrates various tools and software to create static websites that effectively display geographic data in an interactive manner</w:t>
        </w:r>
      </w:ins>
      <w:r w:rsidR="003E1287">
        <w:rPr>
          <w:lang w:val="en-US"/>
        </w:rPr>
        <w:t xml:space="preserve">, it is displayed in </w:t>
      </w:r>
      <w:r w:rsidR="003E1287">
        <w:rPr>
          <w:lang w:val="en-US"/>
        </w:rPr>
        <w:fldChar w:fldCharType="begin"/>
      </w:r>
      <w:r w:rsidR="003E1287">
        <w:rPr>
          <w:lang w:val="en-US"/>
        </w:rPr>
        <w:instrText xml:space="preserve"> REF _Ref186527742 \h </w:instrText>
      </w:r>
      <w:r w:rsidR="003E1287">
        <w:rPr>
          <w:lang w:val="en-US"/>
        </w:rPr>
      </w:r>
      <w:r w:rsidR="003E1287">
        <w:rPr>
          <w:lang w:val="en-US"/>
        </w:rPr>
        <w:fldChar w:fldCharType="separate"/>
      </w:r>
      <w:r w:rsidR="00361FF1">
        <w:t xml:space="preserve">Figure </w:t>
      </w:r>
      <w:r w:rsidR="00361FF1">
        <w:rPr>
          <w:noProof/>
        </w:rPr>
        <w:t>2</w:t>
      </w:r>
      <w:r w:rsidR="003E1287">
        <w:rPr>
          <w:lang w:val="en-US"/>
        </w:rPr>
        <w:fldChar w:fldCharType="end"/>
      </w:r>
    </w:p>
    <w:p w14:paraId="3FED5AA9" w14:textId="34D68382" w:rsidR="006E3B76" w:rsidRPr="006E3B76" w:rsidRDefault="006E3B76" w:rsidP="006E3B76">
      <w:pPr>
        <w:spacing w:line="480" w:lineRule="auto"/>
        <w:jc w:val="both"/>
        <w:rPr>
          <w:rFonts w:ascii="Times New Roman" w:eastAsia="Times New Roman" w:hAnsi="Times New Roman" w:cs="Times New Roman"/>
          <w:sz w:val="24"/>
          <w:szCs w:val="24"/>
          <w:lang w:val="en-US"/>
          <w:rPrChange w:id="134" w:author="Gianfranco Di Pietro" w:date="2024-12-31T08:41:00Z" w16du:dateUtc="2024-12-31T07:41:00Z">
            <w:rPr>
              <w:rFonts w:ascii="Times New Roman" w:eastAsia="Times New Roman" w:hAnsi="Times New Roman" w:cs="Times New Roman"/>
              <w:sz w:val="24"/>
              <w:szCs w:val="24"/>
              <w:lang w:val="it-IT"/>
            </w:rPr>
          </w:rPrChange>
        </w:rPr>
      </w:pPr>
      <w:r w:rsidRPr="006E3B76">
        <w:rPr>
          <w:rFonts w:ascii="Times New Roman" w:eastAsia="Times New Roman" w:hAnsi="Times New Roman" w:cs="Times New Roman"/>
          <w:sz w:val="24"/>
          <w:szCs w:val="24"/>
          <w:lang w:val="en-US"/>
          <w:rPrChange w:id="135" w:author="Gianfranco Di Pietro" w:date="2024-12-31T08:41:00Z" w16du:dateUtc="2024-12-31T07:41:00Z">
            <w:rPr>
              <w:rFonts w:ascii="Times New Roman" w:eastAsia="Times New Roman" w:hAnsi="Times New Roman" w:cs="Times New Roman"/>
              <w:sz w:val="24"/>
              <w:szCs w:val="24"/>
              <w:lang w:val="it-IT"/>
            </w:rPr>
          </w:rPrChange>
        </w:rPr>
        <w:t>Three primary tools are utilized for processing and visualization:</w:t>
      </w:r>
    </w:p>
    <w:p w14:paraId="0FBBE6CE" w14:textId="54D566E3" w:rsidR="006E3B76" w:rsidRPr="003E1287" w:rsidRDefault="003E1287" w:rsidP="006E3B76">
      <w:pPr>
        <w:numPr>
          <w:ilvl w:val="0"/>
          <w:numId w:val="12"/>
        </w:numPr>
        <w:spacing w:line="480" w:lineRule="auto"/>
        <w:jc w:val="both"/>
        <w:rPr>
          <w:ins w:id="136" w:author="Gianfranco Di Pietro" w:date="2024-12-31T08:41:00Z"/>
          <w:rFonts w:ascii="Times New Roman" w:eastAsia="Times New Roman" w:hAnsi="Times New Roman" w:cs="Times New Roman"/>
          <w:sz w:val="24"/>
          <w:szCs w:val="24"/>
          <w:lang w:val="en-US"/>
          <w:rPrChange w:id="137" w:author="Gianfranco Di Pietro" w:date="2024-12-31T08:57:00Z" w16du:dateUtc="2024-12-31T07:57:00Z">
            <w:rPr>
              <w:ins w:id="138" w:author="Gianfranco Di Pietro" w:date="2024-12-31T08:41:00Z"/>
              <w:rFonts w:ascii="Times New Roman" w:eastAsia="Times New Roman" w:hAnsi="Times New Roman" w:cs="Times New Roman"/>
              <w:sz w:val="24"/>
              <w:szCs w:val="24"/>
              <w:lang w:val="it-IT"/>
            </w:rPr>
          </w:rPrChange>
        </w:rPr>
      </w:pPr>
      <w:proofErr w:type="spellStart"/>
      <w:r>
        <w:rPr>
          <w:rFonts w:ascii="Times New Roman" w:eastAsia="Times New Roman" w:hAnsi="Times New Roman" w:cs="Times New Roman"/>
          <w:b/>
          <w:bCs/>
          <w:sz w:val="24"/>
          <w:szCs w:val="24"/>
          <w:lang w:val="en-US"/>
        </w:rPr>
        <w:t>Petrographical</w:t>
      </w:r>
      <w:proofErr w:type="spellEnd"/>
      <w:r>
        <w:rPr>
          <w:rFonts w:ascii="Times New Roman" w:eastAsia="Times New Roman" w:hAnsi="Times New Roman" w:cs="Times New Roman"/>
          <w:b/>
          <w:bCs/>
          <w:sz w:val="24"/>
          <w:szCs w:val="24"/>
          <w:lang w:val="en-US"/>
        </w:rPr>
        <w:t xml:space="preserve"> </w:t>
      </w:r>
      <w:r w:rsidR="00124C37">
        <w:rPr>
          <w:rFonts w:ascii="Times New Roman" w:eastAsia="Times New Roman" w:hAnsi="Times New Roman" w:cs="Times New Roman"/>
          <w:b/>
          <w:bCs/>
          <w:sz w:val="24"/>
          <w:szCs w:val="24"/>
          <w:lang w:val="en-US"/>
        </w:rPr>
        <w:t xml:space="preserve">data </w:t>
      </w:r>
      <w:ins w:id="139" w:author="Gianfranco Di Pietro" w:date="2024-12-31T08:56:00Z" w16du:dateUtc="2024-12-31T07:56:00Z">
        <w:r>
          <w:rPr>
            <w:rFonts w:ascii="Times New Roman" w:eastAsia="Times New Roman" w:hAnsi="Times New Roman" w:cs="Times New Roman"/>
            <w:b/>
            <w:bCs/>
            <w:sz w:val="24"/>
            <w:szCs w:val="24"/>
            <w:lang w:val="en-US"/>
          </w:rPr>
          <w:t xml:space="preserve">web </w:t>
        </w:r>
      </w:ins>
      <w:ins w:id="140" w:author="Gianfranco Di Pietro" w:date="2024-12-31T08:57:00Z" w16du:dateUtc="2024-12-31T07:57:00Z">
        <w:r>
          <w:rPr>
            <w:rFonts w:ascii="Times New Roman" w:eastAsia="Times New Roman" w:hAnsi="Times New Roman" w:cs="Times New Roman"/>
            <w:b/>
            <w:bCs/>
            <w:sz w:val="24"/>
            <w:szCs w:val="24"/>
            <w:lang w:val="en-US"/>
          </w:rPr>
          <w:t>viewer:</w:t>
        </w:r>
        <w:r w:rsidRPr="003E1287">
          <w:rPr>
            <w:rFonts w:ascii="Times New Roman" w:eastAsia="Times New Roman" w:hAnsi="Times New Roman" w:cs="Times New Roman"/>
            <w:b/>
            <w:bCs/>
            <w:sz w:val="24"/>
            <w:szCs w:val="24"/>
            <w:lang w:val="en-US"/>
          </w:rPr>
          <w:t xml:space="preserve"> </w:t>
        </w:r>
        <w:r w:rsidRPr="003E1287">
          <w:rPr>
            <w:rFonts w:ascii="Times New Roman" w:eastAsia="Times New Roman" w:hAnsi="Times New Roman" w:cs="Times New Roman"/>
            <w:sz w:val="24"/>
            <w:szCs w:val="24"/>
            <w:lang w:val="en-US"/>
            <w:rPrChange w:id="141" w:author="Gianfranco Di Pietro" w:date="2024-12-31T08:57:00Z" w16du:dateUtc="2024-12-31T07:57:00Z">
              <w:rPr>
                <w:rFonts w:ascii="Times New Roman" w:eastAsia="Times New Roman" w:hAnsi="Times New Roman" w:cs="Times New Roman"/>
                <w:b/>
                <w:bCs/>
                <w:sz w:val="24"/>
                <w:szCs w:val="24"/>
                <w:lang w:val="en-US"/>
              </w:rPr>
            </w:rPrChange>
          </w:rPr>
          <w:t>using a</w:t>
        </w:r>
        <w:r>
          <w:rPr>
            <w:rFonts w:ascii="Times New Roman" w:eastAsia="Times New Roman" w:hAnsi="Times New Roman" w:cs="Times New Roman"/>
            <w:b/>
            <w:bCs/>
            <w:sz w:val="24"/>
            <w:szCs w:val="24"/>
            <w:lang w:val="en-US"/>
          </w:rPr>
          <w:t xml:space="preserve"> </w:t>
        </w:r>
      </w:ins>
      <w:ins w:id="142" w:author="Gianfranco Di Pietro" w:date="2024-12-31T08:41:00Z">
        <w:r w:rsidR="006E3B76" w:rsidRPr="003E1287">
          <w:rPr>
            <w:rFonts w:ascii="Times New Roman" w:eastAsia="Times New Roman" w:hAnsi="Times New Roman" w:cs="Times New Roman"/>
            <w:sz w:val="24"/>
            <w:szCs w:val="24"/>
            <w:lang w:val="en-US"/>
            <w:rPrChange w:id="143" w:author="Gianfranco Di Pietro" w:date="2024-12-31T08:57:00Z" w16du:dateUtc="2024-12-31T07:57:00Z">
              <w:rPr>
                <w:rFonts w:ascii="Times New Roman" w:eastAsia="Times New Roman" w:hAnsi="Times New Roman" w:cs="Times New Roman"/>
                <w:sz w:val="24"/>
                <w:szCs w:val="24"/>
                <w:lang w:val="it-IT"/>
              </w:rPr>
            </w:rPrChange>
          </w:rPr>
          <w:t xml:space="preserve">custom Python toolbox </w:t>
        </w:r>
      </w:ins>
      <w:ins w:id="144" w:author="Gianfranco Di Pietro" w:date="2024-12-31T08:58:00Z" w16du:dateUtc="2024-12-31T07:58:00Z">
        <w:r>
          <w:rPr>
            <w:rFonts w:ascii="Times New Roman" w:eastAsia="Times New Roman" w:hAnsi="Times New Roman" w:cs="Times New Roman"/>
            <w:sz w:val="24"/>
            <w:szCs w:val="24"/>
            <w:lang w:val="en-US"/>
          </w:rPr>
          <w:t xml:space="preserve">(called LIS_functions.py) </w:t>
        </w:r>
      </w:ins>
      <w:ins w:id="145" w:author="Gianfranco Di Pietro" w:date="2024-12-31T08:41:00Z">
        <w:r w:rsidR="006E3B76" w:rsidRPr="003E1287">
          <w:rPr>
            <w:rFonts w:ascii="Times New Roman" w:eastAsia="Times New Roman" w:hAnsi="Times New Roman" w:cs="Times New Roman"/>
            <w:sz w:val="24"/>
            <w:szCs w:val="24"/>
            <w:lang w:val="en-US"/>
            <w:rPrChange w:id="146" w:author="Gianfranco Di Pietro" w:date="2024-12-31T08:57:00Z" w16du:dateUtc="2024-12-31T07:57:00Z">
              <w:rPr>
                <w:rFonts w:ascii="Times New Roman" w:eastAsia="Times New Roman" w:hAnsi="Times New Roman" w:cs="Times New Roman"/>
                <w:sz w:val="24"/>
                <w:szCs w:val="24"/>
                <w:lang w:val="it-IT"/>
              </w:rPr>
            </w:rPrChange>
          </w:rPr>
          <w:t>designed to generate an HTML5 single-page Local Information web viewer</w:t>
        </w:r>
      </w:ins>
      <w:ins w:id="147" w:author="Gianfranco Di Pietro" w:date="2024-12-31T08:42:00Z" w16du:dateUtc="2024-12-31T07:42:00Z">
        <w:r w:rsidR="00D07DCC" w:rsidRPr="003E1287">
          <w:rPr>
            <w:rFonts w:ascii="Times New Roman" w:eastAsia="Times New Roman" w:hAnsi="Times New Roman" w:cs="Times New Roman"/>
            <w:sz w:val="24"/>
            <w:szCs w:val="24"/>
            <w:lang w:val="en-US"/>
          </w:rPr>
          <w:t xml:space="preserve"> developed in this work</w:t>
        </w:r>
      </w:ins>
      <w:ins w:id="148" w:author="Gianfranco Di Pietro" w:date="2024-12-31T08:41:00Z">
        <w:r w:rsidR="006E3B76" w:rsidRPr="003E1287">
          <w:rPr>
            <w:rFonts w:ascii="Times New Roman" w:eastAsia="Times New Roman" w:hAnsi="Times New Roman" w:cs="Times New Roman"/>
            <w:sz w:val="24"/>
            <w:szCs w:val="24"/>
            <w:lang w:val="en-US"/>
            <w:rPrChange w:id="149" w:author="Gianfranco Di Pietro" w:date="2024-12-31T08:57:00Z" w16du:dateUtc="2024-12-31T07:57:00Z">
              <w:rPr>
                <w:rFonts w:ascii="Times New Roman" w:eastAsia="Times New Roman" w:hAnsi="Times New Roman" w:cs="Times New Roman"/>
                <w:sz w:val="24"/>
                <w:szCs w:val="24"/>
                <w:lang w:val="it-IT"/>
              </w:rPr>
            </w:rPrChange>
          </w:rPr>
          <w:t>.</w:t>
        </w:r>
      </w:ins>
    </w:p>
    <w:p w14:paraId="36922568" w14:textId="0EF45A37" w:rsidR="006E3B76" w:rsidRPr="006E3B76" w:rsidRDefault="00124C37" w:rsidP="006E3B76">
      <w:pPr>
        <w:numPr>
          <w:ilvl w:val="0"/>
          <w:numId w:val="12"/>
        </w:numPr>
        <w:spacing w:line="480" w:lineRule="auto"/>
        <w:jc w:val="both"/>
        <w:rPr>
          <w:ins w:id="150" w:author="Gianfranco Di Pietro" w:date="2024-12-31T08:41:00Z"/>
          <w:rFonts w:ascii="Times New Roman" w:eastAsia="Times New Roman" w:hAnsi="Times New Roman" w:cs="Times New Roman"/>
          <w:sz w:val="24"/>
          <w:szCs w:val="24"/>
          <w:lang w:val="en-US"/>
          <w:rPrChange w:id="151" w:author="Gianfranco Di Pietro" w:date="2024-12-31T08:41:00Z" w16du:dateUtc="2024-12-31T07:41:00Z">
            <w:rPr>
              <w:ins w:id="152" w:author="Gianfranco Di Pietro" w:date="2024-12-31T08:41:00Z"/>
              <w:rFonts w:ascii="Times New Roman" w:eastAsia="Times New Roman" w:hAnsi="Times New Roman" w:cs="Times New Roman"/>
              <w:sz w:val="24"/>
              <w:szCs w:val="24"/>
              <w:lang w:val="it-IT"/>
            </w:rPr>
          </w:rPrChange>
        </w:rPr>
      </w:pPr>
      <w:ins w:id="153" w:author="Gianfranco Di Pietro" w:date="2024-12-31T09:04:00Z" w16du:dateUtc="2024-12-31T08:04:00Z">
        <w:r>
          <w:rPr>
            <w:rFonts w:ascii="Times New Roman" w:eastAsia="Times New Roman" w:hAnsi="Times New Roman" w:cs="Times New Roman"/>
            <w:b/>
            <w:bCs/>
            <w:sz w:val="24"/>
            <w:szCs w:val="24"/>
            <w:lang w:val="en-US"/>
          </w:rPr>
          <w:lastRenderedPageBreak/>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ins>
      <w:ins w:id="154" w:author="Gianfranco Di Pietro" w:date="2024-12-31T08:41:00Z">
        <w:r w:rsidR="006E3B76" w:rsidRPr="00124C37">
          <w:rPr>
            <w:rFonts w:ascii="Times New Roman" w:eastAsia="Times New Roman" w:hAnsi="Times New Roman" w:cs="Times New Roman"/>
            <w:i/>
            <w:iCs/>
            <w:sz w:val="24"/>
            <w:szCs w:val="24"/>
            <w:lang w:val="en-US"/>
            <w:rPrChange w:id="155" w:author="Gianfranco Di Pietro" w:date="2024-12-31T09:04:00Z" w16du:dateUtc="2024-12-31T08:04:00Z">
              <w:rPr>
                <w:rFonts w:ascii="Times New Roman" w:eastAsia="Times New Roman" w:hAnsi="Times New Roman" w:cs="Times New Roman"/>
                <w:b/>
                <w:bCs/>
                <w:sz w:val="24"/>
                <w:szCs w:val="24"/>
                <w:lang w:val="it-IT"/>
              </w:rPr>
            </w:rPrChange>
          </w:rPr>
          <w:t>qgis2web</w:t>
        </w:r>
        <w:r w:rsidR="006E3B76" w:rsidRPr="006E3B76">
          <w:rPr>
            <w:rFonts w:ascii="Times New Roman" w:eastAsia="Times New Roman" w:hAnsi="Times New Roman" w:cs="Times New Roman"/>
            <w:sz w:val="24"/>
            <w:szCs w:val="24"/>
            <w:lang w:val="en-US"/>
            <w:rPrChange w:id="156" w:author="Gianfranco Di Pietro" w:date="2024-12-31T08:41:00Z" w16du:dateUtc="2024-12-31T07:41:00Z">
              <w:rPr>
                <w:rFonts w:ascii="Times New Roman" w:eastAsia="Times New Roman" w:hAnsi="Times New Roman" w:cs="Times New Roman"/>
                <w:sz w:val="24"/>
                <w:szCs w:val="24"/>
                <w:lang w:val="it-IT"/>
              </w:rPr>
            </w:rPrChange>
          </w:rPr>
          <w:t xml:space="preserve"> QGIS plugin that facilitates the creation of a single-page web viewer directly from geographic data</w:t>
        </w:r>
      </w:ins>
      <w:r w:rsidR="00CD1211">
        <w:rPr>
          <w:rFonts w:ascii="Times New Roman" w:eastAsia="Times New Roman" w:hAnsi="Times New Roman" w:cs="Times New Roman"/>
          <w:sz w:val="24"/>
          <w:szCs w:val="24"/>
          <w:lang w:val="en-US"/>
        </w:rPr>
        <w:t xml:space="preserve"> </w:t>
      </w:r>
      <w:r w:rsidR="00CD1211">
        <w:rPr>
          <w:rFonts w:ascii="Times New Roman" w:eastAsia="Times New Roman" w:hAnsi="Times New Roman" w:cs="Times New Roman"/>
          <w:sz w:val="24"/>
          <w:szCs w:val="24"/>
          <w:highlight w:val="cyan"/>
        </w:rPr>
        <w:t>(Duarte et al., 2021)</w:t>
      </w:r>
      <w:r w:rsidR="00CD1211">
        <w:rPr>
          <w:rFonts w:ascii="Times New Roman" w:eastAsia="Times New Roman" w:hAnsi="Times New Roman" w:cs="Times New Roman"/>
          <w:sz w:val="24"/>
          <w:szCs w:val="24"/>
        </w:rPr>
        <w:t>.</w:t>
      </w:r>
    </w:p>
    <w:p w14:paraId="1FB1E5F1" w14:textId="1301CB51" w:rsidR="006E3B76" w:rsidRPr="006E3B76" w:rsidRDefault="00CD1211" w:rsidP="006E3B76">
      <w:pPr>
        <w:numPr>
          <w:ilvl w:val="0"/>
          <w:numId w:val="12"/>
        </w:numPr>
        <w:spacing w:line="480" w:lineRule="auto"/>
        <w:jc w:val="both"/>
        <w:rPr>
          <w:ins w:id="157" w:author="Gianfranco Di Pietro" w:date="2024-12-31T08:41:00Z"/>
          <w:rFonts w:ascii="Times New Roman" w:eastAsia="Times New Roman" w:hAnsi="Times New Roman" w:cs="Times New Roman"/>
          <w:sz w:val="24"/>
          <w:szCs w:val="24"/>
          <w:lang w:val="en-US"/>
          <w:rPrChange w:id="158" w:author="Gianfranco Di Pietro" w:date="2024-12-31T08:41:00Z" w16du:dateUtc="2024-12-31T07:41:00Z">
            <w:rPr>
              <w:ins w:id="159" w:author="Gianfranco Di Pietro" w:date="2024-12-31T08:41:00Z"/>
              <w:rFonts w:ascii="Times New Roman" w:eastAsia="Times New Roman" w:hAnsi="Times New Roman" w:cs="Times New Roman"/>
              <w:sz w:val="24"/>
              <w:szCs w:val="24"/>
              <w:lang w:val="it-IT"/>
            </w:rPr>
          </w:rPrChange>
        </w:rPr>
      </w:pPr>
      <w:ins w:id="160" w:author="Gianfranco Di Pietro" w:date="2024-12-31T09:06:00Z" w16du:dateUtc="2024-12-31T08:06:00Z">
        <w:r>
          <w:rPr>
            <w:rFonts w:ascii="Times New Roman" w:eastAsia="Times New Roman" w:hAnsi="Times New Roman" w:cs="Times New Roman"/>
            <w:b/>
            <w:bCs/>
            <w:sz w:val="24"/>
            <w:szCs w:val="24"/>
            <w:lang w:val="en-US"/>
          </w:rPr>
          <w:t xml:space="preserve">3D models: </w:t>
        </w:r>
        <w:r w:rsidRPr="00CD1211">
          <w:rPr>
            <w:rFonts w:ascii="Times New Roman" w:eastAsia="Times New Roman" w:hAnsi="Times New Roman" w:cs="Times New Roman"/>
            <w:sz w:val="24"/>
            <w:szCs w:val="24"/>
            <w:lang w:val="en-US"/>
            <w:rPrChange w:id="161" w:author="Gianfranco Di Pietro" w:date="2024-12-31T09:06:00Z" w16du:dateUtc="2024-12-31T08:06:00Z">
              <w:rPr>
                <w:rFonts w:ascii="Times New Roman" w:eastAsia="Times New Roman" w:hAnsi="Times New Roman" w:cs="Times New Roman"/>
                <w:b/>
                <w:bCs/>
                <w:sz w:val="24"/>
                <w:szCs w:val="24"/>
                <w:lang w:val="en-US"/>
              </w:rPr>
            </w:rPrChange>
          </w:rPr>
          <w:t>using a</w:t>
        </w:r>
      </w:ins>
      <w:ins w:id="162" w:author="Gianfranco Di Pietro" w:date="2024-12-31T08:41:00Z">
        <w:r w:rsidR="006E3B76" w:rsidRPr="006E3B76">
          <w:rPr>
            <w:rFonts w:ascii="Times New Roman" w:eastAsia="Times New Roman" w:hAnsi="Times New Roman" w:cs="Times New Roman"/>
            <w:sz w:val="24"/>
            <w:szCs w:val="24"/>
            <w:lang w:val="en-US"/>
            <w:rPrChange w:id="163" w:author="Gianfranco Di Pietro" w:date="2024-12-31T08:41:00Z" w16du:dateUtc="2024-12-31T07:41:00Z">
              <w:rPr>
                <w:rFonts w:ascii="Times New Roman" w:eastAsia="Times New Roman" w:hAnsi="Times New Roman" w:cs="Times New Roman"/>
                <w:sz w:val="24"/>
                <w:szCs w:val="24"/>
                <w:lang w:val="it-IT"/>
              </w:rPr>
            </w:rPrChange>
          </w:rPr>
          <w:t xml:space="preserve"> custom Python tool </w:t>
        </w:r>
      </w:ins>
      <w:ins w:id="164" w:author="Gianfranco Di Pietro" w:date="2024-12-31T08:42:00Z" w16du:dateUtc="2024-12-31T07:42:00Z">
        <w:r w:rsidR="00D07DCC">
          <w:rPr>
            <w:rFonts w:ascii="Times New Roman" w:eastAsia="Times New Roman" w:hAnsi="Times New Roman" w:cs="Times New Roman"/>
            <w:sz w:val="24"/>
            <w:szCs w:val="24"/>
            <w:lang w:val="en-US"/>
          </w:rPr>
          <w:t>developed in this work</w:t>
        </w:r>
      </w:ins>
      <w:ins w:id="165" w:author="Gianfranco Di Pietro" w:date="2024-12-31T09:07:00Z" w16du:dateUtc="2024-12-31T08:07:00Z">
        <w:r>
          <w:rPr>
            <w:rFonts w:ascii="Times New Roman" w:eastAsia="Times New Roman" w:hAnsi="Times New Roman" w:cs="Times New Roman"/>
            <w:sz w:val="24"/>
            <w:szCs w:val="24"/>
            <w:lang w:val="en-US"/>
          </w:rPr>
          <w:t xml:space="preserve"> (called KMZViewer_functions.py)</w:t>
        </w:r>
      </w:ins>
      <w:ins w:id="166" w:author="Gianfranco Di Pietro" w:date="2024-12-31T08:42:00Z" w16du:dateUtc="2024-12-31T07:42:00Z">
        <w:r w:rsidR="00D07DCC">
          <w:rPr>
            <w:rFonts w:ascii="Times New Roman" w:eastAsia="Times New Roman" w:hAnsi="Times New Roman" w:cs="Times New Roman"/>
            <w:sz w:val="24"/>
            <w:szCs w:val="24"/>
            <w:lang w:val="en-US"/>
          </w:rPr>
          <w:t xml:space="preserve">, </w:t>
        </w:r>
      </w:ins>
      <w:ins w:id="167" w:author="Gianfranco Di Pietro" w:date="2024-12-31T08:41:00Z">
        <w:r w:rsidR="006E3B76" w:rsidRPr="006E3B76">
          <w:rPr>
            <w:rFonts w:ascii="Times New Roman" w:eastAsia="Times New Roman" w:hAnsi="Times New Roman" w:cs="Times New Roman"/>
            <w:sz w:val="24"/>
            <w:szCs w:val="24"/>
            <w:lang w:val="en-US"/>
            <w:rPrChange w:id="168" w:author="Gianfranco Di Pietro" w:date="2024-12-31T08:41:00Z" w16du:dateUtc="2024-12-31T07:41:00Z">
              <w:rPr>
                <w:rFonts w:ascii="Times New Roman" w:eastAsia="Times New Roman" w:hAnsi="Times New Roman" w:cs="Times New Roman"/>
                <w:sz w:val="24"/>
                <w:szCs w:val="24"/>
                <w:lang w:val="it-IT"/>
              </w:rPr>
            </w:rPrChange>
          </w:rPr>
          <w:t>leveraging the Three.js open-source library to create 3D KMZ model visualizations within a web viewer</w:t>
        </w:r>
      </w:ins>
      <w:ins w:id="169" w:author="Gianfranco Di Pietro" w:date="2024-12-31T09:07:00Z" w16du:dateUtc="2024-12-31T08:07:00Z">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ins>
      <w:ins w:id="170" w:author="Gianfranco Di Pietro" w:date="2024-12-31T08:41:00Z">
        <w:r w:rsidR="006E3B76" w:rsidRPr="006E3B76">
          <w:rPr>
            <w:rFonts w:ascii="Times New Roman" w:eastAsia="Times New Roman" w:hAnsi="Times New Roman" w:cs="Times New Roman"/>
            <w:sz w:val="24"/>
            <w:szCs w:val="24"/>
            <w:lang w:val="en-US"/>
            <w:rPrChange w:id="171" w:author="Gianfranco Di Pietro" w:date="2024-12-31T08:41:00Z" w16du:dateUtc="2024-12-31T07:41:00Z">
              <w:rPr>
                <w:rFonts w:ascii="Times New Roman" w:eastAsia="Times New Roman" w:hAnsi="Times New Roman" w:cs="Times New Roman"/>
                <w:sz w:val="24"/>
                <w:szCs w:val="24"/>
                <w:lang w:val="it-IT"/>
              </w:rPr>
            </w:rPrChange>
          </w:rPr>
          <w:t>.</w:t>
        </w:r>
      </w:ins>
    </w:p>
    <w:p w14:paraId="06CF1C41" w14:textId="77777777" w:rsidR="006E3B76" w:rsidRPr="006E3B76" w:rsidRDefault="006E3B76" w:rsidP="002F423E">
      <w:pPr>
        <w:spacing w:line="480" w:lineRule="auto"/>
        <w:jc w:val="both"/>
        <w:rPr>
          <w:ins w:id="172" w:author="Gianfranco Di Pietro" w:date="2024-12-31T08:41:00Z"/>
          <w:rFonts w:ascii="Times New Roman" w:eastAsia="Times New Roman" w:hAnsi="Times New Roman" w:cs="Times New Roman"/>
          <w:sz w:val="24"/>
          <w:szCs w:val="24"/>
          <w:lang w:val="en-US"/>
          <w:rPrChange w:id="173" w:author="Gianfranco Di Pietro" w:date="2024-12-31T08:41:00Z" w16du:dateUtc="2024-12-31T07:41:00Z">
            <w:rPr>
              <w:ins w:id="174" w:author="Gianfranco Di Pietro" w:date="2024-12-31T08:41:00Z"/>
              <w:rFonts w:ascii="Times New Roman" w:eastAsia="Times New Roman" w:hAnsi="Times New Roman" w:cs="Times New Roman"/>
              <w:sz w:val="24"/>
              <w:szCs w:val="24"/>
              <w:lang w:val="it-IT"/>
            </w:rPr>
          </w:rPrChange>
        </w:rPr>
      </w:pPr>
      <w:ins w:id="175" w:author="Gianfranco Di Pietro" w:date="2024-12-31T08:41:00Z">
        <w:r w:rsidRPr="006E3B76">
          <w:rPr>
            <w:rFonts w:ascii="Times New Roman" w:eastAsia="Times New Roman" w:hAnsi="Times New Roman" w:cs="Times New Roman"/>
            <w:sz w:val="24"/>
            <w:szCs w:val="24"/>
            <w:lang w:val="en-US"/>
            <w:rPrChange w:id="176" w:author="Gianfranco Di Pietro" w:date="2024-12-31T08:41:00Z" w16du:dateUtc="2024-12-31T07:41:00Z">
              <w:rPr>
                <w:rFonts w:ascii="Times New Roman" w:eastAsia="Times New Roman" w:hAnsi="Times New Roman" w:cs="Times New Roman"/>
                <w:sz w:val="24"/>
                <w:szCs w:val="24"/>
                <w:lang w:val="it-IT"/>
              </w:rPr>
            </w:rPrChange>
          </w:rPr>
          <w:t>Each tool outputs HTML single-page code, which is subsequently structured using an &lt;</w:t>
        </w:r>
        <w:proofErr w:type="spellStart"/>
        <w:r w:rsidRPr="006E3B76">
          <w:rPr>
            <w:rFonts w:ascii="Times New Roman" w:eastAsia="Times New Roman" w:hAnsi="Times New Roman" w:cs="Times New Roman"/>
            <w:sz w:val="24"/>
            <w:szCs w:val="24"/>
            <w:lang w:val="en-US"/>
            <w:rPrChange w:id="177" w:author="Gianfranco Di Pietro" w:date="2024-12-31T08:41:00Z" w16du:dateUtc="2024-12-31T07:41:00Z">
              <w:rPr>
                <w:rFonts w:ascii="Times New Roman" w:eastAsia="Times New Roman" w:hAnsi="Times New Roman" w:cs="Times New Roman"/>
                <w:sz w:val="24"/>
                <w:szCs w:val="24"/>
                <w:lang w:val="it-IT"/>
              </w:rPr>
            </w:rPrChange>
          </w:rPr>
          <w:t>iframe</w:t>
        </w:r>
        <w:proofErr w:type="spellEnd"/>
        <w:r w:rsidRPr="006E3B76">
          <w:rPr>
            <w:rFonts w:ascii="Times New Roman" w:eastAsia="Times New Roman" w:hAnsi="Times New Roman" w:cs="Times New Roman"/>
            <w:sz w:val="24"/>
            <w:szCs w:val="24"/>
            <w:lang w:val="en-US"/>
            <w:rPrChange w:id="178" w:author="Gianfranco Di Pietro" w:date="2024-12-31T08:41:00Z" w16du:dateUtc="2024-12-31T07:41:00Z">
              <w:rPr>
                <w:rFonts w:ascii="Times New Roman" w:eastAsia="Times New Roman" w:hAnsi="Times New Roman" w:cs="Times New Roman"/>
                <w:sz w:val="24"/>
                <w:szCs w:val="24"/>
                <w:lang w:val="it-IT"/>
              </w:rPr>
            </w:rPrChange>
          </w:rPr>
          <w:t>&gt; and additional templates. These templates are further refined through manual customization to meet specific visualization needs.</w:t>
        </w:r>
      </w:ins>
    </w:p>
    <w:p w14:paraId="6D5A1519" w14:textId="44E49BED" w:rsidR="006E3B76" w:rsidRPr="006E3B76" w:rsidRDefault="006E3B76">
      <w:pPr>
        <w:spacing w:line="480" w:lineRule="auto"/>
        <w:ind w:firstLine="360"/>
        <w:jc w:val="both"/>
        <w:rPr>
          <w:ins w:id="179" w:author="Gianfranco Di Pietro" w:date="2024-12-31T08:41:00Z"/>
          <w:rFonts w:ascii="Times New Roman" w:eastAsia="Times New Roman" w:hAnsi="Times New Roman" w:cs="Times New Roman"/>
          <w:sz w:val="24"/>
          <w:szCs w:val="24"/>
          <w:lang w:val="en-US"/>
          <w:rPrChange w:id="180" w:author="Gianfranco Di Pietro" w:date="2024-12-31T08:41:00Z" w16du:dateUtc="2024-12-31T07:41:00Z">
            <w:rPr>
              <w:ins w:id="181" w:author="Gianfranco Di Pietro" w:date="2024-12-31T08:41:00Z"/>
              <w:rFonts w:ascii="Times New Roman" w:eastAsia="Times New Roman" w:hAnsi="Times New Roman" w:cs="Times New Roman"/>
              <w:sz w:val="24"/>
              <w:szCs w:val="24"/>
              <w:lang w:val="it-IT"/>
            </w:rPr>
          </w:rPrChange>
        </w:rPr>
        <w:pPrChange w:id="182" w:author="Gianfranco Di Pietro" w:date="2024-12-31T08:42:00Z" w16du:dateUtc="2024-12-31T07:42:00Z">
          <w:pPr>
            <w:spacing w:line="480" w:lineRule="auto"/>
            <w:jc w:val="both"/>
          </w:pPr>
        </w:pPrChange>
      </w:pPr>
      <w:ins w:id="183" w:author="Gianfranco Di Pietro" w:date="2024-12-31T08:41:00Z">
        <w:r w:rsidRPr="006E3B76">
          <w:rPr>
            <w:rFonts w:ascii="Times New Roman" w:eastAsia="Times New Roman" w:hAnsi="Times New Roman" w:cs="Times New Roman"/>
            <w:sz w:val="24"/>
            <w:szCs w:val="24"/>
            <w:lang w:val="en-US"/>
            <w:rPrChange w:id="184" w:author="Gianfranco Di Pietro" w:date="2024-12-31T08:41:00Z" w16du:dateUtc="2024-12-31T07:41:00Z">
              <w:rPr>
                <w:rFonts w:ascii="Times New Roman" w:eastAsia="Times New Roman" w:hAnsi="Times New Roman" w:cs="Times New Roman"/>
                <w:sz w:val="24"/>
                <w:szCs w:val="24"/>
                <w:lang w:val="it-IT"/>
              </w:rPr>
            </w:rPrChange>
          </w:rPr>
          <w:t>The</w:t>
        </w:r>
      </w:ins>
      <w:ins w:id="185" w:author="Gianfranco Di Pietro" w:date="2024-12-31T09:08:00Z" w16du:dateUtc="2024-12-31T08:08:00Z">
        <w:r w:rsidR="002F423E">
          <w:rPr>
            <w:rFonts w:ascii="Times New Roman" w:eastAsia="Times New Roman" w:hAnsi="Times New Roman" w:cs="Times New Roman"/>
            <w:sz w:val="24"/>
            <w:szCs w:val="24"/>
            <w:lang w:val="en-US"/>
          </w:rPr>
          <w:t xml:space="preserve"> final</w:t>
        </w:r>
      </w:ins>
      <w:ins w:id="186" w:author="Gianfranco Di Pietro" w:date="2024-12-31T08:41:00Z">
        <w:r w:rsidRPr="006E3B76">
          <w:rPr>
            <w:rFonts w:ascii="Times New Roman" w:eastAsia="Times New Roman" w:hAnsi="Times New Roman" w:cs="Times New Roman"/>
            <w:sz w:val="24"/>
            <w:szCs w:val="24"/>
            <w:lang w:val="en-US"/>
            <w:rPrChange w:id="187" w:author="Gianfranco Di Pietro" w:date="2024-12-31T08:41:00Z" w16du:dateUtc="2024-12-31T07:41:00Z">
              <w:rPr>
                <w:rFonts w:ascii="Times New Roman" w:eastAsia="Times New Roman" w:hAnsi="Times New Roman" w:cs="Times New Roman"/>
                <w:sz w:val="24"/>
                <w:szCs w:val="24"/>
                <w:lang w:val="it-IT"/>
              </w:rPr>
            </w:rPrChange>
          </w:rPr>
          <w:t xml:space="preserve"> static website represents geospatial </w:t>
        </w:r>
      </w:ins>
      <w:ins w:id="188" w:author="Gianfranco Di Pietro" w:date="2024-12-31T09:08:00Z" w16du:dateUtc="2024-12-31T08:08:00Z">
        <w:r w:rsidR="002F423E">
          <w:rPr>
            <w:rFonts w:ascii="Times New Roman" w:eastAsia="Times New Roman" w:hAnsi="Times New Roman" w:cs="Times New Roman"/>
            <w:sz w:val="24"/>
            <w:szCs w:val="24"/>
            <w:lang w:val="en-US"/>
          </w:rPr>
          <w:t xml:space="preserve">(and petrographic) </w:t>
        </w:r>
      </w:ins>
      <w:ins w:id="189" w:author="Gianfranco Di Pietro" w:date="2024-12-31T08:41:00Z">
        <w:r w:rsidRPr="006E3B76">
          <w:rPr>
            <w:rFonts w:ascii="Times New Roman" w:eastAsia="Times New Roman" w:hAnsi="Times New Roman" w:cs="Times New Roman"/>
            <w:sz w:val="24"/>
            <w:szCs w:val="24"/>
            <w:lang w:val="en-US"/>
            <w:rPrChange w:id="190" w:author="Gianfranco Di Pietro" w:date="2024-12-31T08:41:00Z" w16du:dateUtc="2024-12-31T07:41:00Z">
              <w:rPr>
                <w:rFonts w:ascii="Times New Roman" w:eastAsia="Times New Roman" w:hAnsi="Times New Roman" w:cs="Times New Roman"/>
                <w:sz w:val="24"/>
                <w:szCs w:val="24"/>
                <w:lang w:val="it-IT"/>
              </w:rPr>
            </w:rPrChange>
          </w:rPr>
          <w:t>data interactively, using a combination of software and libraries</w:t>
        </w:r>
      </w:ins>
      <w:ins w:id="191" w:author="Gianfranco Di Pietro" w:date="2024-12-31T09:08:00Z" w16du:dateUtc="2024-12-31T08:08:00Z">
        <w:r w:rsidR="002F423E">
          <w:rPr>
            <w:rFonts w:ascii="Times New Roman" w:eastAsia="Times New Roman" w:hAnsi="Times New Roman" w:cs="Times New Roman"/>
            <w:sz w:val="24"/>
            <w:szCs w:val="24"/>
            <w:lang w:val="en-US"/>
          </w:rPr>
          <w:t xml:space="preserve">. </w:t>
        </w:r>
      </w:ins>
      <w:ins w:id="192" w:author="Gianfranco Di Pietro" w:date="2024-12-31T08:41:00Z">
        <w:r w:rsidRPr="006E3B76">
          <w:rPr>
            <w:rFonts w:ascii="Times New Roman" w:eastAsia="Times New Roman" w:hAnsi="Times New Roman" w:cs="Times New Roman"/>
            <w:sz w:val="24"/>
            <w:szCs w:val="24"/>
            <w:lang w:val="en-US"/>
            <w:rPrChange w:id="193" w:author="Gianfranco Di Pietro" w:date="2024-12-31T08:41:00Z" w16du:dateUtc="2024-12-31T07:41:00Z">
              <w:rPr>
                <w:rFonts w:ascii="Times New Roman" w:eastAsia="Times New Roman" w:hAnsi="Times New Roman" w:cs="Times New Roman"/>
                <w:sz w:val="24"/>
                <w:szCs w:val="24"/>
                <w:lang w:val="it-IT"/>
              </w:rPr>
            </w:rPrChange>
          </w:rPr>
          <w:t>This workflow demonstrates the seamless integration of advanced tools with web technologies to enhance data accessibility and usability in scientific and educational contexts.</w:t>
        </w:r>
      </w:ins>
      <w:ins w:id="194" w:author="Gianfranco Di Pietro" w:date="2024-12-31T09:09:00Z" w16du:dateUtc="2024-12-31T08:09:00Z">
        <w:r w:rsidR="002F423E">
          <w:rPr>
            <w:rFonts w:ascii="Times New Roman" w:eastAsia="Times New Roman" w:hAnsi="Times New Roman" w:cs="Times New Roman"/>
            <w:sz w:val="24"/>
            <w:szCs w:val="24"/>
            <w:lang w:val="en-US"/>
          </w:rPr>
          <w:t xml:space="preserve"> </w:t>
        </w:r>
      </w:ins>
      <w:ins w:id="195" w:author="Gianfranco Di Pietro" w:date="2024-12-31T08:41:00Z">
        <w:r w:rsidRPr="006E3B76">
          <w:rPr>
            <w:rFonts w:ascii="Times New Roman" w:eastAsia="Times New Roman" w:hAnsi="Times New Roman" w:cs="Times New Roman"/>
            <w:sz w:val="24"/>
            <w:szCs w:val="24"/>
            <w:lang w:val="en-US"/>
            <w:rPrChange w:id="196" w:author="Gianfranco Di Pietro" w:date="2024-12-31T08:41:00Z" w16du:dateUtc="2024-12-31T07:41:00Z">
              <w:rPr>
                <w:rFonts w:ascii="Times New Roman" w:eastAsia="Times New Roman" w:hAnsi="Times New Roman" w:cs="Times New Roman"/>
                <w:sz w:val="24"/>
                <w:szCs w:val="24"/>
                <w:lang w:val="it-IT"/>
              </w:rPr>
            </w:rPrChange>
          </w:rPr>
          <w:t>This modular approach provides a versatile framework for researchers and developers aiming to represent geospatial data on the web</w:t>
        </w:r>
      </w:ins>
      <w:ins w:id="197" w:author="Gianfranco Di Pietro" w:date="2024-12-31T08:42:00Z" w16du:dateUtc="2024-12-31T07:42:00Z">
        <w:r w:rsidR="00D07DCC">
          <w:rPr>
            <w:rFonts w:ascii="Times New Roman" w:eastAsia="Times New Roman" w:hAnsi="Times New Roman" w:cs="Times New Roman"/>
            <w:sz w:val="24"/>
            <w:szCs w:val="24"/>
            <w:lang w:val="en-US"/>
          </w:rPr>
          <w:t>,</w:t>
        </w:r>
      </w:ins>
      <w:ins w:id="198" w:author="Gianfranco Di Pietro" w:date="2024-12-31T08:43:00Z" w16du:dateUtc="2024-12-31T07:43:00Z">
        <w:r w:rsidR="00D07DCC">
          <w:rPr>
            <w:rFonts w:ascii="Times New Roman" w:eastAsia="Times New Roman" w:hAnsi="Times New Roman" w:cs="Times New Roman"/>
            <w:sz w:val="24"/>
            <w:szCs w:val="24"/>
            <w:lang w:val="en-US"/>
          </w:rPr>
          <w:t xml:space="preserve"> suitable for </w:t>
        </w:r>
        <w:proofErr w:type="gramStart"/>
        <w:r w:rsidR="00D07DCC">
          <w:rPr>
            <w:rFonts w:ascii="Times New Roman" w:eastAsia="Times New Roman" w:hAnsi="Times New Roman" w:cs="Times New Roman"/>
            <w:sz w:val="24"/>
            <w:szCs w:val="24"/>
            <w:lang w:val="en-US"/>
          </w:rPr>
          <w:t>a</w:t>
        </w:r>
        <w:proofErr w:type="gramEnd"/>
        <w:r w:rsidR="00D07DCC">
          <w:rPr>
            <w:rFonts w:ascii="Times New Roman" w:eastAsia="Times New Roman" w:hAnsi="Times New Roman" w:cs="Times New Roman"/>
            <w:sz w:val="24"/>
            <w:szCs w:val="24"/>
            <w:lang w:val="en-US"/>
          </w:rPr>
          <w:t xml:space="preserve"> MGS project.</w:t>
        </w:r>
      </w:ins>
    </w:p>
    <w:p w14:paraId="0000004A" w14:textId="33E864B5" w:rsidR="00696B80" w:rsidRPr="006E3B76" w:rsidDel="003E1287" w:rsidRDefault="00696B80">
      <w:pPr>
        <w:spacing w:line="480" w:lineRule="auto"/>
        <w:jc w:val="both"/>
        <w:rPr>
          <w:del w:id="199" w:author="Gianfranco Di Pietro" w:date="2024-12-31T08:56:00Z" w16du:dateUtc="2024-12-31T07:56:00Z"/>
          <w:rFonts w:ascii="Times New Roman" w:eastAsia="Times New Roman" w:hAnsi="Times New Roman" w:cs="Times New Roman"/>
          <w:sz w:val="24"/>
          <w:szCs w:val="24"/>
          <w:lang w:val="en-US"/>
          <w:rPrChange w:id="200" w:author="Gianfranco Di Pietro" w:date="2024-12-31T08:41:00Z" w16du:dateUtc="2024-12-31T07:41:00Z">
            <w:rPr>
              <w:del w:id="201" w:author="Gianfranco Di Pietro" w:date="2024-12-31T08:56:00Z" w16du:dateUtc="2024-12-31T07:56:00Z"/>
              <w:rFonts w:ascii="Times New Roman" w:eastAsia="Times New Roman" w:hAnsi="Times New Roman" w:cs="Times New Roman"/>
              <w:sz w:val="24"/>
              <w:szCs w:val="24"/>
            </w:rPr>
          </w:rPrChange>
        </w:rPr>
      </w:pPr>
    </w:p>
    <w:p w14:paraId="0000004B" w14:textId="2BC5EE20" w:rsidR="00696B80" w:rsidRDefault="00734CE6">
      <w:pPr>
        <w:pStyle w:val="Titolo2"/>
        <w:numPr>
          <w:ilvl w:val="0"/>
          <w:numId w:val="0"/>
        </w:numPr>
        <w:spacing w:line="480" w:lineRule="auto"/>
        <w:pPrChange w:id="202" w:author="Gianfranco Di Pietro" w:date="2024-12-31T08:56:00Z" w16du:dateUtc="2024-12-31T07:56:00Z">
          <w:pPr>
            <w:pStyle w:val="Titolo2"/>
            <w:spacing w:line="480" w:lineRule="auto"/>
            <w:ind w:left="0" w:hanging="2"/>
          </w:pPr>
        </w:pPrChange>
      </w:pPr>
      <w:bookmarkStart w:id="203" w:name="_heading=h.fcrqkt7jscj6" w:colFirst="0" w:colLast="0"/>
      <w:bookmarkStart w:id="204" w:name="_Ref186876867"/>
      <w:bookmarkEnd w:id="203"/>
      <w:r>
        <w:t xml:space="preserve">2.1 </w:t>
      </w:r>
      <w:proofErr w:type="spellStart"/>
      <w:r>
        <w:t>Petrographical</w:t>
      </w:r>
      <w:proofErr w:type="spellEnd"/>
      <w:r>
        <w:t xml:space="preserve"> data Web-viewer</w:t>
      </w:r>
      <w:bookmarkEnd w:id="204"/>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6E7652A1" w:rsidR="00275D79" w:rsidRDefault="00275D79" w:rsidP="00275D79">
      <w:pPr>
        <w:pStyle w:val="Didascalia"/>
        <w:rPr>
          <w:rFonts w:ascii="Times New Roman" w:eastAsia="Times New Roman" w:hAnsi="Times New Roman" w:cs="Times New Roman"/>
          <w:sz w:val="24"/>
          <w:szCs w:val="24"/>
        </w:rPr>
      </w:pPr>
      <w:r>
        <w:t xml:space="preserve">Figure </w:t>
      </w:r>
      <w:fldSimple w:instr=" SEQ Figure \* ARABIC ">
        <w:r w:rsidR="0068179E">
          <w:rPr>
            <w:noProof/>
          </w:rPr>
          <w:t>3</w:t>
        </w:r>
      </w:fldSimple>
      <w:r>
        <w:t xml:space="preserve"> </w:t>
      </w:r>
      <w:proofErr w:type="spellStart"/>
      <w:r>
        <w:t>Petrographical</w:t>
      </w:r>
      <w:proofErr w:type="spellEnd"/>
      <w:r>
        <w:t xml:space="preserve"> data web-viewer features and simplified creation process diagram</w:t>
      </w:r>
    </w:p>
    <w:p w14:paraId="0000004C" w14:textId="32FE124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performed by processing images of thin sections with image sensing algorithms have enabled the provision of vector data that annotate and describe precise elements within the images </w:t>
      </w:r>
      <w:r>
        <w:rPr>
          <w:rFonts w:ascii="Times New Roman" w:eastAsia="Times New Roman" w:hAnsi="Times New Roman" w:cs="Times New Roman"/>
          <w:sz w:val="24"/>
          <w:szCs w:val="24"/>
          <w:highlight w:val="cyan"/>
        </w:rPr>
        <w:t xml:space="preserve">(Acevedo Zamora et al., 2024; </w:t>
      </w:r>
      <w:proofErr w:type="spellStart"/>
      <w:r>
        <w:rPr>
          <w:rFonts w:ascii="Times New Roman" w:eastAsia="Times New Roman" w:hAnsi="Times New Roman" w:cs="Times New Roman"/>
          <w:sz w:val="24"/>
          <w:szCs w:val="24"/>
          <w:highlight w:val="cyan"/>
        </w:rPr>
        <w:t>Heilbronner</w:t>
      </w:r>
      <w:proofErr w:type="spellEnd"/>
      <w:r>
        <w:rPr>
          <w:rFonts w:ascii="Times New Roman" w:eastAsia="Times New Roman" w:hAnsi="Times New Roman" w:cs="Times New Roman"/>
          <w:sz w:val="24"/>
          <w:szCs w:val="24"/>
          <w:highlight w:val="cyan"/>
        </w:rPr>
        <w:t xml:space="preserve">, 2000; </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Armienti</w:t>
      </w:r>
      <w:proofErr w:type="spellEnd"/>
      <w:r>
        <w:rPr>
          <w:rFonts w:ascii="Times New Roman" w:eastAsia="Times New Roman" w:hAnsi="Times New Roman" w:cs="Times New Roman"/>
          <w:sz w:val="24"/>
          <w:szCs w:val="24"/>
          <w:highlight w:val="cyan"/>
        </w:rPr>
        <w:t>, 2011)</w:t>
      </w:r>
      <w:r>
        <w:rPr>
          <w:rFonts w:ascii="Times New Roman" w:eastAsia="Times New Roman" w:hAnsi="Times New Roman" w:cs="Times New Roman"/>
          <w:sz w:val="24"/>
          <w:szCs w:val="24"/>
        </w:rPr>
        <w:t xml:space="preserve">. Grain classification, shape detection, and vectorization of elements from the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results in vector data that is used to describe or represent the results obtained in the processes. </w:t>
      </w:r>
      <w:r>
        <w:rPr>
          <w:rFonts w:ascii="Times New Roman" w:eastAsia="Times New Roman" w:hAnsi="Times New Roman" w:cs="Times New Roman"/>
          <w:sz w:val="24"/>
          <w:szCs w:val="24"/>
          <w:highlight w:val="cyan"/>
        </w:rPr>
        <w:t xml:space="preserve">(Li et al., 2008; Ortolano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2018; 2021, </w:t>
      </w:r>
      <w:proofErr w:type="spellStart"/>
      <w:r>
        <w:rPr>
          <w:rFonts w:ascii="Times New Roman" w:eastAsia="Times New Roman" w:hAnsi="Times New Roman" w:cs="Times New Roman"/>
          <w:sz w:val="24"/>
          <w:szCs w:val="24"/>
          <w:highlight w:val="cyan"/>
        </w:rPr>
        <w:t>Visalli</w:t>
      </w:r>
      <w:proofErr w:type="spellEnd"/>
      <w:r>
        <w:rPr>
          <w:rFonts w:ascii="Times New Roman" w:eastAsia="Times New Roman" w:hAnsi="Times New Roman" w:cs="Times New Roman"/>
          <w:sz w:val="24"/>
          <w:szCs w:val="24"/>
          <w:highlight w:val="cyan"/>
        </w:rPr>
        <w:t xml:space="preserve">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2021).</w:t>
      </w:r>
    </w:p>
    <w:p w14:paraId="0000004D" w14:textId="3BBFD42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“Microscopic Information System”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Favalli</w:t>
      </w:r>
      <w:proofErr w:type="spellEnd"/>
      <w:r>
        <w:rPr>
          <w:rFonts w:ascii="Times New Roman" w:eastAsia="Times New Roman" w:hAnsi="Times New Roman" w:cs="Times New Roman"/>
          <w:sz w:val="24"/>
          <w:szCs w:val="24"/>
          <w:highlight w:val="cyan"/>
        </w:rPr>
        <w:t>, 2010)</w:t>
      </w:r>
      <w:r>
        <w:rPr>
          <w:rFonts w:ascii="Times New Roman" w:eastAsia="Times New Roman" w:hAnsi="Times New Roman" w:cs="Times New Roman"/>
          <w:sz w:val="24"/>
          <w:szCs w:val="24"/>
        </w:rPr>
        <w:t xml:space="preserve"> these data are referred to with 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3DF5CB47"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described in </w:t>
      </w:r>
      <w:r w:rsidR="006A3A25">
        <w:rPr>
          <w:rFonts w:ascii="Times New Roman" w:eastAsia="Times New Roman" w:hAnsi="Times New Roman" w:cs="Times New Roman"/>
          <w:sz w:val="24"/>
          <w:szCs w:val="24"/>
          <w:shd w:val="clear" w:color="auto" w:fill="FF9900"/>
        </w:rPr>
        <w:fldChar w:fldCharType="begin"/>
      </w:r>
      <w:r w:rsidR="006A3A25">
        <w:rPr>
          <w:rFonts w:ascii="Times New Roman" w:eastAsia="Times New Roman" w:hAnsi="Times New Roman" w:cs="Times New Roman"/>
          <w:sz w:val="24"/>
          <w:szCs w:val="24"/>
        </w:rPr>
        <w:instrText xml:space="preserve"> REF _Ref186868778 \h </w:instrText>
      </w:r>
      <w:r w:rsidR="006A3A25">
        <w:rPr>
          <w:rFonts w:ascii="Times New Roman" w:eastAsia="Times New Roman" w:hAnsi="Times New Roman" w:cs="Times New Roman"/>
          <w:sz w:val="24"/>
          <w:szCs w:val="24"/>
          <w:shd w:val="clear" w:color="auto" w:fill="FF9900"/>
        </w:rPr>
      </w:r>
      <w:r w:rsidR="006A3A25">
        <w:rPr>
          <w:rFonts w:ascii="Times New Roman" w:eastAsia="Times New Roman" w:hAnsi="Times New Roman" w:cs="Times New Roman"/>
          <w:sz w:val="24"/>
          <w:szCs w:val="24"/>
          <w:shd w:val="clear" w:color="auto" w:fill="FF9900"/>
        </w:rPr>
        <w:fldChar w:fldCharType="separate"/>
      </w:r>
      <w:r w:rsidR="006A3A25">
        <w:t xml:space="preserve">Table </w:t>
      </w:r>
      <w:r w:rsidR="006A3A25">
        <w:rPr>
          <w:noProof/>
        </w:rPr>
        <w:t>1</w:t>
      </w:r>
      <w:r w:rsidR="006A3A25">
        <w:rPr>
          <w:rFonts w:ascii="Times New Roman" w:eastAsia="Times New Roman" w:hAnsi="Times New Roman" w:cs="Times New Roman"/>
          <w:sz w:val="24"/>
          <w:szCs w:val="24"/>
          <w:shd w:val="clear" w:color="auto" w:fill="FF9900"/>
        </w:rPr>
        <w:fldChar w:fldCharType="end"/>
      </w:r>
      <w:r w:rsidR="006A3A25">
        <w:rPr>
          <w:rFonts w:ascii="Times New Roman" w:eastAsia="Times New Roman" w:hAnsi="Times New Roman" w:cs="Times New Roman"/>
          <w:sz w:val="24"/>
          <w:szCs w:val="24"/>
          <w:shd w:val="clear" w:color="auto" w:fill="FF9900"/>
        </w:rPr>
        <w:t xml:space="preserve"> </w:t>
      </w:r>
      <w:r>
        <w:rPr>
          <w:rFonts w:ascii="Times New Roman" w:eastAsia="Times New Roman" w:hAnsi="Times New Roman" w:cs="Times New Roman"/>
          <w:sz w:val="24"/>
          <w:szCs w:val="24"/>
        </w:rPr>
        <w:t xml:space="preserve">and </w:t>
      </w:r>
      <w:r w:rsidR="006A3A25">
        <w:t xml:space="preserve"> </w:t>
      </w:r>
      <w:r w:rsidR="006A3A25">
        <w:fldChar w:fldCharType="begin"/>
      </w:r>
      <w:r w:rsidR="006A3A25">
        <w:instrText xml:space="preserve"> REF _Ref186868702 \h </w:instrText>
      </w:r>
      <w:r w:rsidR="006A3A25">
        <w:fldChar w:fldCharType="separate"/>
      </w:r>
      <w:ins w:id="205" w:author="Gianfranco Di Pietro" w:date="2024-12-31T09:14:00Z" w16du:dateUtc="2024-12-31T08:14:00Z">
        <w:r w:rsidR="00B33532">
          <w:t xml:space="preserve">Figure </w:t>
        </w:r>
      </w:ins>
      <w:r w:rsidR="00B33532">
        <w:rPr>
          <w:noProof/>
        </w:rPr>
        <w:t>4</w:t>
      </w:r>
      <w:r w:rsidR="006A3A25">
        <w:fldChar w:fldCharType="end"/>
      </w:r>
    </w:p>
    <w:p w14:paraId="5793E196" w14:textId="77777777" w:rsidR="00361FF1" w:rsidRDefault="00361FF1">
      <w:pPr>
        <w:spacing w:line="480" w:lineRule="auto"/>
        <w:jc w:val="both"/>
      </w:pPr>
    </w:p>
    <w:p w14:paraId="03A886AD" w14:textId="77777777" w:rsidR="00361FF1" w:rsidRDefault="00361FF1">
      <w:pPr>
        <w:spacing w:line="480" w:lineRule="auto"/>
        <w:jc w:val="both"/>
      </w:pPr>
    </w:p>
    <w:p w14:paraId="796E08D2" w14:textId="77777777" w:rsidR="00361FF1" w:rsidRDefault="00361FF1">
      <w:pPr>
        <w:spacing w:line="480" w:lineRule="auto"/>
        <w:jc w:val="both"/>
      </w:pPr>
    </w:p>
    <w:p w14:paraId="1CB1B290" w14:textId="77777777" w:rsidR="00361FF1" w:rsidRDefault="00361FF1">
      <w:pPr>
        <w:spacing w:line="480" w:lineRule="auto"/>
        <w:jc w:val="both"/>
      </w:pPr>
    </w:p>
    <w:p w14:paraId="12CFC74A" w14:textId="77777777" w:rsidR="00361FF1" w:rsidRDefault="00361FF1">
      <w:pPr>
        <w:spacing w:line="480" w:lineRule="auto"/>
        <w:jc w:val="both"/>
      </w:pPr>
    </w:p>
    <w:p w14:paraId="22A8EF7A" w14:textId="77777777" w:rsidR="00361FF1" w:rsidRDefault="00361FF1">
      <w:pPr>
        <w:spacing w:line="480" w:lineRule="auto"/>
        <w:jc w:val="both"/>
      </w:pPr>
    </w:p>
    <w:p w14:paraId="541A9C5A" w14:textId="77777777" w:rsidR="00361FF1" w:rsidRDefault="00361FF1">
      <w:pPr>
        <w:spacing w:line="480" w:lineRule="auto"/>
        <w:jc w:val="both"/>
      </w:pPr>
    </w:p>
    <w:p w14:paraId="6E5075E5" w14:textId="77777777" w:rsidR="00361FF1" w:rsidRDefault="00361FF1">
      <w:pPr>
        <w:spacing w:line="480" w:lineRule="auto"/>
        <w:jc w:val="both"/>
      </w:pPr>
    </w:p>
    <w:p w14:paraId="500A5C93" w14:textId="77777777" w:rsidR="00361FF1" w:rsidDel="00AE2087" w:rsidRDefault="00361FF1">
      <w:pPr>
        <w:spacing w:line="480" w:lineRule="auto"/>
        <w:jc w:val="both"/>
        <w:rPr>
          <w:del w:id="206" w:author="Gianfranco Di Pietro" w:date="2024-12-31T09:13:00Z" w16du:dateUtc="2024-12-31T08:13:00Z"/>
          <w:rFonts w:ascii="Times New Roman" w:eastAsia="Times New Roman" w:hAnsi="Times New Roman" w:cs="Times New Roman"/>
          <w:sz w:val="24"/>
          <w:szCs w:val="24"/>
          <w:highlight w:val="green"/>
        </w:rPr>
      </w:pPr>
    </w:p>
    <w:p w14:paraId="0000004F" w14:textId="77777777" w:rsidR="00696B80" w:rsidDel="00AE2087" w:rsidRDefault="00696B80">
      <w:pPr>
        <w:spacing w:line="480" w:lineRule="auto"/>
        <w:jc w:val="both"/>
        <w:rPr>
          <w:del w:id="207" w:author="Gianfranco Di Pietro" w:date="2024-12-31T09:13:00Z" w16du:dateUtc="2024-12-31T08:13:00Z"/>
          <w:rFonts w:ascii="Times New Roman" w:eastAsia="Times New Roman" w:hAnsi="Times New Roman" w:cs="Times New Roman"/>
          <w:sz w:val="24"/>
          <w:szCs w:val="24"/>
        </w:rPr>
      </w:pPr>
    </w:p>
    <w:p w14:paraId="00000050" w14:textId="77777777" w:rsidR="00696B80" w:rsidRDefault="00696B80">
      <w:pPr>
        <w:spacing w:line="480" w:lineRule="auto"/>
        <w:jc w:val="both"/>
        <w:rPr>
          <w:rFonts w:ascii="Times New Roman" w:eastAsia="Times New Roman" w:hAnsi="Times New Roman" w:cs="Times New Roman"/>
          <w:sz w:val="24"/>
          <w:szCs w:val="24"/>
        </w:rPr>
      </w:pPr>
    </w:p>
    <w:p w14:paraId="00000051" w14:textId="558D4ECC" w:rsidR="00696B80" w:rsidRDefault="006A3A25" w:rsidP="006A3A25">
      <w:pPr>
        <w:pStyle w:val="Didascalia"/>
        <w:rPr>
          <w:rFonts w:ascii="Times New Roman" w:eastAsia="Times New Roman" w:hAnsi="Times New Roman" w:cs="Times New Roman"/>
          <w:i w:val="0"/>
          <w:sz w:val="24"/>
          <w:szCs w:val="24"/>
          <w:shd w:val="clear" w:color="auto" w:fill="FF9900"/>
        </w:rPr>
      </w:pPr>
      <w:bookmarkStart w:id="208" w:name="_Ref186868778"/>
      <w:r>
        <w:lastRenderedPageBreak/>
        <w:t xml:space="preserve">Table </w:t>
      </w:r>
      <w:fldSimple w:instr=" SEQ Table \* ARABIC ">
        <w:r w:rsidR="00361FF1">
          <w:rPr>
            <w:noProof/>
          </w:rPr>
          <w:t>1</w:t>
        </w:r>
      </w:fldSimple>
      <w:bookmarkEnd w:id="208"/>
      <w:r>
        <w:t xml:space="preserve"> List of functions used in "LIS_functions.py" library</w:t>
      </w:r>
    </w:p>
    <w:sdt>
      <w:sdtPr>
        <w:tag w:val="goog_rdk_4"/>
        <w:id w:val="272913816"/>
        <w:lock w:val="contentLocked"/>
      </w:sdtPr>
      <w:sdtContent>
        <w:tbl>
          <w:tblPr>
            <w:tblStyle w:val="a"/>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14:paraId="32FCC73D" w14:textId="77777777">
            <w:trPr>
              <w:tblHeader/>
            </w:trPr>
            <w:tc>
              <w:tcPr>
                <w:tcW w:w="2730" w:type="dxa"/>
                <w:shd w:val="clear" w:color="auto" w:fill="D9D9D9"/>
                <w:tcMar>
                  <w:top w:w="100" w:type="dxa"/>
                  <w:left w:w="100" w:type="dxa"/>
                  <w:bottom w:w="100" w:type="dxa"/>
                  <w:right w:w="100" w:type="dxa"/>
                </w:tcMar>
              </w:tcPr>
              <w:p w14:paraId="00000052"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00000053"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00000054"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0000005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26744CF9" w14:textId="77777777">
            <w:tc>
              <w:tcPr>
                <w:tcW w:w="2730" w:type="dxa"/>
                <w:shd w:val="clear" w:color="auto" w:fill="auto"/>
                <w:tcMar>
                  <w:top w:w="100" w:type="dxa"/>
                  <w:left w:w="100" w:type="dxa"/>
                  <w:bottom w:w="100" w:type="dxa"/>
                  <w:right w:w="100" w:type="dxa"/>
                </w:tcMar>
              </w:tcPr>
              <w:p w14:paraId="00000056"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0000005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00000058"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00000059"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696B80" w14:paraId="56B9C6D2" w14:textId="77777777">
            <w:tc>
              <w:tcPr>
                <w:tcW w:w="2730" w:type="dxa"/>
                <w:shd w:val="clear" w:color="auto" w:fill="auto"/>
                <w:tcMar>
                  <w:top w:w="100" w:type="dxa"/>
                  <w:left w:w="100" w:type="dxa"/>
                  <w:bottom w:w="100" w:type="dxa"/>
                  <w:right w:w="100" w:type="dxa"/>
                </w:tcMar>
              </w:tcPr>
              <w:p w14:paraId="0000005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000005B"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0000005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0000005D"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696B80" w14:paraId="300D4261" w14:textId="77777777">
            <w:tc>
              <w:tcPr>
                <w:tcW w:w="2730" w:type="dxa"/>
                <w:shd w:val="clear" w:color="auto" w:fill="auto"/>
                <w:tcMar>
                  <w:top w:w="100" w:type="dxa"/>
                  <w:left w:w="100" w:type="dxa"/>
                  <w:bottom w:w="100" w:type="dxa"/>
                  <w:right w:w="100" w:type="dxa"/>
                </w:tcMar>
              </w:tcPr>
              <w:p w14:paraId="0000005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0000005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0000006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00000061"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00000062"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000006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696B80" w14:paraId="07B83FC9" w14:textId="77777777">
            <w:tc>
              <w:tcPr>
                <w:tcW w:w="2730" w:type="dxa"/>
                <w:shd w:val="clear" w:color="auto" w:fill="auto"/>
                <w:tcMar>
                  <w:top w:w="100" w:type="dxa"/>
                  <w:left w:w="100" w:type="dxa"/>
                  <w:bottom w:w="100" w:type="dxa"/>
                  <w:right w:w="100" w:type="dxa"/>
                </w:tcMar>
              </w:tcPr>
              <w:p w14:paraId="0000006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00000065"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00000066"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0000006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696B80" w14:paraId="4273AC81" w14:textId="77777777">
            <w:tc>
              <w:tcPr>
                <w:tcW w:w="2730" w:type="dxa"/>
                <w:shd w:val="clear" w:color="auto" w:fill="auto"/>
                <w:tcMar>
                  <w:top w:w="100" w:type="dxa"/>
                  <w:left w:w="100" w:type="dxa"/>
                  <w:bottom w:w="100" w:type="dxa"/>
                  <w:right w:w="100" w:type="dxa"/>
                </w:tcMar>
              </w:tcPr>
              <w:p w14:paraId="00000069"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0000006A"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0000006B"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0000006C"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D"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0000006E"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696B80" w14:paraId="6AADAA53" w14:textId="77777777">
            <w:tc>
              <w:tcPr>
                <w:tcW w:w="2730" w:type="dxa"/>
                <w:shd w:val="clear" w:color="auto" w:fill="auto"/>
                <w:tcMar>
                  <w:top w:w="100" w:type="dxa"/>
                  <w:left w:w="100" w:type="dxa"/>
                  <w:bottom w:w="100" w:type="dxa"/>
                  <w:right w:w="100" w:type="dxa"/>
                </w:tcMar>
              </w:tcPr>
              <w:p w14:paraId="0000006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00000070"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00000071"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72"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0000007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696B80" w14:paraId="236C2DB6" w14:textId="77777777">
            <w:tc>
              <w:tcPr>
                <w:tcW w:w="2730" w:type="dxa"/>
                <w:shd w:val="clear" w:color="auto" w:fill="auto"/>
                <w:tcMar>
                  <w:top w:w="100" w:type="dxa"/>
                  <w:left w:w="100" w:type="dxa"/>
                  <w:bottom w:w="100" w:type="dxa"/>
                  <w:right w:w="100" w:type="dxa"/>
                </w:tcMar>
              </w:tcPr>
              <w:p w14:paraId="0000007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00000075"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00000076"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00000077"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0000007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00000079" w14:textId="77777777" w:rsidR="00696B80" w:rsidRDefault="00696B80">
      <w:pPr>
        <w:spacing w:line="480" w:lineRule="auto"/>
        <w:rPr>
          <w:rFonts w:ascii="Times New Roman" w:eastAsia="Times New Roman" w:hAnsi="Times New Roman" w:cs="Times New Roman"/>
          <w:sz w:val="24"/>
          <w:szCs w:val="24"/>
        </w:rPr>
      </w:pPr>
    </w:p>
    <w:p w14:paraId="255BE3D1" w14:textId="78A5D73B" w:rsidR="00AE2087" w:rsidRDefault="008E7638">
      <w:pPr>
        <w:keepNext/>
        <w:spacing w:line="480" w:lineRule="auto"/>
        <w:jc w:val="center"/>
        <w:rPr>
          <w:ins w:id="209" w:author="Gianfranco Di Pietro" w:date="2024-12-31T09:14:00Z" w16du:dateUtc="2024-12-31T08:14:00Z"/>
        </w:rPr>
        <w:pPrChange w:id="210" w:author="Gianfranco Di Pietro" w:date="2024-12-31T09:14:00Z" w16du:dateUtc="2024-12-31T08:14:00Z">
          <w:pPr>
            <w:spacing w:line="480" w:lineRule="auto"/>
            <w:jc w:val="both"/>
          </w:pPr>
        </w:pPrChange>
      </w:pPr>
      <w:r>
        <w:rPr>
          <w:noProof/>
        </w:rPr>
        <w:lastRenderedPageBreak/>
        <w:drawing>
          <wp:inline distT="0" distB="0" distL="0" distR="0" wp14:anchorId="0D3EF749" wp14:editId="4C37D38F">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102B58F8" w:rsidR="00696B80" w:rsidRDefault="00AE2087">
      <w:pPr>
        <w:pStyle w:val="Didascalia"/>
        <w:jc w:val="both"/>
        <w:rPr>
          <w:rFonts w:ascii="Times New Roman" w:eastAsia="Times New Roman" w:hAnsi="Times New Roman" w:cs="Times New Roman"/>
          <w:sz w:val="24"/>
          <w:szCs w:val="24"/>
        </w:rPr>
        <w:pPrChange w:id="211" w:author="Gianfranco Di Pietro" w:date="2024-12-31T09:14:00Z" w16du:dateUtc="2024-12-31T08:14:00Z">
          <w:pPr>
            <w:spacing w:line="480" w:lineRule="auto"/>
            <w:jc w:val="both"/>
          </w:pPr>
        </w:pPrChange>
      </w:pPr>
      <w:bookmarkStart w:id="212" w:name="_Ref186868702"/>
      <w:ins w:id="213" w:author="Gianfranco Di Pietro" w:date="2024-12-31T09:14:00Z" w16du:dateUtc="2024-12-31T08:14:00Z">
        <w:r>
          <w:t xml:space="preserve">Figure </w:t>
        </w:r>
        <w:r>
          <w:fldChar w:fldCharType="begin"/>
        </w:r>
        <w:r>
          <w:instrText xml:space="preserve"> SEQ Figure \* ARABIC </w:instrText>
        </w:r>
      </w:ins>
      <w:r>
        <w:fldChar w:fldCharType="separate"/>
      </w:r>
      <w:r w:rsidR="0068179E">
        <w:rPr>
          <w:noProof/>
        </w:rPr>
        <w:t>4</w:t>
      </w:r>
      <w:ins w:id="214" w:author="Gianfranco Di Pietro" w:date="2024-12-31T09:14:00Z" w16du:dateUtc="2024-12-31T08:14:00Z">
        <w:r>
          <w:fldChar w:fldCharType="end"/>
        </w:r>
        <w:bookmarkEnd w:id="212"/>
        <w:r>
          <w:t xml:space="preserve"> Detailed process for production of a Petrographic data viewer using LIS_function.py tools</w:t>
        </w:r>
      </w:ins>
    </w:p>
    <w:p w14:paraId="0000007B" w14:textId="77777777" w:rsidR="00696B80" w:rsidRDefault="00734CE6">
      <w:pPr>
        <w:pStyle w:val="Titolo3"/>
        <w:spacing w:line="480" w:lineRule="auto"/>
        <w:pPrChange w:id="215" w:author="Gianfranco Di Pietro" w:date="2024-12-31T09:15:00Z" w16du:dateUtc="2024-12-31T08:15:00Z">
          <w:pPr>
            <w:pStyle w:val="Titolo3"/>
            <w:spacing w:line="480" w:lineRule="auto"/>
            <w:ind w:hanging="2"/>
          </w:pPr>
        </w:pPrChange>
      </w:pPr>
      <w:bookmarkStart w:id="216" w:name="_heading=h.imgpysbp5yma" w:colFirst="0" w:colLast="0"/>
      <w:bookmarkEnd w:id="216"/>
      <w:r>
        <w:lastRenderedPageBreak/>
        <w:t>2.1.1 Step #1: Prepare datasets and environment</w:t>
      </w:r>
    </w:p>
    <w:p w14:paraId="0000007C" w14:textId="2EC7B153"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proofErr w:type="spellStart"/>
      <w:r>
        <w:rPr>
          <w:rFonts w:ascii="Times New Roman" w:eastAsia="Times New Roman" w:hAnsi="Times New Roman" w:cs="Times New Roman"/>
          <w:sz w:val="24"/>
          <w:szCs w:val="24"/>
        </w:rPr>
        <w:t>crs</w:t>
      </w:r>
      <w:proofErr w:type="spellEnd"/>
      <w:r>
        <w:rPr>
          <w:rFonts w:ascii="Times New Roman" w:eastAsia="Times New Roman" w:hAnsi="Times New Roman" w:cs="Times New Roman"/>
          <w:sz w:val="24"/>
          <w:szCs w:val="24"/>
        </w:rPr>
        <w:t xml:space="preserve"> 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proofErr w:type="spellStart"/>
      <w:r>
        <w:rPr>
          <w:rFonts w:ascii="Times New Roman" w:eastAsia="Times New Roman" w:hAnsi="Times New Roman" w:cs="Times New Roman"/>
          <w:i/>
          <w:sz w:val="24"/>
          <w:szCs w:val="24"/>
        </w:rPr>
        <w:t>os</w:t>
      </w:r>
      <w:proofErr w:type="spellEnd"/>
      <w:r>
        <w:rPr>
          <w:rFonts w:ascii="Times New Roman" w:eastAsia="Times New Roman" w:hAnsi="Times New Roman" w:cs="Times New Roman"/>
          <w:i/>
          <w:sz w:val="24"/>
          <w:szCs w:val="24"/>
        </w:rPr>
        <w:t>, subprocess, bs4/</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easily installable via pip manager</w:t>
      </w:r>
    </w:p>
    <w:p w14:paraId="00000081"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with  </w:t>
      </w:r>
      <w:proofErr w:type="spellStart"/>
      <w:r>
        <w:rPr>
          <w:rFonts w:ascii="Times New Roman" w:eastAsia="Times New Roman" w:hAnsi="Times New Roman" w:cs="Times New Roman"/>
          <w:i/>
          <w:sz w:val="24"/>
          <w:szCs w:val="24"/>
        </w:rPr>
        <w:t>IPython.display</w:t>
      </w:r>
      <w:proofErr w:type="spellEnd"/>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83" w14:textId="45BDE05F"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proofErr w:type="gramStart"/>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cpg</w:t>
      </w:r>
      <w:proofErr w:type="spellEnd"/>
      <w:proofErr w:type="gramEnd"/>
      <w:r>
        <w:rPr>
          <w:rFonts w:ascii="Times New Roman" w:eastAsia="Times New Roman" w:hAnsi="Times New Roman" w:cs="Times New Roman"/>
          <w:sz w:val="24"/>
          <w:szCs w:val="24"/>
        </w:rPr>
        <w:t xml:space="preserve">] in ESRI standard format must be provided. The shapefile will be converted in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format by an `ogr2ogr` subprocess inside the python 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 xml:space="preserve">must contain polygons of mineral of the thin section and an attribute table with fields described </w:t>
      </w:r>
      <w:r w:rsidR="006A3A25">
        <w:rPr>
          <w:rFonts w:ascii="Times New Roman" w:eastAsia="Times New Roman" w:hAnsi="Times New Roman" w:cs="Times New Roman"/>
          <w:sz w:val="24"/>
          <w:szCs w:val="24"/>
        </w:rPr>
        <w:t xml:space="preserve">in </w:t>
      </w:r>
      <w:r w:rsidR="006A3A25">
        <w:rPr>
          <w:rFonts w:ascii="Times New Roman" w:eastAsia="Times New Roman" w:hAnsi="Times New Roman" w:cs="Times New Roman"/>
          <w:sz w:val="24"/>
          <w:szCs w:val="24"/>
        </w:rPr>
        <w:fldChar w:fldCharType="begin"/>
      </w:r>
      <w:r w:rsidR="006A3A25">
        <w:rPr>
          <w:rFonts w:ascii="Times New Roman" w:eastAsia="Times New Roman" w:hAnsi="Times New Roman" w:cs="Times New Roman"/>
          <w:sz w:val="24"/>
          <w:szCs w:val="24"/>
        </w:rPr>
        <w:instrText xml:space="preserve"> REF _Ref186869130 \h </w:instrText>
      </w:r>
      <w:r w:rsidR="006A3A25">
        <w:rPr>
          <w:rFonts w:ascii="Times New Roman" w:eastAsia="Times New Roman" w:hAnsi="Times New Roman" w:cs="Times New Roman"/>
          <w:sz w:val="24"/>
          <w:szCs w:val="24"/>
        </w:rPr>
      </w:r>
      <w:r w:rsidR="006A3A25">
        <w:rPr>
          <w:rFonts w:ascii="Times New Roman" w:eastAsia="Times New Roman" w:hAnsi="Times New Roman" w:cs="Times New Roman"/>
          <w:sz w:val="24"/>
          <w:szCs w:val="24"/>
        </w:rPr>
        <w:fldChar w:fldCharType="separate"/>
      </w:r>
      <w:r w:rsidR="006A3A25">
        <w:t xml:space="preserve">Table </w:t>
      </w:r>
      <w:r w:rsidR="006A3A25">
        <w:rPr>
          <w:noProof/>
        </w:rPr>
        <w:t>2</w:t>
      </w:r>
      <w:r w:rsidR="006A3A25">
        <w:rPr>
          <w:rFonts w:ascii="Times New Roman" w:eastAsia="Times New Roman" w:hAnsi="Times New Roman" w:cs="Times New Roman"/>
          <w:sz w:val="24"/>
          <w:szCs w:val="24"/>
        </w:rPr>
        <w:fldChar w:fldCharType="end"/>
      </w:r>
    </w:p>
    <w:p w14:paraId="00000084" w14:textId="18CCFC35" w:rsidR="00696B80" w:rsidRDefault="006A3A25" w:rsidP="006A3A25">
      <w:pPr>
        <w:pStyle w:val="Didascalia"/>
        <w:rPr>
          <w:rFonts w:ascii="Times New Roman" w:eastAsia="Times New Roman" w:hAnsi="Times New Roman" w:cs="Times New Roman"/>
          <w:sz w:val="24"/>
          <w:szCs w:val="24"/>
          <w:highlight w:val="cyan"/>
        </w:rPr>
      </w:pPr>
      <w:bookmarkStart w:id="217" w:name="_Ref186869130"/>
      <w:r>
        <w:t xml:space="preserve">Table </w:t>
      </w:r>
      <w:fldSimple w:instr=" SEQ Table \* ARABIC ">
        <w:r w:rsidR="00361FF1">
          <w:rPr>
            <w:noProof/>
          </w:rPr>
          <w:t>2</w:t>
        </w:r>
      </w:fldSimple>
      <w:bookmarkEnd w:id="217"/>
      <w:r>
        <w:t xml:space="preserve"> </w:t>
      </w:r>
      <w:r w:rsidRPr="004D0D00">
        <w:t xml:space="preserve"> </w:t>
      </w:r>
      <w:r>
        <w:t>Required f</w:t>
      </w:r>
      <w:r w:rsidRPr="004D0D00">
        <w:t xml:space="preserve">ields table of mineral-data Shapefile used for thin section </w:t>
      </w:r>
      <w:proofErr w:type="spellStart"/>
      <w:r w:rsidRPr="004D0D00">
        <w:t>petro</w:t>
      </w:r>
      <w:r>
        <w:t>graphical</w:t>
      </w:r>
      <w:proofErr w:type="spellEnd"/>
      <w:r w:rsidRPr="004D0D00">
        <w:t xml:space="preserve"> data visualization</w:t>
      </w:r>
    </w:p>
    <w:sdt>
      <w:sdtPr>
        <w:tag w:val="goog_rdk_5"/>
        <w:id w:val="416371875"/>
        <w:lock w:val="contentLocked"/>
      </w:sdtPr>
      <w:sdtContent>
        <w:tbl>
          <w:tblPr>
            <w:tblStyle w:val="a0"/>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14:paraId="0726E2CF" w14:textId="77777777">
            <w:trPr>
              <w:jc w:val="center"/>
            </w:trPr>
            <w:tc>
              <w:tcPr>
                <w:tcW w:w="1245" w:type="dxa"/>
                <w:shd w:val="clear" w:color="auto" w:fill="D9D9D9"/>
                <w:tcMar>
                  <w:top w:w="100" w:type="dxa"/>
                  <w:left w:w="100" w:type="dxa"/>
                  <w:bottom w:w="100" w:type="dxa"/>
                  <w:right w:w="100" w:type="dxa"/>
                </w:tcMar>
              </w:tcPr>
              <w:p w14:paraId="0000008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00000086"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00000087"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00000088"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79D7DF1C" w14:textId="77777777">
            <w:trPr>
              <w:jc w:val="center"/>
            </w:trPr>
            <w:tc>
              <w:tcPr>
                <w:tcW w:w="1245" w:type="dxa"/>
                <w:shd w:val="clear" w:color="auto" w:fill="auto"/>
                <w:tcMar>
                  <w:top w:w="100" w:type="dxa"/>
                  <w:left w:w="100" w:type="dxa"/>
                  <w:bottom w:w="100" w:type="dxa"/>
                  <w:right w:w="100" w:type="dxa"/>
                </w:tcMar>
              </w:tcPr>
              <w:p w14:paraId="0000008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0000008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0000008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0000008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696B80" w14:paraId="6997330D" w14:textId="77777777">
            <w:trPr>
              <w:jc w:val="center"/>
            </w:trPr>
            <w:tc>
              <w:tcPr>
                <w:tcW w:w="1245" w:type="dxa"/>
                <w:shd w:val="clear" w:color="auto" w:fill="auto"/>
                <w:tcMar>
                  <w:top w:w="100" w:type="dxa"/>
                  <w:left w:w="100" w:type="dxa"/>
                  <w:bottom w:w="100" w:type="dxa"/>
                  <w:right w:w="100" w:type="dxa"/>
                </w:tcMar>
              </w:tcPr>
              <w:p w14:paraId="0000008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0000008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8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0000009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696B80" w14:paraId="688E598E" w14:textId="77777777">
            <w:trPr>
              <w:jc w:val="center"/>
            </w:trPr>
            <w:tc>
              <w:tcPr>
                <w:tcW w:w="1245" w:type="dxa"/>
                <w:shd w:val="clear" w:color="auto" w:fill="auto"/>
                <w:tcMar>
                  <w:top w:w="100" w:type="dxa"/>
                  <w:left w:w="100" w:type="dxa"/>
                  <w:bottom w:w="100" w:type="dxa"/>
                  <w:right w:w="100" w:type="dxa"/>
                </w:tcMar>
              </w:tcPr>
              <w:p w14:paraId="00000091"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00000092"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3"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0000094"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696B80" w14:paraId="380E82A4" w14:textId="77777777">
            <w:trPr>
              <w:jc w:val="center"/>
            </w:trPr>
            <w:tc>
              <w:tcPr>
                <w:tcW w:w="1245" w:type="dxa"/>
                <w:shd w:val="clear" w:color="auto" w:fill="auto"/>
                <w:tcMar>
                  <w:top w:w="100" w:type="dxa"/>
                  <w:left w:w="100" w:type="dxa"/>
                  <w:bottom w:w="100" w:type="dxa"/>
                  <w:right w:w="100" w:type="dxa"/>
                </w:tcMar>
              </w:tcPr>
              <w:p w14:paraId="00000095"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00000096"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7"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0000009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696B80" w14:paraId="1FB69031" w14:textId="77777777">
            <w:trPr>
              <w:jc w:val="center"/>
            </w:trPr>
            <w:tc>
              <w:tcPr>
                <w:tcW w:w="1245" w:type="dxa"/>
                <w:shd w:val="clear" w:color="auto" w:fill="auto"/>
                <w:tcMar>
                  <w:top w:w="100" w:type="dxa"/>
                  <w:left w:w="100" w:type="dxa"/>
                  <w:bottom w:w="100" w:type="dxa"/>
                  <w:right w:w="100" w:type="dxa"/>
                </w:tcMar>
              </w:tcPr>
              <w:p w14:paraId="0000009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R</w:t>
                </w:r>
              </w:p>
            </w:tc>
            <w:tc>
              <w:tcPr>
                <w:tcW w:w="810" w:type="dxa"/>
                <w:shd w:val="clear" w:color="auto" w:fill="auto"/>
                <w:tcMar>
                  <w:top w:w="100" w:type="dxa"/>
                  <w:left w:w="100" w:type="dxa"/>
                  <w:bottom w:w="100" w:type="dxa"/>
                  <w:right w:w="100" w:type="dxa"/>
                </w:tcMar>
              </w:tcPr>
              <w:p w14:paraId="0000009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0000009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696B80" w14:paraId="39C66DA2" w14:textId="77777777">
            <w:trPr>
              <w:jc w:val="center"/>
            </w:trPr>
            <w:tc>
              <w:tcPr>
                <w:tcW w:w="1245" w:type="dxa"/>
                <w:shd w:val="clear" w:color="auto" w:fill="auto"/>
                <w:tcMar>
                  <w:top w:w="100" w:type="dxa"/>
                  <w:left w:w="100" w:type="dxa"/>
                  <w:bottom w:w="100" w:type="dxa"/>
                  <w:right w:w="100" w:type="dxa"/>
                </w:tcMar>
              </w:tcPr>
              <w:p w14:paraId="0000009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000009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000000A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000000A1" w14:textId="77777777" w:rsidR="00696B80" w:rsidRDefault="00696B80">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p>
    <w:p w14:paraId="000000A2" w14:textId="77777777" w:rsidR="00696B80" w:rsidRDefault="00696B80">
      <w:pPr>
        <w:pBdr>
          <w:top w:val="nil"/>
          <w:left w:val="nil"/>
          <w:bottom w:val="nil"/>
          <w:right w:val="nil"/>
          <w:between w:val="nil"/>
        </w:pBdr>
        <w:spacing w:after="160" w:line="480" w:lineRule="auto"/>
        <w:jc w:val="both"/>
        <w:rPr>
          <w:rFonts w:ascii="Times New Roman" w:eastAsia="Times New Roman" w:hAnsi="Times New Roman" w:cs="Times New Roman"/>
          <w:sz w:val="24"/>
          <w:szCs w:val="24"/>
          <w:highlight w:val="yellow"/>
        </w:rPr>
      </w:pPr>
    </w:p>
    <w:p w14:paraId="000000A3" w14:textId="77777777"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Starting by using functions </w:t>
      </w:r>
      <w:proofErr w:type="spellStart"/>
      <w:r>
        <w:rPr>
          <w:rFonts w:ascii="Times New Roman" w:eastAsia="Times New Roman" w:hAnsi="Times New Roman" w:cs="Times New Roman"/>
          <w:i/>
          <w:sz w:val="24"/>
          <w:szCs w:val="24"/>
        </w:rPr>
        <w:t>upload_files_widgets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save_to_temp_dir</w:t>
      </w:r>
      <w:proofErr w:type="spellEnd"/>
      <w:r>
        <w:rPr>
          <w:rFonts w:ascii="Times New Roman" w:eastAsia="Times New Roman" w:hAnsi="Times New Roman" w:cs="Times New Roman"/>
          <w:sz w:val="24"/>
          <w:szCs w:val="24"/>
        </w:rPr>
        <w:t xml:space="preserve"> inside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it is possible to launch the process; users select from the device storage the Raster and Shapefile to use for LIS generation.</w:t>
      </w:r>
    </w:p>
    <w:p w14:paraId="000000A4" w14:textId="77777777" w:rsidR="00696B80" w:rsidRDefault="00734CE6">
      <w:pPr>
        <w:pStyle w:val="Titolo3"/>
        <w:spacing w:line="480" w:lineRule="auto"/>
        <w:ind w:hanging="2"/>
      </w:pPr>
      <w:bookmarkStart w:id="218" w:name="_heading=h.puktuiz33hmo" w:colFirst="0" w:colLast="0"/>
      <w:bookmarkEnd w:id="218"/>
      <w:r>
        <w:t>2.1.2 Step #2: Raster tiles creation</w:t>
      </w:r>
    </w:p>
    <w:p w14:paraId="000000A5" w14:textId="77777777"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To enable more efficient rendering in the user's browser, the display of large raster-type images of thin sections was done by generating tile layers. Tile map layers are constructed by subdividing a raster image into numerous small portions at different zoom scales (tiles), through the use of </w:t>
      </w:r>
      <w:r>
        <w:rPr>
          <w:rFonts w:ascii="Times New Roman" w:eastAsia="Times New Roman" w:hAnsi="Times New Roman" w:cs="Times New Roman"/>
          <w:i/>
          <w:sz w:val="24"/>
          <w:szCs w:val="24"/>
        </w:rPr>
        <w:t>gdal2tile</w:t>
      </w:r>
      <w:r>
        <w:rPr>
          <w:rFonts w:ascii="Times New Roman" w:eastAsia="Times New Roman" w:hAnsi="Times New Roman" w:cs="Times New Roman"/>
          <w:sz w:val="24"/>
          <w:szCs w:val="24"/>
        </w:rPr>
        <w:t>s.</w:t>
      </w:r>
      <w:r>
        <w:rPr>
          <w:rFonts w:ascii="Times New Roman" w:eastAsia="Times New Roman" w:hAnsi="Times New Roman" w:cs="Times New Roman"/>
          <w:i/>
          <w:sz w:val="24"/>
          <w:szCs w:val="24"/>
        </w:rPr>
        <w:t xml:space="preserve">py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McInerney</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Kempeneers</w:t>
      </w:r>
      <w:proofErr w:type="spellEnd"/>
      <w:r>
        <w:rPr>
          <w:rFonts w:ascii="Times New Roman" w:eastAsia="Times New Roman" w:hAnsi="Times New Roman" w:cs="Times New Roman"/>
          <w:sz w:val="24"/>
          <w:szCs w:val="24"/>
          <w:highlight w:val="cyan"/>
        </w:rPr>
        <w:t>, 2015)</w:t>
      </w:r>
      <w:r>
        <w:rPr>
          <w:rFonts w:ascii="Times New Roman" w:eastAsia="Times New Roman" w:hAnsi="Times New Roman" w:cs="Times New Roman"/>
          <w:sz w:val="24"/>
          <w:szCs w:val="24"/>
        </w:rPr>
        <w:t xml:space="preserve">, while maintaining the original raster characteristics. The individual tiles are saved in a folder structured as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zoomlevel</w:t>
      </w:r>
      <w:proofErr w:type="spellEnd"/>
      <w:r>
        <w:rPr>
          <w:rFonts w:ascii="Times New Roman" w:eastAsia="Times New Roman" w:hAnsi="Times New Roman" w:cs="Times New Roman"/>
          <w:i/>
          <w:sz w:val="24"/>
          <w:szCs w:val="24"/>
        </w:rPr>
        <w:t xml:space="preserve">}/{x}/{y}.png </w:t>
      </w:r>
      <w:r>
        <w:rPr>
          <w:rFonts w:ascii="Times New Roman" w:eastAsia="Times New Roman" w:hAnsi="Times New Roman" w:cs="Times New Roman"/>
          <w:sz w:val="24"/>
          <w:szCs w:val="24"/>
        </w:rPr>
        <w:t xml:space="preserve">convention; where the value of “z” is a zoom level for </w:t>
      </w:r>
      <w:proofErr w:type="spellStart"/>
      <w:r>
        <w:rPr>
          <w:rFonts w:ascii="Times New Roman" w:eastAsia="Times New Roman" w:hAnsi="Times New Roman" w:cs="Times New Roman"/>
          <w:i/>
          <w:sz w:val="24"/>
          <w:szCs w:val="24"/>
        </w:rPr>
        <w:t>webviewer</w:t>
      </w:r>
      <w:proofErr w:type="spellEnd"/>
      <w:r>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data it needs.  An equivalent of the </w:t>
      </w:r>
      <w:r>
        <w:rPr>
          <w:rFonts w:ascii="Times New Roman" w:eastAsia="Times New Roman" w:hAnsi="Times New Roman" w:cs="Times New Roman"/>
          <w:i/>
          <w:sz w:val="24"/>
          <w:szCs w:val="24"/>
        </w:rPr>
        <w:t>gdal2tile</w:t>
      </w:r>
      <w:r>
        <w:rPr>
          <w:rFonts w:ascii="Times New Roman" w:eastAsia="Times New Roman" w:hAnsi="Times New Roman" w:cs="Times New Roman"/>
          <w:sz w:val="24"/>
          <w:szCs w:val="24"/>
        </w:rPr>
        <w:t>s.</w:t>
      </w:r>
      <w:r>
        <w:rPr>
          <w:rFonts w:ascii="Times New Roman" w:eastAsia="Times New Roman" w:hAnsi="Times New Roman" w:cs="Times New Roman"/>
          <w:i/>
          <w:sz w:val="24"/>
          <w:szCs w:val="24"/>
        </w:rPr>
        <w:t xml:space="preserve">py </w:t>
      </w:r>
      <w:r>
        <w:rPr>
          <w:rFonts w:ascii="Times New Roman" w:eastAsia="Times New Roman" w:hAnsi="Times New Roman" w:cs="Times New Roman"/>
          <w:sz w:val="24"/>
          <w:szCs w:val="24"/>
        </w:rPr>
        <w:t xml:space="preserve">subprocess is also used in QGIS with the native plugin called </w:t>
      </w:r>
      <w:proofErr w:type="spellStart"/>
      <w:r>
        <w:rPr>
          <w:rFonts w:ascii="Times New Roman" w:eastAsia="Times New Roman" w:hAnsi="Times New Roman" w:cs="Times New Roman"/>
          <w:i/>
          <w:sz w:val="24"/>
          <w:szCs w:val="24"/>
        </w:rPr>
        <w:t>tilesxyzdirectory</w:t>
      </w:r>
      <w:proofErr w:type="spellEnd"/>
      <w:r>
        <w:rPr>
          <w:rFonts w:ascii="Times New Roman" w:eastAsia="Times New Roman" w:hAnsi="Times New Roman" w:cs="Times New Roman"/>
          <w:sz w:val="24"/>
          <w:szCs w:val="24"/>
        </w:rPr>
        <w:t xml:space="preserve">. Using these sub-processes is important to keep the user as much as possible within the comfort zone of known tools </w:t>
      </w:r>
      <w:r>
        <w:rPr>
          <w:rFonts w:ascii="Times New Roman" w:eastAsia="Times New Roman" w:hAnsi="Times New Roman" w:cs="Times New Roman"/>
          <w:sz w:val="24"/>
          <w:szCs w:val="24"/>
          <w:highlight w:val="cyan"/>
        </w:rPr>
        <w:t>(Baumann et al., 2021)</w:t>
      </w:r>
      <w:r>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AWS-S3 </w:t>
      </w:r>
      <w:r>
        <w:rPr>
          <w:rFonts w:ascii="Times New Roman" w:eastAsia="Times New Roman" w:hAnsi="Times New Roman" w:cs="Times New Roman"/>
          <w:sz w:val="24"/>
          <w:szCs w:val="24"/>
          <w:highlight w:val="cyan"/>
        </w:rPr>
        <w:t>(Han, 2015)</w:t>
      </w:r>
      <w:r>
        <w:rPr>
          <w:rFonts w:ascii="Times New Roman" w:eastAsia="Times New Roman" w:hAnsi="Times New Roman" w:cs="Times New Roman"/>
          <w:sz w:val="24"/>
          <w:szCs w:val="24"/>
        </w:rPr>
        <w:t xml:space="preserve">. </w:t>
      </w:r>
    </w:p>
    <w:p w14:paraId="000000A6"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ogr2ogr instance; this </w:t>
      </w:r>
      <w:proofErr w:type="spellStart"/>
      <w:r>
        <w:rPr>
          <w:rFonts w:ascii="Times New Roman" w:eastAsia="Times New Roman" w:hAnsi="Times New Roman" w:cs="Times New Roman"/>
          <w:sz w:val="24"/>
          <w:szCs w:val="24"/>
        </w:rPr>
        <w:t>lastlaunches</w:t>
      </w:r>
      <w:proofErr w:type="spellEnd"/>
      <w:r>
        <w:rPr>
          <w:rFonts w:ascii="Times New Roman" w:eastAsia="Times New Roman" w:hAnsi="Times New Roman" w:cs="Times New Roman"/>
          <w:sz w:val="24"/>
          <w:szCs w:val="24"/>
        </w:rPr>
        <w:t xml:space="preserve"> the</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7B73FC9F"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end of elaboration, a folder 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xml:space="preserve">) with a </w:t>
      </w:r>
      <w:proofErr w:type="spellStart"/>
      <w:r>
        <w:rPr>
          <w:rFonts w:ascii="Times New Roman" w:eastAsia="Times New Roman" w:hAnsi="Times New Roman" w:cs="Times New Roman"/>
          <w:sz w:val="24"/>
          <w:szCs w:val="24"/>
        </w:rPr>
        <w:t>webviewer</w:t>
      </w:r>
      <w:proofErr w:type="spellEnd"/>
      <w:r>
        <w:rPr>
          <w:rFonts w:ascii="Times New Roman" w:eastAsia="Times New Roman" w:hAnsi="Times New Roman" w:cs="Times New Roman"/>
          <w:sz w:val="24"/>
          <w:szCs w:val="24"/>
        </w:rPr>
        <w:t xml:space="preserve"> of raster inside will be created., by 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tools </w:t>
      </w:r>
      <w:r>
        <w:rPr>
          <w:rFonts w:ascii="Times New Roman" w:eastAsia="Times New Roman" w:hAnsi="Times New Roman" w:cs="Times New Roman"/>
          <w:sz w:val="24"/>
          <w:szCs w:val="24"/>
          <w:highlight w:val="cyan"/>
        </w:rPr>
        <w:t>(Steiniger &amp; Hunter, 2013)</w:t>
      </w:r>
      <w:r>
        <w:rPr>
          <w:rFonts w:ascii="Times New Roman" w:eastAsia="Times New Roman" w:hAnsi="Times New Roman" w:cs="Times New Roman"/>
          <w:sz w:val="24"/>
          <w:szCs w:val="24"/>
        </w:rPr>
        <w:t>. An example of output is illustrated in</w:t>
      </w:r>
      <w:r w:rsidR="00BE49EE">
        <w:rPr>
          <w:rFonts w:ascii="Times New Roman" w:eastAsia="Times New Roman" w:hAnsi="Times New Roman" w:cs="Times New Roman"/>
          <w:sz w:val="24"/>
          <w:szCs w:val="24"/>
        </w:rPr>
        <w:t xml:space="preserve"> </w:t>
      </w:r>
      <w:r w:rsidR="00BE49EE">
        <w:rPr>
          <w:rFonts w:ascii="Times New Roman" w:eastAsia="Times New Roman" w:hAnsi="Times New Roman" w:cs="Times New Roman"/>
          <w:sz w:val="24"/>
          <w:szCs w:val="24"/>
        </w:rPr>
        <w:fldChar w:fldCharType="begin"/>
      </w:r>
      <w:r w:rsidR="00BE49EE">
        <w:rPr>
          <w:rFonts w:ascii="Times New Roman" w:eastAsia="Times New Roman" w:hAnsi="Times New Roman" w:cs="Times New Roman"/>
          <w:sz w:val="24"/>
          <w:szCs w:val="24"/>
        </w:rPr>
        <w:instrText xml:space="preserve"> REF _Ref186529241 \h </w:instrText>
      </w:r>
      <w:r w:rsidR="00BE49EE">
        <w:rPr>
          <w:rFonts w:ascii="Times New Roman" w:eastAsia="Times New Roman" w:hAnsi="Times New Roman" w:cs="Times New Roman"/>
          <w:sz w:val="24"/>
          <w:szCs w:val="24"/>
        </w:rPr>
      </w:r>
      <w:r w:rsidR="00BE49EE">
        <w:rPr>
          <w:rFonts w:ascii="Times New Roman" w:eastAsia="Times New Roman" w:hAnsi="Times New Roman" w:cs="Times New Roman"/>
          <w:sz w:val="24"/>
          <w:szCs w:val="24"/>
        </w:rPr>
        <w:fldChar w:fldCharType="separate"/>
      </w:r>
      <w:r w:rsidR="00361FF1">
        <w:t xml:space="preserve">Figure </w:t>
      </w:r>
      <w:r w:rsidR="00361FF1">
        <w:rPr>
          <w:noProof/>
        </w:rPr>
        <w:t>5</w:t>
      </w:r>
      <w:r w:rsidR="00BE49EE">
        <w:rPr>
          <w:rFonts w:ascii="Times New Roman" w:eastAsia="Times New Roman" w:hAnsi="Times New Roman" w:cs="Times New Roman"/>
          <w:sz w:val="24"/>
          <w:szCs w:val="24"/>
        </w:rPr>
        <w:fldChar w:fldCharType="end"/>
      </w:r>
      <w:r w:rsidR="00BE49EE">
        <w:rPr>
          <w:rFonts w:ascii="Times New Roman" w:eastAsia="Times New Roman" w:hAnsi="Times New Roman" w:cs="Times New Roman"/>
          <w:sz w:val="24"/>
          <w:szCs w:val="24"/>
        </w:rPr>
        <w:t>.</w:t>
      </w:r>
    </w:p>
    <w:p w14:paraId="000000AA" w14:textId="7F9D200D" w:rsidR="00696B80" w:rsidRDefault="006A3A25">
      <w:pPr>
        <w:pStyle w:val="Titolo3"/>
        <w:spacing w:line="480" w:lineRule="auto"/>
        <w:ind w:hanging="2"/>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3C488C81" w:rsidR="00FA0E73" w:rsidRPr="007530E8" w:rsidRDefault="00FA0E73" w:rsidP="00FA0E73">
                            <w:pPr>
                              <w:pStyle w:val="Didascalia"/>
                              <w:rPr>
                                <w:rFonts w:ascii="Palatino Linotype" w:eastAsia="Times New Roman" w:hAnsi="Palatino Linotype"/>
                                <w:b/>
                                <w:bCs/>
                                <w:noProof/>
                                <w:color w:val="auto"/>
                                <w:position w:val="-1"/>
                                <w:sz w:val="22"/>
                                <w:szCs w:val="26"/>
                                <w:lang w:val="en-AU" w:eastAsia="en-AU"/>
                              </w:rPr>
                            </w:pPr>
                            <w:bookmarkStart w:id="219" w:name="_Ref186529241"/>
                            <w:r>
                              <w:t xml:space="preserve">Figure </w:t>
                            </w:r>
                            <w:fldSimple w:instr=" SEQ Figure \* ARABIC ">
                              <w:r w:rsidR="0068179E">
                                <w:rPr>
                                  <w:noProof/>
                                </w:rPr>
                                <w:t>5</w:t>
                              </w:r>
                            </w:fldSimple>
                            <w:bookmarkEnd w:id="219"/>
                            <w:r>
                              <w:t xml:space="preserve"> The 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Casella di testo 1" o:sp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" stroked="f">
                <v:textbox style="mso-fit-shape-to-text:t" inset="0,0,0,0">
                  <w:txbxContent>
                    <w:p w14:paraId="44AF0E6A" w14:textId="3C488C81" w:rsidR="00FA0E73" w:rsidRPr="007530E8" w:rsidRDefault="00FA0E73" w:rsidP="00FA0E73">
                      <w:pPr>
                        <w:pStyle w:val="Didascalia"/>
                        <w:rPr>
                          <w:rFonts w:ascii="Palatino Linotype" w:eastAsia="Times New Roman" w:hAnsi="Palatino Linotype"/>
                          <w:b/>
                          <w:bCs/>
                          <w:noProof/>
                          <w:color w:val="auto"/>
                          <w:position w:val="-1"/>
                          <w:sz w:val="22"/>
                          <w:szCs w:val="26"/>
                          <w:lang w:val="en-AU" w:eastAsia="en-AU"/>
                        </w:rPr>
                      </w:pPr>
                      <w:bookmarkStart w:id="220" w:name="_Ref186529241"/>
                      <w:r>
                        <w:t xml:space="preserve">Figure </w:t>
                      </w:r>
                      <w:r>
                        <w:fldChar w:fldCharType="begin"/>
                      </w:r>
                      <w:r>
                        <w:instrText xml:space="preserve"> SEQ Figure \* ARABIC </w:instrText>
                      </w:r>
                      <w:r>
                        <w:fldChar w:fldCharType="separate"/>
                      </w:r>
                      <w:r w:rsidR="0068179E">
                        <w:rPr>
                          <w:noProof/>
                        </w:rPr>
                        <w:t>5</w:t>
                      </w:r>
                      <w:r>
                        <w:fldChar w:fldCharType="end"/>
                      </w:r>
                      <w:bookmarkEnd w:id="220"/>
                      <w:r>
                        <w:t xml:space="preserve"> The 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20"/>
                    <a:srcRect l="1150" t="1075" b="3590"/>
                    <a:stretch>
                      <a:fillRect/>
                    </a:stretch>
                  </pic:blipFill>
                  <pic:spPr>
                    <a:xfrm>
                      <a:off x="0" y="0"/>
                      <a:ext cx="6054090" cy="4619625"/>
                    </a:xfrm>
                    <a:prstGeom prst="rect">
                      <a:avLst/>
                    </a:prstGeom>
                    <a:ln/>
                  </pic:spPr>
                </pic:pic>
              </a:graphicData>
            </a:graphic>
          </wp:anchor>
        </w:drawing>
      </w:r>
      <w:r w:rsidR="00734CE6">
        <w:t>2.1.3 Step #3: Add Mineral polygons overlay</w:t>
      </w:r>
    </w:p>
    <w:p w14:paraId="000000AB" w14:textId="540A0E66"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of the methodology, </w:t>
      </w:r>
      <w:del w:id="220" w:author="Gaetano Ortolano" w:date="2024-12-12T10:41:00Z">
        <w:r w:rsidDel="00044098">
          <w:rPr>
            <w:rFonts w:ascii="Times New Roman" w:eastAsia="Times New Roman" w:hAnsi="Times New Roman" w:cs="Times New Roman"/>
            <w:i/>
            <w:sz w:val="24"/>
            <w:szCs w:val="24"/>
          </w:rPr>
          <w:delText xml:space="preserve"> </w:delText>
        </w:r>
      </w:del>
      <w:r>
        <w:rPr>
          <w:rFonts w:ascii="Times New Roman" w:eastAsia="Times New Roman" w:hAnsi="Times New Roman" w:cs="Times New Roman"/>
          <w:sz w:val="24"/>
          <w:szCs w:val="24"/>
        </w:rPr>
        <w:t>the proposed Python function “</w:t>
      </w:r>
      <w:r>
        <w:rPr>
          <w:rFonts w:ascii="Times New Roman" w:eastAsia="Times New Roman" w:hAnsi="Times New Roman" w:cs="Times New Roman"/>
          <w:i/>
          <w:sz w:val="24"/>
          <w:szCs w:val="24"/>
        </w:rPr>
        <w:t xml:space="preserve">add_geojson_overlay_to_gdal2tiles_html_output” </w:t>
      </w:r>
      <w:r>
        <w:rPr>
          <w:rFonts w:ascii="Times New Roman" w:eastAsia="Times New Roman" w:hAnsi="Times New Roman" w:cs="Times New Roman"/>
          <w:sz w:val="24"/>
          <w:szCs w:val="24"/>
        </w:rPr>
        <w:t xml:space="preserve">accesses the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w:t>
      </w:r>
      <w:proofErr w:type="gramStart"/>
      <w:r>
        <w:rPr>
          <w:rFonts w:ascii="Times New Roman" w:eastAsia="Times New Roman" w:hAnsi="Times New Roman" w:cs="Times New Roman"/>
          <w:sz w:val="24"/>
          <w:szCs w:val="24"/>
        </w:rPr>
        <w:t>the  Python</w:t>
      </w:r>
      <w:proofErr w:type="gramEnd"/>
      <w:r>
        <w:rPr>
          <w:rFonts w:ascii="Times New Roman" w:eastAsia="Times New Roman" w:hAnsi="Times New Roman" w:cs="Times New Roman"/>
          <w:sz w:val="24"/>
          <w:szCs w:val="24"/>
        </w:rPr>
        <w:t xml:space="preserve"> library </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w:t>
      </w:r>
      <w:proofErr w:type="spellStart"/>
      <w:r>
        <w:rPr>
          <w:rFonts w:ascii="Times New Roman" w:eastAsia="Times New Roman" w:hAnsi="Times New Roman" w:cs="Times New Roman"/>
          <w:sz w:val="24"/>
          <w:szCs w:val="24"/>
        </w:rPr>
        <w:t>incorporatesJavascript</w:t>
      </w:r>
      <w:proofErr w:type="spellEnd"/>
      <w:r>
        <w:rPr>
          <w:rFonts w:ascii="Times New Roman" w:eastAsia="Times New Roman" w:hAnsi="Times New Roman" w:cs="Times New Roman"/>
          <w:sz w:val="24"/>
          <w:szCs w:val="24"/>
        </w:rPr>
        <w:t xml:space="preserve"> code works with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JS library for overlaying a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vector object. Considering that we are operating at a micro-scale and that the raster and vector coordinates lack an established reference system, we assume that all coordinates are assigned a nominal, fictitious CRS, such as </w:t>
      </w:r>
      <w:proofErr w:type="spellStart"/>
      <w:r>
        <w:rPr>
          <w:rFonts w:ascii="Times New Roman" w:eastAsia="Times New Roman" w:hAnsi="Times New Roman" w:cs="Times New Roman"/>
          <w:sz w:val="24"/>
          <w:szCs w:val="24"/>
        </w:rPr>
        <w:t>PseudoMercator</w:t>
      </w:r>
      <w:proofErr w:type="spellEnd"/>
      <w:r>
        <w:rPr>
          <w:rFonts w:ascii="Times New Roman" w:eastAsia="Times New Roman" w:hAnsi="Times New Roman" w:cs="Times New Roman"/>
          <w:sz w:val="24"/>
          <w:szCs w:val="24"/>
        </w:rPr>
        <w:t xml:space="preserve"> (EPSG:3857)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Markieta</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Rinner</w:t>
      </w:r>
      <w:proofErr w:type="spellEnd"/>
      <w:r>
        <w:rPr>
          <w:rFonts w:ascii="Times New Roman" w:eastAsia="Times New Roman" w:hAnsi="Times New Roman" w:cs="Times New Roman"/>
          <w:sz w:val="24"/>
          <w:szCs w:val="24"/>
          <w:highlight w:val="cyan"/>
        </w:rPr>
        <w:t>, 2014)</w:t>
      </w:r>
      <w:r>
        <w:rPr>
          <w:rFonts w:ascii="Times New Roman" w:eastAsia="Times New Roman" w:hAnsi="Times New Roman" w:cs="Times New Roman"/>
          <w:sz w:val="24"/>
          <w:szCs w:val="24"/>
        </w:rPr>
        <w:t xml:space="preserve">, for both a proper map </w:t>
      </w:r>
      <w:r>
        <w:rPr>
          <w:rFonts w:ascii="Times New Roman" w:eastAsia="Times New Roman" w:hAnsi="Times New Roman" w:cs="Times New Roman"/>
          <w:sz w:val="24"/>
          <w:szCs w:val="24"/>
        </w:rPr>
        <w:lastRenderedPageBreak/>
        <w:t xml:space="preserve">overlay and correct functionality of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This condition is necessary to obtain from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(or a similar library) the capability of viewing and overlaying these geospatial data in a webpage, and it only works if the vector layer and the raster layer are already overlaid in a NO-CRS representation.</w:t>
      </w:r>
    </w:p>
    <w:p w14:paraId="000000AC" w14:textId="320BFCB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r w:rsidR="00BC75C5">
        <w:rPr>
          <w:rFonts w:ascii="Times New Roman" w:eastAsia="Times New Roman" w:hAnsi="Times New Roman" w:cs="Times New Roman"/>
          <w:sz w:val="24"/>
          <w:szCs w:val="24"/>
        </w:rPr>
        <w:t xml:space="preserve"> an example is illustrated in </w:t>
      </w:r>
      <w:r w:rsidR="00BC75C5">
        <w:rPr>
          <w:rFonts w:ascii="Times New Roman" w:eastAsia="Times New Roman" w:hAnsi="Times New Roman" w:cs="Times New Roman"/>
          <w:sz w:val="24"/>
          <w:szCs w:val="24"/>
        </w:rPr>
        <w:fldChar w:fldCharType="begin"/>
      </w:r>
      <w:r w:rsidR="00BC75C5">
        <w:rPr>
          <w:rFonts w:ascii="Times New Roman" w:eastAsia="Times New Roman" w:hAnsi="Times New Roman" w:cs="Times New Roman"/>
          <w:sz w:val="24"/>
          <w:szCs w:val="24"/>
        </w:rPr>
        <w:instrText xml:space="preserve"> REF _Ref186529413 \h </w:instrText>
      </w:r>
      <w:r w:rsidR="00BC75C5">
        <w:rPr>
          <w:rFonts w:ascii="Times New Roman" w:eastAsia="Times New Roman" w:hAnsi="Times New Roman" w:cs="Times New Roman"/>
          <w:sz w:val="24"/>
          <w:szCs w:val="24"/>
        </w:rPr>
      </w:r>
      <w:r w:rsidR="00BC75C5">
        <w:rPr>
          <w:rFonts w:ascii="Times New Roman" w:eastAsia="Times New Roman" w:hAnsi="Times New Roman" w:cs="Times New Roman"/>
          <w:sz w:val="24"/>
          <w:szCs w:val="24"/>
        </w:rPr>
        <w:fldChar w:fldCharType="separate"/>
      </w:r>
      <w:r w:rsidR="00361FF1">
        <w:t xml:space="preserve">Figure </w:t>
      </w:r>
      <w:r w:rsidR="00361FF1">
        <w:rPr>
          <w:noProof/>
        </w:rPr>
        <w:t>6</w:t>
      </w:r>
      <w:r w:rsidR="00BC75C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0CB90C10">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119820" cy="5499100"/>
                    </a:xfrm>
                    <a:prstGeom prst="rect">
                      <a:avLst/>
                    </a:prstGeom>
                    <a:ln/>
                  </pic:spPr>
                </pic:pic>
              </a:graphicData>
            </a:graphic>
          </wp:inline>
        </w:drawing>
      </w:r>
    </w:p>
    <w:p w14:paraId="000000AE" w14:textId="239B4689" w:rsidR="00696B80" w:rsidRDefault="00BC75C5" w:rsidP="00BC75C5">
      <w:pPr>
        <w:pStyle w:val="Didascalia"/>
        <w:rPr>
          <w:rFonts w:ascii="Times New Roman" w:eastAsia="Times New Roman" w:hAnsi="Times New Roman" w:cs="Times New Roman"/>
          <w:sz w:val="24"/>
          <w:szCs w:val="24"/>
        </w:rPr>
      </w:pPr>
      <w:bookmarkStart w:id="221" w:name="_Ref186529413"/>
      <w:r>
        <w:t xml:space="preserve">Figure </w:t>
      </w:r>
      <w:fldSimple w:instr=" SEQ Figure \* ARABIC ">
        <w:r w:rsidR="0068179E">
          <w:rPr>
            <w:noProof/>
          </w:rPr>
          <w:t>6</w:t>
        </w:r>
      </w:fldSimple>
      <w:bookmarkEnd w:id="221"/>
      <w:r>
        <w:t xml:space="preserve"> The result of Step #3 of Petrographic data viewer creation process using LIS_functions.py tools, vector grain boundary overlay in the </w:t>
      </w:r>
      <w:proofErr w:type="spellStart"/>
      <w:r>
        <w:t>thinsection</w:t>
      </w:r>
      <w:proofErr w:type="spellEnd"/>
      <w:r>
        <w:t xml:space="preserve"> raster data.</w:t>
      </w:r>
    </w:p>
    <w:p w14:paraId="000000B0" w14:textId="77777777" w:rsidR="00696B80" w:rsidRDefault="00734CE6">
      <w:pPr>
        <w:pStyle w:val="Titolo3"/>
        <w:ind w:hanging="2"/>
      </w:pPr>
      <w:bookmarkStart w:id="222" w:name="_heading=h.5uwpn7v6m6dr" w:colFirst="0" w:colLast="0"/>
      <w:bookmarkEnd w:id="222"/>
      <w:r>
        <w:lastRenderedPageBreak/>
        <w:t>2.1.4 Step #4: Add pop-up feature</w:t>
      </w:r>
    </w:p>
    <w:p w14:paraId="000000B1" w14:textId="5161888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Python environment used for the proposed methodology, it is possible to access and modify the HTML code obtained in the previous step to add a pop-up feature. A commonly used popup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w:t>
      </w:r>
      <w:proofErr w:type="spellStart"/>
      <w:r>
        <w:rPr>
          <w:rFonts w:ascii="Times New Roman" w:eastAsia="Times New Roman" w:hAnsi="Times New Roman" w:cs="Times New Roman"/>
          <w:sz w:val="24"/>
          <w:szCs w:val="24"/>
        </w:rPr>
        <w:t>OpenLayer</w:t>
      </w:r>
      <w:proofErr w:type="spellEnd"/>
      <w:r>
        <w:rPr>
          <w:rFonts w:ascii="Times New Roman" w:eastAsia="Times New Roman" w:hAnsi="Times New Roman" w:cs="Times New Roman"/>
          <w:sz w:val="24"/>
          <w:szCs w:val="24"/>
        </w:rPr>
        <w:t xml:space="preserve">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Viglino</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The function proposed,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add_popup_feature</w:t>
      </w:r>
      <w:proofErr w:type="spellEnd"/>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Network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Vakali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Pallis</w:t>
      </w:r>
      <w:proofErr w:type="spellEnd"/>
      <w:r>
        <w:rPr>
          <w:rFonts w:ascii="Times New Roman" w:eastAsia="Times New Roman" w:hAnsi="Times New Roman" w:cs="Times New Roman"/>
          <w:sz w:val="24"/>
          <w:szCs w:val="24"/>
          <w:highlight w:val="cyan"/>
        </w:rPr>
        <w:t>, 2003)</w:t>
      </w:r>
      <w:r>
        <w:rPr>
          <w:rFonts w:ascii="Times New Roman" w:eastAsia="Times New Roman" w:hAnsi="Times New Roman" w:cs="Times New Roman"/>
          <w:sz w:val="24"/>
          <w:szCs w:val="24"/>
        </w:rPr>
        <w:t xml:space="preserve">. The function was implemented using a simple scheme to display the popup, by leveraging the </w:t>
      </w:r>
      <w:proofErr w:type="spellStart"/>
      <w:proofErr w:type="gramStart"/>
      <w:r>
        <w:rPr>
          <w:rFonts w:ascii="Times New Roman" w:eastAsia="Times New Roman" w:hAnsi="Times New Roman" w:cs="Times New Roman"/>
          <w:i/>
          <w:sz w:val="24"/>
          <w:szCs w:val="24"/>
        </w:rPr>
        <w:t>ol.Overlay.Popup</w:t>
      </w:r>
      <w:proofErr w:type="spellEnd"/>
      <w:proofErr w:type="gram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 xml:space="preserve">Template JavaScript code for </w:t>
      </w:r>
      <w:proofErr w:type="spellStart"/>
      <w:r w:rsidRPr="00361FF1">
        <w:rPr>
          <w:rFonts w:ascii="Times New Roman" w:eastAsia="Times New Roman" w:hAnsi="Times New Roman" w:cs="Times New Roman"/>
          <w:i/>
          <w:iCs/>
          <w:sz w:val="24"/>
          <w:szCs w:val="24"/>
        </w:rPr>
        <w:t>PopUp</w:t>
      </w:r>
      <w:proofErr w:type="spellEnd"/>
      <w:r w:rsidRPr="00361FF1">
        <w:rPr>
          <w:rFonts w:ascii="Times New Roman" w:eastAsia="Times New Roman" w:hAnsi="Times New Roman" w:cs="Times New Roman"/>
          <w:i/>
          <w:iCs/>
          <w:sz w:val="24"/>
          <w:szCs w:val="24"/>
        </w:rPr>
        <w:t xml:space="preserve">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proofErr w:type="gramStart"/>
      <w:r>
        <w:rPr>
          <w:rFonts w:ascii="Roboto Mono" w:eastAsia="Roboto Mono" w:hAnsi="Roboto Mono" w:cs="Roboto Mono"/>
          <w:sz w:val="16"/>
          <w:szCs w:val="16"/>
        </w:rPr>
        <w:t>ol.Overlay.PopupFeature</w:t>
      </w:r>
      <w:proofErr w:type="spellEnd"/>
      <w:proofErr w:type="gram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canFix</w:t>
      </w:r>
      <w:proofErr w:type="spellEnd"/>
      <w:r>
        <w:rPr>
          <w:rFonts w:ascii="Roboto Mono" w:eastAsia="Roboto Mono" w:hAnsi="Roboto Mono" w:cs="Roboto Mono"/>
          <w:sz w:val="16"/>
          <w:szCs w:val="16"/>
        </w:rPr>
        <w:t>: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w:t>
      </w:r>
      <w:proofErr w:type="gramStart"/>
      <w:r>
        <w:rPr>
          <w:rFonts w:ascii="Roboto Mono" w:eastAsia="Roboto Mono" w:hAnsi="Roboto Mono" w:cs="Roboto Mono"/>
          <w:sz w:val="16"/>
          <w:szCs w:val="16"/>
        </w:rPr>
        <w:t xml:space="preserve">',   </w:t>
      </w:r>
      <w:proofErr w:type="gramEnd"/>
      <w:r>
        <w:rPr>
          <w:rFonts w:ascii="Roboto Mono" w:eastAsia="Roboto Mono" w:hAnsi="Roboto Mono" w:cs="Roboto Mono"/>
          <w:sz w:val="16"/>
          <w:szCs w:val="16"/>
        </w:rPr>
        <w:t>//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 xml:space="preserve">('Mineral') + ' - ' + </w:t>
      </w:r>
      <w:proofErr w:type="spellStart"/>
      <w:r>
        <w:rPr>
          <w:rFonts w:ascii="Roboto Mono" w:eastAsia="Roboto Mono" w:hAnsi="Roboto Mono" w:cs="Roboto Mono"/>
          <w:sz w:val="16"/>
          <w:szCs w:val="16"/>
        </w:rPr>
        <w:t>getMineralName</w:t>
      </w:r>
      <w:proofErr w:type="spellEnd"/>
      <w:r>
        <w:rPr>
          <w:rFonts w:ascii="Roboto Mono" w:eastAsia="Roboto Mono" w:hAnsi="Roboto Mono" w:cs="Roboto Mono"/>
          <w:sz w:val="16"/>
          <w:szCs w:val="16"/>
        </w:rPr>
        <w:t>(</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w:t>
      </w:r>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w:t>
      </w:r>
      <w:proofErr w:type="spellStart"/>
      <w:proofErr w:type="gramStart"/>
      <w:r>
        <w:rPr>
          <w:rFonts w:ascii="Roboto Mono" w:eastAsia="Roboto Mono" w:hAnsi="Roboto Mono" w:cs="Roboto Mono"/>
          <w:sz w:val="16"/>
          <w:szCs w:val="16"/>
        </w:rPr>
        <w:t>ol.Overlay.PopupFeature</w:t>
      </w:r>
      <w:proofErr w:type="gramEnd"/>
      <w:r>
        <w:rPr>
          <w:rFonts w:ascii="Roboto Mono" w:eastAsia="Roboto Mono" w:hAnsi="Roboto Mono" w:cs="Roboto Mono"/>
          <w:sz w:val="16"/>
          <w:szCs w:val="16"/>
        </w:rPr>
        <w:t>.localString</w:t>
      </w:r>
      <w:proofErr w:type="spellEnd"/>
      <w:r>
        <w:rPr>
          <w:rFonts w:ascii="Roboto Mono" w:eastAsia="Roboto Mono" w:hAnsi="Roboto Mono" w:cs="Roboto Mono"/>
          <w:sz w:val="16"/>
          <w:szCs w:val="16"/>
        </w:rPr>
        <w:t>(),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AsR</w:t>
      </w:r>
      <w:proofErr w:type="spellEnd"/>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w:t>
      </w:r>
      <w:proofErr w:type="gramStart"/>
      <w:r>
        <w:rPr>
          <w:rFonts w:ascii="Roboto Mono" w:eastAsia="Roboto Mono" w:hAnsi="Roboto Mono" w:cs="Roboto Mono"/>
          <w:sz w:val="16"/>
          <w:szCs w:val="16"/>
        </w:rPr>
        <w:t>/ ,</w:t>
      </w:r>
      <w:proofErr w:type="gramEnd"/>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2FBBA622" w:rsidR="00696B80" w:rsidRDefault="00734CE6">
      <w:pPr>
        <w:spacing w:line="480" w:lineRule="auto"/>
        <w:rPr>
          <w:highlight w:val="green"/>
        </w:rPr>
      </w:pPr>
      <w:r>
        <w:rPr>
          <w:rFonts w:ascii="Times New Roman" w:eastAsia="Times New Roman" w:hAnsi="Times New Roman" w:cs="Times New Roman"/>
          <w:sz w:val="24"/>
          <w:szCs w:val="24"/>
        </w:rPr>
        <w:t xml:space="preserve">Then, another function included in the JavaScript </w:t>
      </w:r>
      <w:proofErr w:type="spellStart"/>
      <w:proofErr w:type="gramStart"/>
      <w:r>
        <w:rPr>
          <w:rFonts w:ascii="Times New Roman" w:eastAsia="Times New Roman" w:hAnsi="Times New Roman" w:cs="Times New Roman"/>
          <w:sz w:val="24"/>
          <w:szCs w:val="24"/>
        </w:rPr>
        <w:t>template,called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getMineralName</w:t>
      </w:r>
      <w:proofErr w:type="spellEnd"/>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or source vector data, as described </w:t>
      </w:r>
      <w:r w:rsidR="006A3A25">
        <w:rPr>
          <w:rFonts w:ascii="Times New Roman" w:eastAsia="Times New Roman" w:hAnsi="Times New Roman" w:cs="Times New Roman"/>
          <w:sz w:val="24"/>
          <w:szCs w:val="24"/>
        </w:rPr>
        <w:t xml:space="preserve">in </w:t>
      </w:r>
      <w:r w:rsidR="006A3A25">
        <w:rPr>
          <w:rFonts w:ascii="Times New Roman" w:eastAsia="Times New Roman" w:hAnsi="Times New Roman" w:cs="Times New Roman"/>
          <w:sz w:val="24"/>
          <w:szCs w:val="24"/>
        </w:rPr>
        <w:fldChar w:fldCharType="begin"/>
      </w:r>
      <w:r w:rsidR="006A3A25">
        <w:rPr>
          <w:rFonts w:ascii="Times New Roman" w:eastAsia="Times New Roman" w:hAnsi="Times New Roman" w:cs="Times New Roman"/>
          <w:sz w:val="24"/>
          <w:szCs w:val="24"/>
        </w:rPr>
        <w:instrText xml:space="preserve"> REF _Ref186869130 \h </w:instrText>
      </w:r>
      <w:r w:rsidR="006A3A25">
        <w:rPr>
          <w:rFonts w:ascii="Times New Roman" w:eastAsia="Times New Roman" w:hAnsi="Times New Roman" w:cs="Times New Roman"/>
          <w:sz w:val="24"/>
          <w:szCs w:val="24"/>
        </w:rPr>
      </w:r>
      <w:r w:rsidR="006A3A25">
        <w:rPr>
          <w:rFonts w:ascii="Times New Roman" w:eastAsia="Times New Roman" w:hAnsi="Times New Roman" w:cs="Times New Roman"/>
          <w:sz w:val="24"/>
          <w:szCs w:val="24"/>
        </w:rPr>
        <w:fldChar w:fldCharType="separate"/>
      </w:r>
      <w:r w:rsidR="006A3A25">
        <w:t xml:space="preserve">Table </w:t>
      </w:r>
      <w:r w:rsidR="006A3A25">
        <w:rPr>
          <w:noProof/>
        </w:rPr>
        <w:t>2</w:t>
      </w:r>
      <w:r w:rsidR="006A3A25">
        <w:rPr>
          <w:rFonts w:ascii="Times New Roman" w:eastAsia="Times New Roman" w:hAnsi="Times New Roman" w:cs="Times New Roman"/>
          <w:sz w:val="24"/>
          <w:szCs w:val="24"/>
        </w:rPr>
        <w:fldChar w:fldCharType="end"/>
      </w:r>
      <w:r w:rsidR="006A3A25">
        <w:rPr>
          <w:rFonts w:ascii="Times New Roman" w:eastAsia="Times New Roman" w:hAnsi="Times New Roman" w:cs="Times New Roman"/>
          <w:sz w:val="24"/>
          <w:szCs w:val="24"/>
        </w:rPr>
        <w:t>.</w:t>
      </w:r>
    </w:p>
    <w:p w14:paraId="000000D0" w14:textId="77777777" w:rsidR="00696B80" w:rsidRDefault="00696B80">
      <w:pPr>
        <w:rPr>
          <w:highlight w:val="green"/>
        </w:rPr>
      </w:pPr>
    </w:p>
    <w:p w14:paraId="000000D1" w14:textId="77777777" w:rsidR="00696B80" w:rsidRDefault="00734CE6">
      <w:pPr>
        <w:pStyle w:val="Titolo3"/>
        <w:ind w:hanging="2"/>
      </w:pPr>
      <w:bookmarkStart w:id="223" w:name="_heading=h.qnwcxygi3xst" w:colFirst="0" w:colLast="0"/>
      <w:bookmarkEnd w:id="223"/>
      <w:r>
        <w:t>2.1.5 Step #5: Incorporating Mineral Legends and Rose Diagrams</w:t>
      </w:r>
    </w:p>
    <w:p w14:paraId="000000D2" w14:textId="77777777"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we enhance the web map with an additional layer of customization by incorporating mineral-specific legends and rose diagrams. Using </w:t>
      </w:r>
      <w:proofErr w:type="spellStart"/>
      <w:r>
        <w:rPr>
          <w:rFonts w:ascii="Times New Roman" w:eastAsia="Times New Roman" w:hAnsi="Times New Roman" w:cs="Times New Roman"/>
          <w:sz w:val="24"/>
          <w:szCs w:val="24"/>
        </w:rPr>
        <w:t>ArcStereoNet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Ortolano</w:t>
      </w:r>
      <w:proofErr w:type="spellEnd"/>
      <w:r>
        <w:rPr>
          <w:rFonts w:ascii="Times New Roman" w:eastAsia="Times New Roman" w:hAnsi="Times New Roman" w:cs="Times New Roman"/>
          <w:sz w:val="24"/>
          <w:szCs w:val="24"/>
          <w:highlight w:val="cyan"/>
        </w:rPr>
        <w:t xml:space="preserve"> et al, 2021)</w:t>
      </w:r>
      <w:r>
        <w:rPr>
          <w:rFonts w:ascii="Times New Roman" w:eastAsia="Times New Roman" w:hAnsi="Times New Roman" w:cs="Times New Roman"/>
          <w:sz w:val="24"/>
          <w:szCs w:val="24"/>
        </w:rPr>
        <w:t xml:space="preserve"> or other microstructural analysis software for thin section data, we generated both weighted and unweighted rose diagrams based on the cumulative area of mineral grains.</w:t>
      </w:r>
    </w:p>
    <w:p w14:paraId="000000D3"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rose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Adds a “blank rose diagram” to represent cases where a query returns “other” or no mineral-specific data.</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D49379C"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Pr>
          <w:rFonts w:ascii="Times New Roman" w:eastAsia="Times New Roman" w:hAnsi="Times New Roman" w:cs="Times New Roman"/>
          <w:sz w:val="24"/>
          <w:szCs w:val="24"/>
        </w:rPr>
        <w:fldChar w:fldCharType="begin"/>
      </w:r>
      <w:r w:rsidR="00B33532">
        <w:rPr>
          <w:rFonts w:ascii="Times New Roman" w:eastAsia="Times New Roman" w:hAnsi="Times New Roman" w:cs="Times New Roman"/>
          <w:sz w:val="24"/>
          <w:szCs w:val="24"/>
        </w:rPr>
        <w:instrText xml:space="preserve"> REF _Ref186869869 \h </w:instrText>
      </w:r>
      <w:r w:rsidR="00B33532">
        <w:rPr>
          <w:rFonts w:ascii="Times New Roman" w:eastAsia="Times New Roman" w:hAnsi="Times New Roman" w:cs="Times New Roman"/>
          <w:sz w:val="24"/>
          <w:szCs w:val="24"/>
        </w:rPr>
      </w:r>
      <w:r w:rsidR="00B33532">
        <w:rPr>
          <w:rFonts w:ascii="Times New Roman" w:eastAsia="Times New Roman" w:hAnsi="Times New Roman" w:cs="Times New Roman"/>
          <w:sz w:val="24"/>
          <w:szCs w:val="24"/>
        </w:rPr>
        <w:fldChar w:fldCharType="separate"/>
      </w:r>
      <w:r w:rsidR="00B33532">
        <w:t xml:space="preserve">Figure </w:t>
      </w:r>
      <w:r w:rsidR="00B33532">
        <w:rPr>
          <w:noProof/>
        </w:rPr>
        <w:t>7</w:t>
      </w:r>
      <w:r w:rsidR="00B33532">
        <w:rPr>
          <w:rFonts w:ascii="Times New Roman" w:eastAsia="Times New Roman" w:hAnsi="Times New Roman" w:cs="Times New Roman"/>
          <w:sz w:val="24"/>
          <w:szCs w:val="24"/>
        </w:rPr>
        <w:fldChar w:fldCharType="end"/>
      </w:r>
    </w:p>
    <w:p w14:paraId="000000DA" w14:textId="77777777" w:rsidR="00696B80" w:rsidRDefault="00696B80">
      <w:pPr>
        <w:rPr>
          <w:highlight w:val="green"/>
        </w:rPr>
      </w:pPr>
    </w:p>
    <w:p w14:paraId="000000DB" w14:textId="77777777" w:rsidR="00696B80" w:rsidRDefault="00696B80"/>
    <w:p w14:paraId="000000DC" w14:textId="77777777" w:rsidR="00696B80" w:rsidRDefault="00696B80">
      <w:pPr>
        <w:spacing w:line="480" w:lineRule="auto"/>
        <w:jc w:val="both"/>
        <w:rPr>
          <w:rFonts w:ascii="Times New Roman" w:eastAsia="Times New Roman" w:hAnsi="Times New Roman" w:cs="Times New Roman"/>
          <w:sz w:val="24"/>
          <w:szCs w:val="24"/>
        </w:rPr>
      </w:pPr>
    </w:p>
    <w:p w14:paraId="000000DD" w14:textId="77777777" w:rsidR="00696B80" w:rsidRDefault="00696B80">
      <w:pPr>
        <w:spacing w:line="480" w:lineRule="auto"/>
        <w:jc w:val="both"/>
        <w:rPr>
          <w:rFonts w:ascii="Times New Roman" w:eastAsia="Times New Roman" w:hAnsi="Times New Roman" w:cs="Times New Roman"/>
          <w:sz w:val="24"/>
          <w:szCs w:val="24"/>
          <w:highlight w:val="green"/>
        </w:rPr>
      </w:pP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119820" cy="7048500"/>
                    </a:xfrm>
                    <a:prstGeom prst="rect">
                      <a:avLst/>
                    </a:prstGeom>
                    <a:ln/>
                  </pic:spPr>
                </pic:pic>
              </a:graphicData>
            </a:graphic>
          </wp:inline>
        </w:drawing>
      </w:r>
    </w:p>
    <w:p w14:paraId="000000DE" w14:textId="68E1C051" w:rsidR="00696B80" w:rsidRDefault="00275D79" w:rsidP="00275D79">
      <w:pPr>
        <w:pStyle w:val="Didascalia"/>
        <w:jc w:val="both"/>
        <w:rPr>
          <w:rFonts w:ascii="Times New Roman" w:eastAsia="Times New Roman" w:hAnsi="Times New Roman" w:cs="Times New Roman"/>
          <w:sz w:val="24"/>
          <w:szCs w:val="24"/>
          <w:highlight w:val="green"/>
        </w:rPr>
      </w:pPr>
      <w:bookmarkStart w:id="224" w:name="_Ref186869869"/>
      <w:r>
        <w:t xml:space="preserve">Figure </w:t>
      </w:r>
      <w:fldSimple w:instr=" SEQ Figure \* ARABIC ">
        <w:r w:rsidR="0068179E">
          <w:rPr>
            <w:noProof/>
          </w:rPr>
          <w:t>7</w:t>
        </w:r>
      </w:fldSimple>
      <w:bookmarkEnd w:id="224"/>
      <w:r>
        <w:t xml:space="preserve"> Output </w:t>
      </w:r>
      <w:proofErr w:type="spellStart"/>
      <w:r>
        <w:t>webview</w:t>
      </w:r>
      <w:proofErr w:type="spellEnd"/>
      <w:r>
        <w:t xml:space="preserve"> after the final "</w:t>
      </w:r>
      <w:proofErr w:type="spellStart"/>
      <w:r w:rsidRPr="00876956">
        <w:t>add_legend_and_rosediagrams</w:t>
      </w:r>
      <w:proofErr w:type="spellEnd"/>
      <w:r>
        <w:t xml:space="preserve">" procedure in LIS_functions.py library sequence. </w:t>
      </w:r>
      <w:proofErr w:type="gramStart"/>
      <w:r>
        <w:t>An</w:t>
      </w:r>
      <w:proofErr w:type="gramEnd"/>
      <w:r>
        <w:t xml:space="preserve"> user can obtain a specific mineral grain property and global statistic in </w:t>
      </w:r>
      <w:commentRangeStart w:id="225"/>
      <w:proofErr w:type="spellStart"/>
      <w:r>
        <w:t>rosediagram</w:t>
      </w:r>
      <w:proofErr w:type="spellEnd"/>
      <w:r>
        <w:t xml:space="preserve"> charts</w:t>
      </w:r>
      <w:commentRangeEnd w:id="225"/>
      <w:r>
        <w:rPr>
          <w:rStyle w:val="Rimandocommento"/>
          <w:i w:val="0"/>
          <w:iCs w:val="0"/>
          <w:color w:val="auto"/>
        </w:rPr>
        <w:commentReference w:id="225"/>
      </w:r>
    </w:p>
    <w:p w14:paraId="58776267" w14:textId="77777777" w:rsidR="00361FF1" w:rsidRDefault="00361FF1" w:rsidP="00361FF1">
      <w:pPr>
        <w:pStyle w:val="Titolo2"/>
        <w:numPr>
          <w:ilvl w:val="0"/>
          <w:numId w:val="0"/>
        </w:numPr>
        <w:spacing w:line="480" w:lineRule="auto"/>
      </w:pPr>
      <w:bookmarkStart w:id="226" w:name="_heading=h.ruhcdf3ryp1j" w:colFirst="0" w:colLast="0"/>
      <w:bookmarkEnd w:id="226"/>
    </w:p>
    <w:p w14:paraId="000000DF" w14:textId="43C78648" w:rsidR="00696B80" w:rsidRDefault="00734CE6" w:rsidP="00361FF1">
      <w:pPr>
        <w:pStyle w:val="Titolo2"/>
        <w:numPr>
          <w:ilvl w:val="0"/>
          <w:numId w:val="0"/>
        </w:numPr>
        <w:spacing w:line="480" w:lineRule="auto"/>
      </w:pPr>
      <w:r>
        <w:t>2.2 Three-dimensional model web viewer</w:t>
      </w:r>
    </w:p>
    <w:p w14:paraId="000000E0"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Maestri</w:t>
      </w:r>
      <w:proofErr w:type="spellEnd"/>
      <w:r>
        <w:rPr>
          <w:rFonts w:ascii="Times New Roman" w:eastAsia="Times New Roman" w:hAnsi="Times New Roman" w:cs="Times New Roman"/>
          <w:sz w:val="24"/>
          <w:szCs w:val="24"/>
          <w:highlight w:val="cyan"/>
        </w:rPr>
        <w:t>, 2017)</w:t>
      </w:r>
      <w:r>
        <w:rPr>
          <w:rFonts w:ascii="Times New Roman" w:eastAsia="Times New Roman" w:hAnsi="Times New Roman" w:cs="Times New Roman"/>
          <w:sz w:val="24"/>
          <w:szCs w:val="24"/>
        </w:rPr>
        <w:t>. In the case of data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proofErr w:type="gramStart"/>
      <w:r>
        <w:rPr>
          <w:rFonts w:ascii="Times New Roman" w:eastAsia="Times New Roman" w:hAnsi="Times New Roman" w:cs="Times New Roman"/>
          <w:sz w:val="24"/>
          <w:szCs w:val="24"/>
        </w:rPr>
        <w:t>language</w:t>
      </w:r>
      <w:proofErr w:type="gramEnd"/>
      <w:r>
        <w:rPr>
          <w:rFonts w:ascii="Times New Roman" w:eastAsia="Times New Roman" w:hAnsi="Times New Roman" w:cs="Times New Roman"/>
          <w:sz w:val="24"/>
          <w:szCs w:val="24"/>
        </w:rPr>
        <w:t xml:space="preserve"> Zipped File (KMZ)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Burggraf</w:t>
      </w:r>
      <w:proofErr w:type="spellEnd"/>
      <w:r>
        <w:rPr>
          <w:rFonts w:ascii="Times New Roman" w:eastAsia="Times New Roman" w:hAnsi="Times New Roman" w:cs="Times New Roman"/>
          <w:sz w:val="24"/>
          <w:szCs w:val="24"/>
          <w:highlight w:val="cyan"/>
        </w:rPr>
        <w:t>, 2015)</w:t>
      </w:r>
      <w:r>
        <w:rPr>
          <w:rFonts w:ascii="Times New Roman" w:eastAsia="Times New Roman" w:hAnsi="Times New Roman" w:cs="Times New Roman"/>
          <w:sz w:val="24"/>
          <w:szCs w:val="24"/>
        </w:rPr>
        <w:t xml:space="preserve"> is a ZIP archive file with models, overlays, tiles, texture, images, icons, and other network-linked KML files, all stored in a *.KMZ file. KMZ files are created using the standard ZIP algorithm. The KML and KMZ can embed a COLLADA type 3D model </w:t>
      </w:r>
      <w:r>
        <w:rPr>
          <w:rFonts w:ascii="Times New Roman" w:eastAsia="Times New Roman" w:hAnsi="Times New Roman" w:cs="Times New Roman"/>
          <w:sz w:val="24"/>
          <w:szCs w:val="24"/>
          <w:highlight w:val="cyan"/>
        </w:rPr>
        <w:t>(Arnaud, et al. 2006)</w:t>
      </w:r>
      <w:r>
        <w:rPr>
          <w:rFonts w:ascii="Times New Roman" w:eastAsia="Times New Roman" w:hAnsi="Times New Roman" w:cs="Times New Roman"/>
          <w:sz w:val="24"/>
          <w:szCs w:val="24"/>
        </w:rPr>
        <w:t xml:space="preserve">, an XML-based schema that facilitates the lossless exchange of 3D assets between various 3D modeling and rendering applications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Preda</w:t>
      </w:r>
      <w:proofErr w:type="spellEnd"/>
      <w:r>
        <w:rPr>
          <w:rFonts w:ascii="Times New Roman" w:eastAsia="Times New Roman" w:hAnsi="Times New Roman" w:cs="Times New Roman"/>
          <w:sz w:val="24"/>
          <w:szCs w:val="24"/>
          <w:highlight w:val="cyan"/>
        </w:rPr>
        <w:t xml:space="preserve"> et al., 2010)</w:t>
      </w:r>
      <w:r>
        <w:rPr>
          <w:rFonts w:ascii="Times New Roman" w:eastAsia="Times New Roman" w:hAnsi="Times New Roman" w:cs="Times New Roman"/>
          <w:sz w:val="24"/>
          <w:szCs w:val="24"/>
        </w:rPr>
        <w:t xml:space="preserve">. A KMZ data package therefore can contain complex 3D models, textures, and additional elements. Export to KMZ or COLLADA format is a widely used feature in most “Structure from Motion” software, such as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(Rahman,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108CF598"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Pr>
          <w:rFonts w:ascii="Times New Roman" w:eastAsia="Times New Roman" w:hAnsi="Times New Roman" w:cs="Times New Roman"/>
          <w:sz w:val="24"/>
          <w:szCs w:val="24"/>
        </w:rPr>
        <w:t xml:space="preserve"> </w:t>
      </w:r>
      <w:r w:rsidR="00505697">
        <w:rPr>
          <w:rFonts w:ascii="Times New Roman" w:eastAsia="Times New Roman" w:hAnsi="Times New Roman" w:cs="Times New Roman"/>
          <w:sz w:val="24"/>
          <w:szCs w:val="24"/>
        </w:rPr>
        <w:fldChar w:fldCharType="begin"/>
      </w:r>
      <w:r w:rsidR="00505697">
        <w:rPr>
          <w:rFonts w:ascii="Times New Roman" w:eastAsia="Times New Roman" w:hAnsi="Times New Roman" w:cs="Times New Roman"/>
          <w:sz w:val="24"/>
          <w:szCs w:val="24"/>
        </w:rPr>
        <w:instrText xml:space="preserve"> REF _Ref186871712 \h </w:instrText>
      </w:r>
      <w:r w:rsidR="00505697">
        <w:rPr>
          <w:rFonts w:ascii="Times New Roman" w:eastAsia="Times New Roman" w:hAnsi="Times New Roman" w:cs="Times New Roman"/>
          <w:sz w:val="24"/>
          <w:szCs w:val="24"/>
        </w:rPr>
      </w:r>
      <w:r w:rsidR="00505697">
        <w:rPr>
          <w:rFonts w:ascii="Times New Roman" w:eastAsia="Times New Roman" w:hAnsi="Times New Roman" w:cs="Times New Roman"/>
          <w:sz w:val="24"/>
          <w:szCs w:val="24"/>
        </w:rPr>
        <w:fldChar w:fldCharType="separate"/>
      </w:r>
      <w:r w:rsidR="00505697">
        <w:t xml:space="preserve">Figure </w:t>
      </w:r>
      <w:r w:rsidR="00505697">
        <w:rPr>
          <w:noProof/>
        </w:rPr>
        <w:t>8</w:t>
      </w:r>
      <w:r w:rsidR="00505697">
        <w:rPr>
          <w:rFonts w:ascii="Times New Roman" w:eastAsia="Times New Roman" w:hAnsi="Times New Roman" w:cs="Times New Roman"/>
          <w:sz w:val="24"/>
          <w:szCs w:val="24"/>
        </w:rPr>
        <w:fldChar w:fldCharType="end"/>
      </w:r>
      <w:r w:rsidR="00505697">
        <w:rPr>
          <w:rFonts w:ascii="Times New Roman" w:eastAsia="Times New Roman" w:hAnsi="Times New Roman" w:cs="Times New Roman"/>
          <w:sz w:val="24"/>
          <w:szCs w:val="24"/>
        </w:rPr>
        <w:t>.</w:t>
      </w:r>
    </w:p>
    <w:bookmarkStart w:id="227" w:name="_heading=h.yfsnxfbjdsau" w:colFirst="0" w:colLast="0"/>
    <w:bookmarkEnd w:id="227"/>
    <w:p w14:paraId="495AC12A" w14:textId="77777777" w:rsidR="00361FF1" w:rsidRDefault="00000000" w:rsidP="00505697">
      <w:pPr>
        <w:spacing w:line="480" w:lineRule="auto"/>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8"/>
          <w:id w:val="-1068725708"/>
        </w:sdtPr>
        <w:sdtContent>
          <w:sdt>
            <w:sdtPr>
              <w:rPr>
                <w:rFonts w:ascii="Times New Roman" w:eastAsia="Times New Roman" w:hAnsi="Times New Roman" w:cs="Times New Roman"/>
                <w:sz w:val="24"/>
                <w:szCs w:val="24"/>
              </w:rPr>
              <w:tag w:val="goog_rdk_7"/>
              <w:id w:val="1272204440"/>
            </w:sdtPr>
            <w:sdtContent>
              <w:r w:rsidR="00361FF1">
                <w:rPr>
                  <w:noProof/>
                </w:rPr>
                <mc:AlternateContent>
                  <mc:Choice Requires="wps">
                    <w:drawing>
                      <wp:anchor distT="0" distB="0" distL="114300" distR="114300" simplePos="0" relativeHeight="251695104" behindDoc="0" locked="0" layoutInCell="1" allowOverlap="1" wp14:anchorId="3214E2F4" wp14:editId="1E41C780">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6BB246D0" w:rsidR="00361FF1" w:rsidRPr="00B729DE" w:rsidRDefault="00361FF1" w:rsidP="00361FF1">
                                    <w:pPr>
                                      <w:pStyle w:val="Didascalia"/>
                                      <w:rPr>
                                        <w:rFonts w:ascii="Times New Roman" w:eastAsia="Times New Roman" w:hAnsi="Times New Roman" w:cs="Times New Roman"/>
                                      </w:rPr>
                                    </w:pPr>
                                    <w:bookmarkStart w:id="228" w:name="_Ref186871712"/>
                                    <w:r>
                                      <w:t xml:space="preserve">Figure </w:t>
                                    </w:r>
                                    <w:fldSimple w:instr=" SEQ Figure \* ARABIC ">
                                      <w:r w:rsidR="0068179E">
                                        <w:rPr>
                                          <w:noProof/>
                                        </w:rPr>
                                        <w:t>8</w:t>
                                      </w:r>
                                    </w:fldSimple>
                                    <w:bookmarkEnd w:id="228"/>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" stroked="f">
                        <v:textbox style="mso-fit-shape-to-text:t" inset="0,0,0,0">
                          <w:txbxContent>
                            <w:p w14:paraId="78CCB215" w14:textId="6BB246D0" w:rsidR="00361FF1" w:rsidRPr="00B729DE" w:rsidRDefault="00361FF1" w:rsidP="00361FF1">
                              <w:pPr>
                                <w:pStyle w:val="Didascalia"/>
                                <w:rPr>
                                  <w:rFonts w:ascii="Times New Roman" w:eastAsia="Times New Roman" w:hAnsi="Times New Roman" w:cs="Times New Roman"/>
                                </w:rPr>
                              </w:pPr>
                              <w:bookmarkStart w:id="230" w:name="_Ref186871712"/>
                              <w:r>
                                <w:t xml:space="preserve">Figure </w:t>
                              </w:r>
                              <w:r>
                                <w:fldChar w:fldCharType="begin"/>
                              </w:r>
                              <w:r>
                                <w:instrText xml:space="preserve"> SEQ Figure \* ARABIC </w:instrText>
                              </w:r>
                              <w:r>
                                <w:fldChar w:fldCharType="separate"/>
                              </w:r>
                              <w:r w:rsidR="0068179E">
                                <w:rPr>
                                  <w:noProof/>
                                </w:rPr>
                                <w:t>8</w:t>
                              </w:r>
                              <w:r>
                                <w:fldChar w:fldCharType="end"/>
                              </w:r>
                              <w:bookmarkEnd w:id="230"/>
                              <w:r>
                                <w:t xml:space="preserve"> The 3D geological models web viewer features and simplified creation process</w:t>
                              </w:r>
                            </w:p>
                          </w:txbxContent>
                        </v:textbox>
                        <w10:wrap type="topAndBottom"/>
                      </v:shape>
                    </w:pict>
                  </mc:Fallback>
                </mc:AlternateContent>
              </w:r>
              <w:ins w:id="229" w:author="gianfranco dp" w:date="2024-11-15T10:44:00Z">
                <w:r w:rsidR="00734CE6" w:rsidRPr="00275D79">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646D8A01" wp14:editId="3AF4FAA0">
                      <wp:simplePos x="0" y="0"/>
                      <wp:positionH relativeFrom="column">
                        <wp:posOffset>581918</wp:posOffset>
                      </wp:positionH>
                      <wp:positionV relativeFrom="paragraph">
                        <wp:posOffset>114300</wp:posOffset>
                      </wp:positionV>
                      <wp:extent cx="4170779" cy="6410642"/>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170779" cy="6410642"/>
                              </a:xfrm>
                              <a:prstGeom prst="rect">
                                <a:avLst/>
                              </a:prstGeom>
                              <a:ln/>
                            </pic:spPr>
                          </pic:pic>
                        </a:graphicData>
                      </a:graphic>
                    </wp:anchor>
                  </w:drawing>
                </w:r>
              </w:ins>
            </w:sdtContent>
          </w:sdt>
        </w:sdtContent>
      </w:sdt>
      <w:bookmarkStart w:id="230" w:name="_heading=h.di8u25ykg0dt" w:colFirst="0" w:colLast="0"/>
      <w:bookmarkEnd w:id="230"/>
    </w:p>
    <w:p w14:paraId="000000E4" w14:textId="64DE9082" w:rsidR="00696B80" w:rsidRPr="00275D79" w:rsidRDefault="00734CE6" w:rsidP="00275D79">
      <w:pPr>
        <w:spacing w:line="480" w:lineRule="auto"/>
        <w:rPr>
          <w:rFonts w:ascii="Times New Roman" w:eastAsia="Times New Roman" w:hAnsi="Times New Roman" w:cs="Times New Roman"/>
          <w:sz w:val="24"/>
          <w:szCs w:val="24"/>
        </w:rPr>
      </w:pPr>
      <w:r w:rsidRPr="00275D79">
        <w:rPr>
          <w:rFonts w:ascii="Times New Roman" w:eastAsia="Times New Roman" w:hAnsi="Times New Roman" w:cs="Times New Roman"/>
          <w:sz w:val="24"/>
          <w:szCs w:val="24"/>
        </w:rPr>
        <w:t xml:space="preserve">Compared with the procedure explained in the previous paragraph, the HTML code of a static web page in this case is simpler. The approach used was to take advantage of the Python environment to make a template of the HTML file with the necessary </w:t>
      </w:r>
      <w:proofErr w:type="spellStart"/>
      <w:r w:rsidRPr="00275D79">
        <w:rPr>
          <w:rFonts w:ascii="Times New Roman" w:eastAsia="Times New Roman" w:hAnsi="Times New Roman" w:cs="Times New Roman"/>
          <w:sz w:val="24"/>
          <w:szCs w:val="24"/>
        </w:rPr>
        <w:t>Javascript</w:t>
      </w:r>
      <w:proofErr w:type="spellEnd"/>
      <w:r w:rsidRPr="00275D79">
        <w:rPr>
          <w:rFonts w:ascii="Times New Roman" w:eastAsia="Times New Roman" w:hAnsi="Times New Roman" w:cs="Times New Roman"/>
          <w:sz w:val="24"/>
          <w:szCs w:val="24"/>
        </w:rPr>
        <w:t xml:space="preserve"> and CSS libraries already contained. Within the template, Python-managed variables were inserted that will be replaced with the processed HTML code. </w:t>
      </w:r>
      <w:sdt>
        <w:sdtPr>
          <w:rPr>
            <w:rFonts w:ascii="Times New Roman" w:eastAsia="Times New Roman" w:hAnsi="Times New Roman" w:cs="Times New Roman"/>
            <w:sz w:val="24"/>
            <w:szCs w:val="24"/>
          </w:rPr>
          <w:tag w:val="goog_rdk_9"/>
          <w:id w:val="1270975689"/>
        </w:sdtPr>
        <w:sdtContent>
          <w:del w:id="231" w:author="gianfranco dp" w:date="2024-11-15T10:44:00Z">
            <w:r w:rsidRPr="00275D79">
              <w:rPr>
                <w:rFonts w:ascii="Times New Roman" w:eastAsia="Times New Roman" w:hAnsi="Times New Roman" w:cs="Times New Roman"/>
                <w:noProof/>
                <w:sz w:val="24"/>
                <w:szCs w:val="24"/>
              </w:rPr>
              <w:drawing>
                <wp:anchor distT="114300" distB="114300" distL="114300" distR="114300" simplePos="0" relativeHeight="251660288" behindDoc="0" locked="0" layoutInCell="1" hidden="0" allowOverlap="1" wp14:anchorId="0C1B51C8" wp14:editId="633FAC68">
                  <wp:simplePos x="0" y="0"/>
                  <wp:positionH relativeFrom="column">
                    <wp:posOffset>581918</wp:posOffset>
                  </wp:positionH>
                  <wp:positionV relativeFrom="paragraph">
                    <wp:posOffset>114300</wp:posOffset>
                  </wp:positionV>
                  <wp:extent cx="4170779" cy="6410642"/>
                  <wp:effectExtent l="0" t="0" r="0" b="0"/>
                  <wp:wrapTopAndBottom distT="114300" distB="1143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170779" cy="6410642"/>
                          </a:xfrm>
                          <a:prstGeom prst="rect">
                            <a:avLst/>
                          </a:prstGeom>
                          <a:ln/>
                        </pic:spPr>
                      </pic:pic>
                    </a:graphicData>
                  </a:graphic>
                </wp:anchor>
              </w:drawing>
            </w:r>
          </w:del>
        </w:sdtContent>
      </w:sdt>
    </w:p>
    <w:p w14:paraId="000000E5" w14:textId="77777777" w:rsidR="00696B80" w:rsidRDefault="00734CE6" w:rsidP="00275D79">
      <w:pPr>
        <w:spacing w:line="480" w:lineRule="auto"/>
        <w:rPr>
          <w:rFonts w:ascii="Times New Roman" w:eastAsia="Times New Roman" w:hAnsi="Times New Roman" w:cs="Times New Roman"/>
          <w:sz w:val="24"/>
          <w:szCs w:val="24"/>
        </w:rPr>
      </w:pPr>
      <w:bookmarkStart w:id="232" w:name="_heading=h.krma840w2be" w:colFirst="0" w:colLast="0"/>
      <w:bookmarkEnd w:id="232"/>
      <w:r w:rsidRPr="00275D79">
        <w:rPr>
          <w:rFonts w:ascii="Times New Roman" w:eastAsia="Times New Roman" w:hAnsi="Times New Roman" w:cs="Times New Roman"/>
          <w:sz w:val="24"/>
          <w:szCs w:val="24"/>
        </w:rPr>
        <w:lastRenderedPageBreak/>
        <w:t xml:space="preserve">Inside a file called KMZViewer_function.py there are a collection of string variables storing the HTML structure of a 3D model viewer, along with auxiliary functions. Leveraging Python, this structure facilitates the dynamic generation of customized HTML, tailored to specific input data. </w:t>
      </w:r>
    </w:p>
    <w:p w14:paraId="6349AB72" w14:textId="77777777" w:rsidR="00361FF1" w:rsidRPr="00275D79" w:rsidRDefault="00361FF1" w:rsidP="00275D79">
      <w:pPr>
        <w:spacing w:line="480" w:lineRule="auto"/>
        <w:rPr>
          <w:rFonts w:ascii="Times New Roman" w:eastAsia="Times New Roman" w:hAnsi="Times New Roman" w:cs="Times New Roman"/>
          <w:sz w:val="24"/>
          <w:szCs w:val="24"/>
        </w:rPr>
      </w:pPr>
    </w:p>
    <w:p w14:paraId="000000E6" w14:textId="69F97980" w:rsidR="00696B80" w:rsidRPr="00275D79" w:rsidRDefault="00361FF1" w:rsidP="00361FF1">
      <w:pPr>
        <w:pStyle w:val="Didascalia"/>
        <w:rPr>
          <w:rFonts w:ascii="Times New Roman" w:eastAsia="Times New Roman" w:hAnsi="Times New Roman" w:cs="Times New Roman"/>
          <w:sz w:val="24"/>
          <w:szCs w:val="24"/>
        </w:rPr>
      </w:pPr>
      <w:bookmarkStart w:id="233" w:name="_Ref186870541"/>
      <w:r>
        <w:t xml:space="preserve">Table </w:t>
      </w:r>
      <w:fldSimple w:instr=" SEQ Table \* ARABIC ">
        <w:r>
          <w:rPr>
            <w:noProof/>
          </w:rPr>
          <w:t>3</w:t>
        </w:r>
      </w:fldSimple>
      <w:bookmarkEnd w:id="233"/>
      <w:r>
        <w:t xml:space="preserve"> The sorted list of functions and variables used in the process of creation of a 3D geological model web-viewer using the </w:t>
      </w:r>
      <w:r w:rsidRPr="0093143F">
        <w:t>KMZViewer_function.py</w:t>
      </w:r>
      <w:r>
        <w:t xml:space="preserve"> library</w:t>
      </w:r>
    </w:p>
    <w:sdt>
      <w:sdtPr>
        <w:tag w:val="goog_rdk_10"/>
        <w:id w:val="14810757"/>
        <w:lock w:val="contentLocked"/>
      </w:sdtPr>
      <w:sdtContent>
        <w:tbl>
          <w:tblPr>
            <w:tblStyle w:val="a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14:paraId="2BD2BED2" w14:textId="77777777">
            <w:tc>
              <w:tcPr>
                <w:tcW w:w="840" w:type="dxa"/>
                <w:shd w:val="clear" w:color="auto" w:fill="CCCCCC"/>
                <w:tcMar>
                  <w:top w:w="100" w:type="dxa"/>
                  <w:left w:w="100" w:type="dxa"/>
                  <w:bottom w:w="100" w:type="dxa"/>
                  <w:right w:w="100" w:type="dxa"/>
                </w:tcMar>
              </w:tcPr>
              <w:p w14:paraId="000000E7"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000000E8"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00000E9"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696B80" w14:paraId="4EEF4E76" w14:textId="77777777">
            <w:tc>
              <w:tcPr>
                <w:tcW w:w="840" w:type="dxa"/>
                <w:shd w:val="clear" w:color="auto" w:fill="auto"/>
                <w:tcMar>
                  <w:top w:w="100" w:type="dxa"/>
                  <w:left w:w="100" w:type="dxa"/>
                  <w:bottom w:w="100" w:type="dxa"/>
                  <w:right w:w="100" w:type="dxa"/>
                </w:tcMar>
              </w:tcPr>
              <w:p w14:paraId="000000EA" w14:textId="77777777" w:rsidR="00696B80" w:rsidRDefault="00734CE6">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000000EB"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000000EC"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696B80" w14:paraId="4DA1EC58" w14:textId="77777777">
            <w:tc>
              <w:tcPr>
                <w:tcW w:w="840" w:type="dxa"/>
                <w:shd w:val="clear" w:color="auto" w:fill="auto"/>
                <w:tcMar>
                  <w:top w:w="100" w:type="dxa"/>
                  <w:left w:w="100" w:type="dxa"/>
                  <w:bottom w:w="100" w:type="dxa"/>
                  <w:right w:w="100" w:type="dxa"/>
                </w:tcMar>
              </w:tcPr>
              <w:p w14:paraId="000000ED" w14:textId="77777777" w:rsidR="00696B80" w:rsidRDefault="00734CE6">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00000E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000000EF" w14:textId="77777777" w:rsidR="00696B80" w:rsidRDefault="00734CE6">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696B80" w14:paraId="57F4BFE3" w14:textId="77777777">
            <w:tc>
              <w:tcPr>
                <w:tcW w:w="840" w:type="dxa"/>
                <w:shd w:val="clear" w:color="auto" w:fill="auto"/>
                <w:tcMar>
                  <w:top w:w="100" w:type="dxa"/>
                  <w:left w:w="100" w:type="dxa"/>
                  <w:bottom w:w="100" w:type="dxa"/>
                  <w:right w:w="100" w:type="dxa"/>
                </w:tcMar>
              </w:tcPr>
              <w:p w14:paraId="000000F0" w14:textId="77777777" w:rsidR="00696B80" w:rsidRDefault="00734CE6">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000000F1"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000000F2"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696B80" w14:paraId="63725216" w14:textId="77777777">
            <w:tc>
              <w:tcPr>
                <w:tcW w:w="840" w:type="dxa"/>
                <w:shd w:val="clear" w:color="auto" w:fill="auto"/>
                <w:tcMar>
                  <w:top w:w="100" w:type="dxa"/>
                  <w:left w:w="100" w:type="dxa"/>
                  <w:bottom w:w="100" w:type="dxa"/>
                  <w:right w:w="100" w:type="dxa"/>
                </w:tcMar>
              </w:tcPr>
              <w:p w14:paraId="000000F3" w14:textId="77777777" w:rsidR="00696B80" w:rsidRDefault="00734CE6">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000000F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00000F5" w14:textId="77777777" w:rsidR="00696B80" w:rsidRDefault="00734CE6">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696B80" w14:paraId="33C4020A" w14:textId="77777777">
            <w:tc>
              <w:tcPr>
                <w:tcW w:w="840" w:type="dxa"/>
                <w:shd w:val="clear" w:color="auto" w:fill="auto"/>
                <w:tcMar>
                  <w:top w:w="100" w:type="dxa"/>
                  <w:left w:w="100" w:type="dxa"/>
                  <w:bottom w:w="100" w:type="dxa"/>
                  <w:right w:w="100" w:type="dxa"/>
                </w:tcMar>
              </w:tcPr>
              <w:p w14:paraId="000000F6" w14:textId="77777777" w:rsidR="00696B80" w:rsidRDefault="00734CE6">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000000F7"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000000F8"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696B80" w14:paraId="018F10A1" w14:textId="77777777">
            <w:tc>
              <w:tcPr>
                <w:tcW w:w="840" w:type="dxa"/>
                <w:shd w:val="clear" w:color="auto" w:fill="auto"/>
                <w:tcMar>
                  <w:top w:w="100" w:type="dxa"/>
                  <w:left w:w="100" w:type="dxa"/>
                  <w:bottom w:w="100" w:type="dxa"/>
                  <w:right w:w="100" w:type="dxa"/>
                </w:tcMar>
              </w:tcPr>
              <w:p w14:paraId="000000F9" w14:textId="77777777" w:rsidR="00696B80" w:rsidRDefault="00734CE6">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000000F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000000FB"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696B80" w14:paraId="687D9F8B" w14:textId="77777777">
            <w:tc>
              <w:tcPr>
                <w:tcW w:w="840" w:type="dxa"/>
                <w:shd w:val="clear" w:color="auto" w:fill="auto"/>
                <w:tcMar>
                  <w:top w:w="100" w:type="dxa"/>
                  <w:left w:w="100" w:type="dxa"/>
                  <w:bottom w:w="100" w:type="dxa"/>
                  <w:right w:w="100" w:type="dxa"/>
                </w:tcMar>
              </w:tcPr>
              <w:p w14:paraId="000000FC" w14:textId="77777777" w:rsidR="00696B80" w:rsidRDefault="00734CE6">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000000FD"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000000FE" w14:textId="77777777" w:rsidR="00696B80" w:rsidRDefault="00734CE6">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696B80" w14:paraId="365E7409" w14:textId="77777777">
            <w:tc>
              <w:tcPr>
                <w:tcW w:w="840" w:type="dxa"/>
                <w:shd w:val="clear" w:color="auto" w:fill="auto"/>
                <w:tcMar>
                  <w:top w:w="100" w:type="dxa"/>
                  <w:left w:w="100" w:type="dxa"/>
                  <w:bottom w:w="100" w:type="dxa"/>
                  <w:right w:w="100" w:type="dxa"/>
                </w:tcMar>
              </w:tcPr>
              <w:p w14:paraId="000000FF" w14:textId="77777777" w:rsidR="00696B80" w:rsidRDefault="00734CE6">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00000100"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00000101"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CSS nested</w:t>
                </w:r>
              </w:p>
            </w:tc>
          </w:tr>
          <w:tr w:rsidR="00696B80" w14:paraId="609648B8" w14:textId="77777777">
            <w:tc>
              <w:tcPr>
                <w:tcW w:w="840" w:type="dxa"/>
                <w:shd w:val="clear" w:color="auto" w:fill="auto"/>
                <w:tcMar>
                  <w:top w:w="100" w:type="dxa"/>
                  <w:left w:w="100" w:type="dxa"/>
                  <w:bottom w:w="100" w:type="dxa"/>
                  <w:right w:w="100" w:type="dxa"/>
                </w:tcMar>
              </w:tcPr>
              <w:p w14:paraId="00000102" w14:textId="77777777" w:rsidR="00696B80" w:rsidRDefault="00734CE6">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00000103"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00000104"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00000105" w14:textId="77777777" w:rsidR="00696B80" w:rsidRDefault="00696B80">
      <w:pPr>
        <w:rPr>
          <w:sz w:val="24"/>
          <w:szCs w:val="24"/>
        </w:rPr>
      </w:pPr>
    </w:p>
    <w:p w14:paraId="00000107" w14:textId="77777777" w:rsidR="00696B80" w:rsidRDefault="00696B80" w:rsidP="00361FF1">
      <w:pPr>
        <w:rPr>
          <w:sz w:val="24"/>
          <w:szCs w:val="24"/>
        </w:rPr>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proofErr w:type="spellStart"/>
      <w:r w:rsidRPr="00361FF1">
        <w:rPr>
          <w:rFonts w:ascii="Times New Roman" w:eastAsia="Times New Roman" w:hAnsi="Times New Roman" w:cs="Times New Roman"/>
          <w:sz w:val="24"/>
          <w:szCs w:val="24"/>
        </w:rPr>
        <w:t>KMZLoader</w:t>
      </w:r>
      <w:proofErr w:type="spellEnd"/>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proofErr w:type="spellStart"/>
      <w:r w:rsidRPr="00361FF1">
        <w:rPr>
          <w:rFonts w:ascii="Times New Roman" w:eastAsia="Times New Roman" w:hAnsi="Times New Roman" w:cs="Times New Roman"/>
          <w:sz w:val="24"/>
          <w:szCs w:val="24"/>
        </w:rPr>
        <w:t>THREE.PerspectiveCamera</w:t>
      </w:r>
      <w:proofErr w:type="spellEnd"/>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2E427F9"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in a Python environment It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w:t>
      </w:r>
      <w:proofErr w:type="gramStart"/>
      <w:r w:rsidR="00734CE6" w:rsidRPr="001878E2">
        <w:rPr>
          <w:rFonts w:ascii="Times New Roman" w:eastAsia="Times New Roman" w:hAnsi="Times New Roman" w:cs="Times New Roman"/>
          <w:i/>
          <w:iCs/>
          <w:sz w:val="24"/>
          <w:szCs w:val="24"/>
        </w:rPr>
        <w:t>viewer(</w:t>
      </w:r>
      <w:proofErr w:type="gramEnd"/>
      <w:r w:rsidR="00734CE6" w:rsidRPr="001878E2">
        <w:rPr>
          <w:rFonts w:ascii="Times New Roman" w:eastAsia="Times New Roman" w:hAnsi="Times New Roman" w:cs="Times New Roman"/>
          <w:i/>
          <w:iCs/>
          <w:sz w:val="24"/>
          <w:szCs w:val="24"/>
        </w:rPr>
        <w:t>)</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w:t>
      </w:r>
      <w:proofErr w:type="spellStart"/>
      <w:r w:rsidRPr="00274D6D">
        <w:rPr>
          <w:rFonts w:ascii="Times New Roman" w:eastAsia="Times New Roman" w:hAnsi="Times New Roman" w:cs="Times New Roman"/>
          <w:sz w:val="24"/>
          <w:szCs w:val="24"/>
        </w:rPr>
        <w:t>Jupyter</w:t>
      </w:r>
      <w:proofErr w:type="spellEnd"/>
      <w:r w:rsidRPr="00274D6D">
        <w:rPr>
          <w:rFonts w:ascii="Times New Roman" w:eastAsia="Times New Roman" w:hAnsi="Times New Roman" w:cs="Times New Roman"/>
          <w:sz w:val="24"/>
          <w:szCs w:val="24"/>
        </w:rPr>
        <w:t xml:space="preserve">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FFD1A0D" w14:textId="77777777" w:rsidR="00274D6D" w:rsidRPr="00505697" w:rsidRDefault="00274D6D" w:rsidP="00505697"/>
    <w:p w14:paraId="204C8A88" w14:textId="5A546F27" w:rsidR="00505697" w:rsidRDefault="00505697" w:rsidP="00505697">
      <w:pPr>
        <w:keepNext/>
      </w:pPr>
      <w:r>
        <w:rPr>
          <w:noProof/>
          <w:sz w:val="24"/>
          <w:szCs w:val="24"/>
          <w:shd w:val="clear" w:color="auto" w:fill="EAD1DC"/>
        </w:rPr>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119820" cy="6032500"/>
                    </a:xfrm>
                    <a:prstGeom prst="rect">
                      <a:avLst/>
                    </a:prstGeom>
                    <a:ln/>
                  </pic:spPr>
                </pic:pic>
              </a:graphicData>
            </a:graphic>
          </wp:inline>
        </w:drawing>
      </w:r>
    </w:p>
    <w:p w14:paraId="111F13CC" w14:textId="4F1E379A" w:rsidR="00505697" w:rsidRPr="00274D6D" w:rsidRDefault="00505697" w:rsidP="00274D6D">
      <w:pPr>
        <w:pStyle w:val="Didascalia"/>
        <w:jc w:val="left"/>
        <w:rPr>
          <w:sz w:val="24"/>
          <w:szCs w:val="24"/>
          <w:shd w:val="clear" w:color="auto" w:fill="EAD1DC"/>
        </w:rPr>
      </w:pPr>
      <w:bookmarkStart w:id="234" w:name="_Ref186872026"/>
      <w:r>
        <w:t xml:space="preserve">Figure </w:t>
      </w:r>
      <w:fldSimple w:instr=" SEQ Figure \* ARABIC ">
        <w:r w:rsidR="0068179E">
          <w:rPr>
            <w:noProof/>
          </w:rPr>
          <w:t>9</w:t>
        </w:r>
      </w:fldSimple>
      <w:bookmarkEnd w:id="234"/>
      <w:r>
        <w:t xml:space="preserve"> A </w:t>
      </w:r>
      <w:proofErr w:type="spellStart"/>
      <w:r>
        <w:t>Jupyter</w:t>
      </w:r>
      <w:proofErr w:type="spellEnd"/>
      <w:r>
        <w:t>-</w:t>
      </w:r>
      <w:r w:rsidR="00274D6D">
        <w:t>notebook</w:t>
      </w:r>
      <w:r>
        <w:t xml:space="preserve"> interface with </w:t>
      </w:r>
      <w:r w:rsidRPr="00E5332D">
        <w:t>the only two steps required to create a web-viewer static page of a KMZ file using the KMZViewer_function.py</w:t>
      </w:r>
    </w:p>
    <w:sdt>
      <w:sdtPr>
        <w:rPr>
          <w:rFonts w:ascii="Times New Roman" w:eastAsia="Times New Roman" w:hAnsi="Times New Roman" w:cs="Times New Roman"/>
          <w:sz w:val="24"/>
          <w:szCs w:val="24"/>
        </w:rPr>
        <w:tag w:val="goog_rdk_13"/>
        <w:id w:val="1831252799"/>
      </w:sdtPr>
      <w:sdtContent>
        <w:p w14:paraId="00000111" w14:textId="73E17665" w:rsidR="00696B80" w:rsidRPr="00361FF1" w:rsidRDefault="00000000">
          <w:pPr>
            <w:spacing w:line="480" w:lineRule="auto"/>
            <w:rPr>
              <w:ins w:id="235"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12"/>
              <w:id w:val="-1610341896"/>
            </w:sdtPr>
            <w:sdtContent>
              <w:r w:rsidR="00734CE6" w:rsidRPr="00361FF1">
                <w:rPr>
                  <w:rFonts w:ascii="Times New Roman" w:eastAsia="Times New Roman" w:hAnsi="Times New Roman" w:cs="Times New Roman"/>
                  <w:sz w:val="24"/>
                  <w:szCs w:val="24"/>
                </w:rPr>
                <w:t>The output is a folder called as the same name for “</w:t>
              </w:r>
              <w:r w:rsidR="00734CE6" w:rsidRPr="001878E2">
                <w:rPr>
                  <w:rFonts w:ascii="Times New Roman" w:eastAsia="Times New Roman" w:hAnsi="Times New Roman" w:cs="Times New Roman"/>
                  <w:i/>
                  <w:iCs/>
                  <w:sz w:val="24"/>
                  <w:szCs w:val="24"/>
                </w:rPr>
                <w:t>Name of the project</w:t>
              </w:r>
              <w:r w:rsidR="00734CE6" w:rsidRPr="00361FF1">
                <w:rPr>
                  <w:rFonts w:ascii="Times New Roman" w:eastAsia="Times New Roman" w:hAnsi="Times New Roman" w:cs="Times New Roman"/>
                  <w:sz w:val="24"/>
                  <w:szCs w:val="24"/>
                </w:rPr>
                <w:t>” that contain:</w:t>
              </w:r>
            </w:sdtContent>
          </w:sdt>
        </w:p>
      </w:sdtContent>
    </w:sdt>
    <w:sdt>
      <w:sdtPr>
        <w:rPr>
          <w:rFonts w:ascii="Times New Roman" w:eastAsia="Times New Roman" w:hAnsi="Times New Roman" w:cs="Times New Roman"/>
          <w:sz w:val="24"/>
          <w:szCs w:val="24"/>
        </w:rPr>
        <w:tag w:val="goog_rdk_15"/>
        <w:id w:val="641474346"/>
      </w:sdtPr>
      <w:sdtContent>
        <w:p w14:paraId="00000112" w14:textId="77777777" w:rsidR="00696B80" w:rsidRPr="00361FF1" w:rsidRDefault="00000000">
          <w:pPr>
            <w:numPr>
              <w:ilvl w:val="0"/>
              <w:numId w:val="6"/>
            </w:numPr>
            <w:spacing w:line="480" w:lineRule="auto"/>
            <w:rPr>
              <w:ins w:id="236"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14"/>
              <w:id w:val="-895822897"/>
            </w:sdtPr>
            <w:sdtContent>
              <w:r w:rsidR="00734CE6" w:rsidRPr="00361FF1">
                <w:rPr>
                  <w:rFonts w:ascii="Times New Roman" w:eastAsia="Times New Roman" w:hAnsi="Times New Roman" w:cs="Times New Roman"/>
                  <w:sz w:val="24"/>
                  <w:szCs w:val="24"/>
                </w:rPr>
                <w:t>An html file with web viewer</w:t>
              </w:r>
            </w:sdtContent>
          </w:sdt>
        </w:p>
      </w:sdtContent>
    </w:sdt>
    <w:sdt>
      <w:sdtPr>
        <w:rPr>
          <w:rFonts w:ascii="Times New Roman" w:eastAsia="Times New Roman" w:hAnsi="Times New Roman" w:cs="Times New Roman"/>
          <w:sz w:val="24"/>
          <w:szCs w:val="24"/>
        </w:rPr>
        <w:tag w:val="goog_rdk_17"/>
        <w:id w:val="1919281313"/>
      </w:sdtPr>
      <w:sdtContent>
        <w:p w14:paraId="00000113" w14:textId="77777777" w:rsidR="00696B80" w:rsidRPr="00361FF1" w:rsidRDefault="00000000">
          <w:pPr>
            <w:numPr>
              <w:ilvl w:val="0"/>
              <w:numId w:val="6"/>
            </w:numPr>
            <w:spacing w:line="480" w:lineRule="auto"/>
            <w:rPr>
              <w:ins w:id="237"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16"/>
              <w:id w:val="-437904771"/>
            </w:sdtPr>
            <w:sdtContent>
              <w:r w:rsidR="00734CE6" w:rsidRPr="00361FF1">
                <w:rPr>
                  <w:rFonts w:ascii="Times New Roman" w:eastAsia="Times New Roman" w:hAnsi="Times New Roman" w:cs="Times New Roman"/>
                  <w:sz w:val="24"/>
                  <w:szCs w:val="24"/>
                </w:rPr>
                <w:t>The KMZ file provided in input</w:t>
              </w:r>
            </w:sdtContent>
          </w:sdt>
        </w:p>
      </w:sdtContent>
    </w:sdt>
    <w:sdt>
      <w:sdtPr>
        <w:rPr>
          <w:rFonts w:ascii="Times New Roman" w:eastAsia="Times New Roman" w:hAnsi="Times New Roman" w:cs="Times New Roman"/>
          <w:sz w:val="24"/>
          <w:szCs w:val="24"/>
        </w:rPr>
        <w:tag w:val="goog_rdk_19"/>
        <w:id w:val="-1937054845"/>
      </w:sdtPr>
      <w:sdtContent>
        <w:p w14:paraId="00000114" w14:textId="77777777" w:rsidR="00696B80" w:rsidRPr="00361FF1" w:rsidRDefault="00000000">
          <w:pPr>
            <w:numPr>
              <w:ilvl w:val="0"/>
              <w:numId w:val="6"/>
            </w:numPr>
            <w:spacing w:line="480" w:lineRule="auto"/>
            <w:rPr>
              <w:ins w:id="238"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18"/>
              <w:id w:val="-1002812232"/>
            </w:sdtPr>
            <w:sdtContent>
              <w:r w:rsidR="00734CE6" w:rsidRPr="00361FF1">
                <w:rPr>
                  <w:rFonts w:ascii="Times New Roman" w:eastAsia="Times New Roman" w:hAnsi="Times New Roman" w:cs="Times New Roman"/>
                  <w:sz w:val="24"/>
                  <w:szCs w:val="24"/>
                </w:rPr>
                <w:t xml:space="preserve">The </w:t>
              </w:r>
              <w:proofErr w:type="spellStart"/>
              <w:r w:rsidR="00734CE6" w:rsidRPr="00361FF1">
                <w:rPr>
                  <w:rFonts w:ascii="Times New Roman" w:eastAsia="Times New Roman" w:hAnsi="Times New Roman" w:cs="Times New Roman"/>
                  <w:sz w:val="24"/>
                  <w:szCs w:val="24"/>
                </w:rPr>
                <w:t>splashscreen</w:t>
              </w:r>
              <w:proofErr w:type="spellEnd"/>
              <w:r w:rsidR="00734CE6" w:rsidRPr="00361FF1">
                <w:rPr>
                  <w:rFonts w:ascii="Times New Roman" w:eastAsia="Times New Roman" w:hAnsi="Times New Roman" w:cs="Times New Roman"/>
                  <w:sz w:val="24"/>
                  <w:szCs w:val="24"/>
                </w:rPr>
                <w:t xml:space="preserve"> image provided in input</w:t>
              </w:r>
            </w:sdtContent>
          </w:sdt>
        </w:p>
      </w:sdtContent>
    </w:sdt>
    <w:sdt>
      <w:sdtPr>
        <w:rPr>
          <w:rFonts w:ascii="Times New Roman" w:eastAsia="Times New Roman" w:hAnsi="Times New Roman" w:cs="Times New Roman"/>
          <w:sz w:val="24"/>
          <w:szCs w:val="24"/>
        </w:rPr>
        <w:tag w:val="goog_rdk_21"/>
        <w:id w:val="1898401707"/>
      </w:sdtPr>
      <w:sdtContent>
        <w:p w14:paraId="00000115" w14:textId="0050B53E" w:rsidR="00696B80" w:rsidRPr="00361FF1" w:rsidRDefault="00000000">
          <w:pPr>
            <w:numPr>
              <w:ilvl w:val="0"/>
              <w:numId w:val="6"/>
            </w:numPr>
            <w:spacing w:line="480" w:lineRule="auto"/>
            <w:rPr>
              <w:ins w:id="239"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20"/>
              <w:id w:val="2092434083"/>
            </w:sdtPr>
            <w:sdtContent>
              <w:r w:rsidR="00734CE6" w:rsidRPr="00361FF1">
                <w:rPr>
                  <w:rFonts w:ascii="Times New Roman" w:eastAsia="Times New Roman" w:hAnsi="Times New Roman" w:cs="Times New Roman"/>
                  <w:sz w:val="24"/>
                  <w:szCs w:val="24"/>
                </w:rPr>
                <w:t xml:space="preserve">A subfolder called </w:t>
              </w:r>
              <w:r w:rsidR="00361FF1">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sdtContent>
          </w:sdt>
        </w:p>
      </w:sdtContent>
    </w:sdt>
    <w:sdt>
      <w:sdtPr>
        <w:rPr>
          <w:rFonts w:ascii="Times New Roman" w:eastAsia="Times New Roman" w:hAnsi="Times New Roman" w:cs="Times New Roman"/>
          <w:sz w:val="24"/>
          <w:szCs w:val="24"/>
        </w:rPr>
        <w:tag w:val="goog_rdk_23"/>
        <w:id w:val="1062294347"/>
      </w:sdtPr>
      <w:sdtContent>
        <w:p w14:paraId="00000116" w14:textId="7D08A013" w:rsidR="00696B80" w:rsidRPr="00361FF1" w:rsidRDefault="00000000">
          <w:pPr>
            <w:spacing w:line="480" w:lineRule="auto"/>
            <w:rPr>
              <w:ins w:id="240"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22"/>
              <w:id w:val="-1661988856"/>
            </w:sdtPr>
            <w:sdtContent>
              <w:r w:rsidR="00734CE6" w:rsidRPr="00361FF1">
                <w:rPr>
                  <w:rFonts w:ascii="Times New Roman" w:eastAsia="Times New Roman" w:hAnsi="Times New Roman" w:cs="Times New Roman"/>
                  <w:sz w:val="24"/>
                  <w:szCs w:val="24"/>
                </w:rPr>
                <w:t>Due to the inherent limitations of Content Delivery Networks (CDNs) in efficiently serving these specific files, and to mitigate potential issues arising from Cross-Origin Resource Sharing (CORS)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00734CE6" w:rsidRPr="00361FF1">
                <w:rPr>
                  <w:rFonts w:ascii="Times New Roman" w:eastAsia="Times New Roman" w:hAnsi="Times New Roman" w:cs="Times New Roman"/>
                  <w:sz w:val="24"/>
                  <w:szCs w:val="24"/>
                </w:rPr>
                <w:t>.</w:t>
              </w:r>
            </w:sdtContent>
          </w:sdt>
        </w:p>
      </w:sdtContent>
    </w:sdt>
    <w:sdt>
      <w:sdtPr>
        <w:rPr>
          <w:rFonts w:ascii="Times New Roman" w:eastAsia="Times New Roman" w:hAnsi="Times New Roman" w:cs="Times New Roman"/>
          <w:sz w:val="24"/>
          <w:szCs w:val="24"/>
        </w:rPr>
        <w:tag w:val="goog_rdk_25"/>
        <w:id w:val="-1390643232"/>
      </w:sdtPr>
      <w:sdtContent>
        <w:p w14:paraId="00000117" w14:textId="77777777" w:rsidR="00696B80" w:rsidRPr="00361FF1" w:rsidRDefault="00000000">
          <w:pPr>
            <w:spacing w:line="480" w:lineRule="auto"/>
            <w:ind w:firstLine="720"/>
            <w:rPr>
              <w:ins w:id="241"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24"/>
              <w:id w:val="-1242716492"/>
            </w:sdtPr>
            <w:sdtContent>
              <w:r w:rsidR="00734CE6" w:rsidRPr="00361FF1">
                <w:rPr>
                  <w:rFonts w:ascii="Times New Roman" w:eastAsia="Times New Roman" w:hAnsi="Times New Roman" w:cs="Times New Roman"/>
                  <w:sz w:val="24"/>
                  <w:szCs w:val="24"/>
                </w:rPr>
                <w:t>The /three subfolder contain add-ons and other JavaScript files imported from the Three.js project. These files are downloaded from the Three.js repository and are organized to maintain the default structure of the Three.js framework. Specifically, they are stored within the directory three/addons/</w:t>
              </w:r>
              <w:proofErr w:type="spellStart"/>
              <w:r w:rsidR="00734CE6" w:rsidRPr="00361FF1">
                <w:rPr>
                  <w:rFonts w:ascii="Times New Roman" w:eastAsia="Times New Roman" w:hAnsi="Times New Roman" w:cs="Times New Roman"/>
                  <w:sz w:val="24"/>
                  <w:szCs w:val="24"/>
                </w:rPr>
                <w:t>jsm</w:t>
              </w:r>
              <w:proofErr w:type="spellEnd"/>
              <w:r w:rsidR="00734CE6" w:rsidRPr="00361FF1">
                <w:rPr>
                  <w:rFonts w:ascii="Times New Roman" w:eastAsia="Times New Roman" w:hAnsi="Times New Roman" w:cs="Times New Roman"/>
                  <w:sz w:val="24"/>
                  <w:szCs w:val="24"/>
                </w:rPr>
                <w:t>, which contains the following subfolders:</w:t>
              </w:r>
            </w:sdtContent>
          </w:sdt>
        </w:p>
      </w:sdtContent>
    </w:sdt>
    <w:sdt>
      <w:sdtPr>
        <w:rPr>
          <w:rFonts w:ascii="Times New Roman" w:eastAsia="Times New Roman" w:hAnsi="Times New Roman" w:cs="Times New Roman"/>
          <w:sz w:val="24"/>
          <w:szCs w:val="24"/>
        </w:rPr>
        <w:tag w:val="goog_rdk_27"/>
        <w:id w:val="-949541161"/>
      </w:sdtPr>
      <w:sdtContent>
        <w:p w14:paraId="00000118" w14:textId="77777777" w:rsidR="00696B80" w:rsidRPr="00361FF1" w:rsidRDefault="00000000">
          <w:pPr>
            <w:numPr>
              <w:ilvl w:val="0"/>
              <w:numId w:val="7"/>
            </w:numPr>
            <w:spacing w:line="480" w:lineRule="auto"/>
            <w:rPr>
              <w:ins w:id="242"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26"/>
              <w:id w:val="611871598"/>
            </w:sdtPr>
            <w:sdtContent>
              <w:r w:rsidR="00734CE6" w:rsidRPr="00361FF1">
                <w:rPr>
                  <w:rFonts w:ascii="Times New Roman" w:eastAsia="Times New Roman" w:hAnsi="Times New Roman" w:cs="Times New Roman"/>
                  <w:sz w:val="24"/>
                  <w:szCs w:val="24"/>
                </w:rPr>
                <w:t>three/addons/</w:t>
              </w:r>
              <w:proofErr w:type="spellStart"/>
              <w:r w:rsidR="00734CE6" w:rsidRPr="00361FF1">
                <w:rPr>
                  <w:rFonts w:ascii="Times New Roman" w:eastAsia="Times New Roman" w:hAnsi="Times New Roman" w:cs="Times New Roman"/>
                  <w:sz w:val="24"/>
                  <w:szCs w:val="24"/>
                </w:rPr>
                <w:t>jsm</w:t>
              </w:r>
              <w:proofErr w:type="spellEnd"/>
              <w:r w:rsidR="00734CE6" w:rsidRPr="00361FF1">
                <w:rPr>
                  <w:rFonts w:ascii="Times New Roman" w:eastAsia="Times New Roman" w:hAnsi="Times New Roman" w:cs="Times New Roman"/>
                  <w:sz w:val="24"/>
                  <w:szCs w:val="24"/>
                </w:rPr>
                <w:t xml:space="preserve">/controls: Contains the </w:t>
              </w:r>
              <w:proofErr w:type="spellStart"/>
              <w:r w:rsidR="00734CE6" w:rsidRPr="00361FF1">
                <w:rPr>
                  <w:rFonts w:ascii="Times New Roman" w:eastAsia="Times New Roman" w:hAnsi="Times New Roman" w:cs="Times New Roman"/>
                  <w:sz w:val="24"/>
                  <w:szCs w:val="24"/>
                </w:rPr>
                <w:t>OrbitControls</w:t>
              </w:r>
              <w:proofErr w:type="spellEnd"/>
              <w:r w:rsidR="00734CE6" w:rsidRPr="00361FF1">
                <w:rPr>
                  <w:rFonts w:ascii="Times New Roman" w:eastAsia="Times New Roman" w:hAnsi="Times New Roman" w:cs="Times New Roman"/>
                  <w:sz w:val="24"/>
                  <w:szCs w:val="24"/>
                </w:rPr>
                <w:t xml:space="preserve"> module, enabling navigation features for 3D scenes.</w:t>
              </w:r>
            </w:sdtContent>
          </w:sdt>
        </w:p>
      </w:sdtContent>
    </w:sdt>
    <w:sdt>
      <w:sdtPr>
        <w:rPr>
          <w:rFonts w:ascii="Times New Roman" w:eastAsia="Times New Roman" w:hAnsi="Times New Roman" w:cs="Times New Roman"/>
          <w:sz w:val="24"/>
          <w:szCs w:val="24"/>
        </w:rPr>
        <w:tag w:val="goog_rdk_29"/>
        <w:id w:val="2142221847"/>
      </w:sdtPr>
      <w:sdtContent>
        <w:p w14:paraId="00000119" w14:textId="77777777" w:rsidR="00696B80" w:rsidRPr="00361FF1" w:rsidRDefault="00000000">
          <w:pPr>
            <w:numPr>
              <w:ilvl w:val="0"/>
              <w:numId w:val="7"/>
            </w:numPr>
            <w:spacing w:line="480" w:lineRule="auto"/>
            <w:rPr>
              <w:ins w:id="243" w:author="gianfranco dp" w:date="2024-11-15T10:58:00Z"/>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28"/>
              <w:id w:val="1306745220"/>
            </w:sdtPr>
            <w:sdtContent>
              <w:r w:rsidR="00734CE6" w:rsidRPr="00361FF1">
                <w:rPr>
                  <w:rFonts w:ascii="Times New Roman" w:eastAsia="Times New Roman" w:hAnsi="Times New Roman" w:cs="Times New Roman"/>
                  <w:sz w:val="24"/>
                  <w:szCs w:val="24"/>
                </w:rPr>
                <w:t>three/addons/</w:t>
              </w:r>
              <w:proofErr w:type="spellStart"/>
              <w:r w:rsidR="00734CE6" w:rsidRPr="00361FF1">
                <w:rPr>
                  <w:rFonts w:ascii="Times New Roman" w:eastAsia="Times New Roman" w:hAnsi="Times New Roman" w:cs="Times New Roman"/>
                  <w:sz w:val="24"/>
                  <w:szCs w:val="24"/>
                </w:rPr>
                <w:t>jsm</w:t>
              </w:r>
              <w:proofErr w:type="spellEnd"/>
              <w:r w:rsidR="00734CE6" w:rsidRPr="00361FF1">
                <w:rPr>
                  <w:rFonts w:ascii="Times New Roman" w:eastAsia="Times New Roman" w:hAnsi="Times New Roman" w:cs="Times New Roman"/>
                  <w:sz w:val="24"/>
                  <w:szCs w:val="24"/>
                </w:rPr>
                <w:t xml:space="preserve">/libs: Includes the </w:t>
              </w:r>
              <w:proofErr w:type="spellStart"/>
              <w:r w:rsidR="00734CE6" w:rsidRPr="00361FF1">
                <w:rPr>
                  <w:rFonts w:ascii="Times New Roman" w:eastAsia="Times New Roman" w:hAnsi="Times New Roman" w:cs="Times New Roman"/>
                  <w:sz w:val="24"/>
                  <w:szCs w:val="24"/>
                </w:rPr>
                <w:t>fflate</w:t>
              </w:r>
              <w:proofErr w:type="spellEnd"/>
              <w:r w:rsidR="00734CE6" w:rsidRPr="00361FF1">
                <w:rPr>
                  <w:rFonts w:ascii="Times New Roman" w:eastAsia="Times New Roman" w:hAnsi="Times New Roman" w:cs="Times New Roman"/>
                  <w:sz w:val="24"/>
                  <w:szCs w:val="24"/>
                </w:rPr>
                <w:t xml:space="preserve"> module, a fast JavaScript compression/decompression library designed to enhance rendering speed.</w:t>
              </w:r>
            </w:sdtContent>
          </w:sdt>
        </w:p>
      </w:sdtContent>
    </w:sdt>
    <w:sdt>
      <w:sdtPr>
        <w:rPr>
          <w:rFonts w:ascii="Times New Roman" w:eastAsia="Times New Roman" w:hAnsi="Times New Roman" w:cs="Times New Roman"/>
          <w:sz w:val="24"/>
          <w:szCs w:val="24"/>
        </w:rPr>
        <w:tag w:val="goog_rdk_31"/>
        <w:id w:val="-1727589779"/>
      </w:sdtPr>
      <w:sdtContent>
        <w:p w14:paraId="33F9BB35" w14:textId="5B4C269B" w:rsidR="00505697" w:rsidRDefault="00000000" w:rsidP="00505697">
          <w:pPr>
            <w:numPr>
              <w:ilvl w:val="0"/>
              <w:numId w:val="7"/>
            </w:numPr>
            <w:spacing w:line="480" w:lineRule="auto"/>
            <w:rPr>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30"/>
              <w:id w:val="-234470076"/>
            </w:sdtPr>
            <w:sdtContent>
              <w:r w:rsidR="00734CE6" w:rsidRPr="00361FF1">
                <w:rPr>
                  <w:rFonts w:ascii="Times New Roman" w:eastAsia="Times New Roman" w:hAnsi="Times New Roman" w:cs="Times New Roman"/>
                  <w:sz w:val="24"/>
                  <w:szCs w:val="24"/>
                </w:rPr>
                <w:t>three/addons/</w:t>
              </w:r>
              <w:proofErr w:type="spellStart"/>
              <w:r w:rsidR="00734CE6" w:rsidRPr="00361FF1">
                <w:rPr>
                  <w:rFonts w:ascii="Times New Roman" w:eastAsia="Times New Roman" w:hAnsi="Times New Roman" w:cs="Times New Roman"/>
                  <w:sz w:val="24"/>
                  <w:szCs w:val="24"/>
                </w:rPr>
                <w:t>jsm</w:t>
              </w:r>
              <w:proofErr w:type="spellEnd"/>
              <w:r w:rsidR="00734CE6" w:rsidRPr="00361FF1">
                <w:rPr>
                  <w:rFonts w:ascii="Times New Roman" w:eastAsia="Times New Roman" w:hAnsi="Times New Roman" w:cs="Times New Roman"/>
                  <w:sz w:val="24"/>
                  <w:szCs w:val="24"/>
                </w:rPr>
                <w:t xml:space="preserve">/loaders: Contains the </w:t>
              </w:r>
              <w:proofErr w:type="spellStart"/>
              <w:r w:rsidR="00734CE6" w:rsidRPr="00361FF1">
                <w:rPr>
                  <w:rFonts w:ascii="Times New Roman" w:eastAsia="Times New Roman" w:hAnsi="Times New Roman" w:cs="Times New Roman"/>
                  <w:sz w:val="24"/>
                  <w:szCs w:val="24"/>
                </w:rPr>
                <w:t>ColladaLoader</w:t>
              </w:r>
              <w:proofErr w:type="spellEnd"/>
              <w:r w:rsidR="00734CE6" w:rsidRPr="00361FF1">
                <w:rPr>
                  <w:rFonts w:ascii="Times New Roman" w:eastAsia="Times New Roman" w:hAnsi="Times New Roman" w:cs="Times New Roman"/>
                  <w:sz w:val="24"/>
                  <w:szCs w:val="24"/>
                </w:rPr>
                <w:t xml:space="preserve">, </w:t>
              </w:r>
              <w:proofErr w:type="spellStart"/>
              <w:r w:rsidR="00734CE6" w:rsidRPr="00361FF1">
                <w:rPr>
                  <w:rFonts w:ascii="Times New Roman" w:eastAsia="Times New Roman" w:hAnsi="Times New Roman" w:cs="Times New Roman"/>
                  <w:sz w:val="24"/>
                  <w:szCs w:val="24"/>
                </w:rPr>
                <w:t>KMZLoader</w:t>
              </w:r>
              <w:proofErr w:type="spellEnd"/>
              <w:r w:rsidR="00734CE6" w:rsidRPr="00361FF1">
                <w:rPr>
                  <w:rFonts w:ascii="Times New Roman" w:eastAsia="Times New Roman" w:hAnsi="Times New Roman" w:cs="Times New Roman"/>
                  <w:sz w:val="24"/>
                  <w:szCs w:val="24"/>
                </w:rPr>
                <w:t xml:space="preserve">, and </w:t>
              </w:r>
              <w:proofErr w:type="spellStart"/>
              <w:r w:rsidR="00734CE6" w:rsidRPr="00361FF1">
                <w:rPr>
                  <w:rFonts w:ascii="Times New Roman" w:eastAsia="Times New Roman" w:hAnsi="Times New Roman" w:cs="Times New Roman"/>
                  <w:sz w:val="24"/>
                  <w:szCs w:val="24"/>
                </w:rPr>
                <w:t>TGALoader</w:t>
              </w:r>
              <w:proofErr w:type="spellEnd"/>
              <w:r w:rsidR="00734CE6" w:rsidRPr="00361FF1">
                <w:rPr>
                  <w:rFonts w:ascii="Times New Roman" w:eastAsia="Times New Roman" w:hAnsi="Times New Roman" w:cs="Times New Roman"/>
                  <w:sz w:val="24"/>
                  <w:szCs w:val="24"/>
                </w:rPr>
                <w:t xml:space="preserve"> modules for loading respective file types within the Three.js environment.</w:t>
              </w:r>
            </w:sdtContent>
          </w:sdt>
        </w:p>
      </w:sdtContent>
    </w:sdt>
    <w:bookmarkStart w:id="244" w:name="_heading=h.oorj2k3i5sgb" w:colFirst="0" w:colLast="0" w:displacedByCustomXml="prev"/>
    <w:bookmarkEnd w:id="244" w:displacedByCustomXml="prev"/>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output web-viewer in a &lt;</w:t>
      </w:r>
      <w:proofErr w:type="spellStart"/>
      <w:r>
        <w:rPr>
          <w:rFonts w:ascii="Times New Roman" w:eastAsia="Times New Roman" w:hAnsi="Times New Roman" w:cs="Times New Roman"/>
          <w:sz w:val="24"/>
          <w:szCs w:val="24"/>
        </w:rPr>
        <w:t>iframe</w:t>
      </w:r>
      <w:proofErr w:type="spellEnd"/>
      <w:r>
        <w:rPr>
          <w:rFonts w:ascii="Times New Roman" w:eastAsia="Times New Roman" w:hAnsi="Times New Roman" w:cs="Times New Roman"/>
          <w:sz w:val="24"/>
          <w:szCs w:val="24"/>
        </w:rPr>
        <w:t xml:space="preserv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lastRenderedPageBreak/>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5">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0C5BAFFE" w:rsidR="00274D6D" w:rsidRDefault="00505697" w:rsidP="00274D6D">
      <w:pPr>
        <w:pStyle w:val="Didascalia"/>
      </w:pPr>
      <w:bookmarkStart w:id="245" w:name="_Ref186871910"/>
      <w:r>
        <w:t xml:space="preserve">Figure </w:t>
      </w:r>
      <w:fldSimple w:instr=" SEQ Figure \* ARABIC ">
        <w:r w:rsidR="0068179E">
          <w:rPr>
            <w:noProof/>
          </w:rPr>
          <w:t>10</w:t>
        </w:r>
      </w:fldSimple>
      <w:bookmarkEnd w:id="245"/>
      <w:r>
        <w:t xml:space="preserve"> Output web-viewer of a 3D model using KMZviewer_functions.py</w:t>
      </w:r>
    </w:p>
    <w:p w14:paraId="38944AAC" w14:textId="77777777" w:rsidR="00274D6D" w:rsidRDefault="00274D6D" w:rsidP="00274D6D">
      <w:pPr>
        <w:rPr>
          <w:lang w:val="en-AU" w:eastAsia="en-AU"/>
        </w:rPr>
      </w:pPr>
    </w:p>
    <w:p w14:paraId="4E4DFA37" w14:textId="77777777" w:rsidR="00274D6D" w:rsidRPr="00274D6D" w:rsidRDefault="00274D6D" w:rsidP="00274D6D">
      <w:pPr>
        <w:rPr>
          <w:lang w:val="en-AU" w:eastAsia="en-AU"/>
        </w:rPr>
      </w:pPr>
    </w:p>
    <w:p w14:paraId="00000123" w14:textId="520C4FB1" w:rsidR="00696B80" w:rsidRDefault="00734CE6" w:rsidP="00201231">
      <w:pPr>
        <w:pStyle w:val="Titolo2"/>
        <w:numPr>
          <w:ilvl w:val="0"/>
          <w:numId w:val="0"/>
        </w:numPr>
        <w:spacing w:line="480" w:lineRule="auto"/>
      </w:pPr>
      <w:r>
        <w:t xml:space="preserve">2.3 </w:t>
      </w:r>
      <w:r w:rsidR="00274D6D">
        <w:t>G</w:t>
      </w:r>
      <w:r>
        <w:t>eo-</w:t>
      </w:r>
      <w:r w:rsidR="00274D6D">
        <w:t>graphical and maps</w:t>
      </w:r>
      <w:r>
        <w:t xml:space="preserve"> data viewer</w:t>
      </w:r>
    </w:p>
    <w:p w14:paraId="00000124" w14:textId="352DA493"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same approach, geographic data visualizers and online maps can be generated by taking advantage of the capabilities offered by the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library</w:t>
      </w:r>
      <w:r w:rsidR="00274D6D">
        <w:rPr>
          <w:rFonts w:ascii="Times New Roman" w:eastAsia="Times New Roman" w:hAnsi="Times New Roman" w:cs="Times New Roman"/>
          <w:sz w:val="24"/>
          <w:szCs w:val="24"/>
        </w:rPr>
        <w:t xml:space="preserve"> a quick view of creation process is </w:t>
      </w:r>
      <w:proofErr w:type="spellStart"/>
      <w:r w:rsidR="00274D6D">
        <w:rPr>
          <w:rFonts w:ascii="Times New Roman" w:eastAsia="Times New Roman" w:hAnsi="Times New Roman" w:cs="Times New Roman"/>
          <w:sz w:val="24"/>
          <w:szCs w:val="24"/>
        </w:rPr>
        <w:t>isllustrated</w:t>
      </w:r>
      <w:proofErr w:type="spellEnd"/>
      <w:r w:rsidR="00274D6D">
        <w:rPr>
          <w:rFonts w:ascii="Times New Roman" w:eastAsia="Times New Roman" w:hAnsi="Times New Roman" w:cs="Times New Roman"/>
          <w:sz w:val="24"/>
          <w:szCs w:val="24"/>
        </w:rPr>
        <w:t xml:space="preserve"> in </w:t>
      </w:r>
      <w:r w:rsidR="00274D6D">
        <w:rPr>
          <w:rFonts w:ascii="Times New Roman" w:eastAsia="Times New Roman" w:hAnsi="Times New Roman" w:cs="Times New Roman"/>
          <w:sz w:val="24"/>
          <w:szCs w:val="24"/>
        </w:rPr>
        <w:fldChar w:fldCharType="begin"/>
      </w:r>
      <w:r w:rsidR="00274D6D">
        <w:rPr>
          <w:rFonts w:ascii="Times New Roman" w:eastAsia="Times New Roman" w:hAnsi="Times New Roman" w:cs="Times New Roman"/>
          <w:sz w:val="24"/>
          <w:szCs w:val="24"/>
        </w:rPr>
        <w:instrText xml:space="preserve"> REF _Ref186872241 \h </w:instrText>
      </w:r>
      <w:r w:rsidR="00274D6D">
        <w:rPr>
          <w:rFonts w:ascii="Times New Roman" w:eastAsia="Times New Roman" w:hAnsi="Times New Roman" w:cs="Times New Roman"/>
          <w:sz w:val="24"/>
          <w:szCs w:val="24"/>
        </w:rPr>
      </w:r>
      <w:r w:rsidR="00274D6D">
        <w:rPr>
          <w:rFonts w:ascii="Times New Roman" w:eastAsia="Times New Roman" w:hAnsi="Times New Roman" w:cs="Times New Roman"/>
          <w:sz w:val="24"/>
          <w:szCs w:val="24"/>
        </w:rPr>
        <w:fldChar w:fldCharType="separate"/>
      </w:r>
      <w:r w:rsidR="00274D6D">
        <w:t xml:space="preserve">Figure </w:t>
      </w:r>
      <w:r w:rsidR="00274D6D">
        <w:rPr>
          <w:noProof/>
        </w:rPr>
        <w:t>11</w:t>
      </w:r>
      <w:r w:rsid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QGIS community offers several plug-in and tools to generate web maps </w:t>
      </w:r>
      <w:r>
        <w:rPr>
          <w:rFonts w:ascii="Times New Roman" w:eastAsia="Times New Roman" w:hAnsi="Times New Roman" w:cs="Times New Roman"/>
          <w:sz w:val="24"/>
          <w:szCs w:val="24"/>
          <w:highlight w:val="cyan"/>
        </w:rPr>
        <w:t>(Duarte et al., 2021)</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qgis2web</w:t>
      </w:r>
      <w:r>
        <w:rPr>
          <w:rFonts w:ascii="Times New Roman" w:eastAsia="Times New Roman" w:hAnsi="Times New Roman" w:cs="Times New Roman"/>
          <w:sz w:val="24"/>
          <w:szCs w:val="24"/>
        </w:rPr>
        <w:t>” is capable of exporting an entire map project, with all graphic dressings to a folder with files for publication on the web. This procedure is quite simple and requires at most a few corrective operations afterwards to the JavaScript code for displaying the data. This method of publishing is used by geospatial scientists for various types of maps</w:t>
      </w:r>
      <w:r>
        <w:rPr>
          <w:rFonts w:ascii="Times New Roman" w:eastAsia="Times New Roman" w:hAnsi="Times New Roman" w:cs="Times New Roman"/>
          <w:sz w:val="24"/>
          <w:szCs w:val="24"/>
          <w:highlight w:val="cyan"/>
        </w:rPr>
        <w:t xml:space="preserve"> (</w:t>
      </w:r>
      <w:proofErr w:type="spellStart"/>
      <w:r>
        <w:rPr>
          <w:rFonts w:ascii="Times New Roman" w:eastAsia="Times New Roman" w:hAnsi="Times New Roman" w:cs="Times New Roman"/>
          <w:sz w:val="24"/>
          <w:szCs w:val="24"/>
          <w:highlight w:val="cyan"/>
        </w:rPr>
        <w:t>Bachri</w:t>
      </w:r>
      <w:proofErr w:type="spellEnd"/>
      <w:r>
        <w:rPr>
          <w:rFonts w:ascii="Times New Roman" w:eastAsia="Times New Roman" w:hAnsi="Times New Roman" w:cs="Times New Roman"/>
          <w:sz w:val="24"/>
          <w:szCs w:val="24"/>
          <w:highlight w:val="cyan"/>
        </w:rPr>
        <w:t xml:space="preserve"> et al., 2022; Azmi et al., 2022)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7245C967">
            <wp:extent cx="4156203" cy="556291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33188" t="8285" r="33654" b="28832"/>
                    <a:stretch>
                      <a:fillRect/>
                    </a:stretch>
                  </pic:blipFill>
                  <pic:spPr>
                    <a:xfrm>
                      <a:off x="0" y="0"/>
                      <a:ext cx="4156203" cy="5562917"/>
                    </a:xfrm>
                    <a:prstGeom prst="rect">
                      <a:avLst/>
                    </a:prstGeom>
                    <a:ln/>
                  </pic:spPr>
                </pic:pic>
              </a:graphicData>
            </a:graphic>
          </wp:inline>
        </w:drawing>
      </w:r>
    </w:p>
    <w:p w14:paraId="00000125" w14:textId="361B0DCB" w:rsidR="00696B80" w:rsidRDefault="00274D6D" w:rsidP="00274D6D">
      <w:pPr>
        <w:pStyle w:val="Didascalia"/>
        <w:rPr>
          <w:rFonts w:ascii="Times New Roman" w:eastAsia="Times New Roman" w:hAnsi="Times New Roman" w:cs="Times New Roman"/>
          <w:sz w:val="24"/>
          <w:szCs w:val="24"/>
        </w:rPr>
      </w:pPr>
      <w:bookmarkStart w:id="246" w:name="_Ref186872241"/>
      <w:r>
        <w:t xml:space="preserve">Figure </w:t>
      </w:r>
      <w:fldSimple w:instr=" SEQ Figure \* ARABIC ">
        <w:r w:rsidR="0068179E">
          <w:rPr>
            <w:noProof/>
          </w:rPr>
          <w:t>11</w:t>
        </w:r>
      </w:fldSimple>
      <w:bookmarkEnd w:id="246"/>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7967C1FE" w:rsidR="00FB2B67" w:rsidRDefault="00B42ABC" w:rsidP="00B42ABC">
      <w:pPr>
        <w:pStyle w:val="Titolo2"/>
        <w:numPr>
          <w:ilvl w:val="0"/>
          <w:numId w:val="0"/>
        </w:numPr>
      </w:pPr>
      <w:r>
        <w:t>2.4 Combining many data web-viewer</w:t>
      </w:r>
      <w:r w:rsidR="004F4071">
        <w:t>s</w:t>
      </w:r>
      <w:r>
        <w:t xml:space="preserve"> in </w:t>
      </w:r>
      <w:proofErr w:type="gramStart"/>
      <w:r>
        <w:t>a</w:t>
      </w:r>
      <w:proofErr w:type="gramEnd"/>
      <w:r w:rsidR="00354E7B">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2FA6C6DE"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w:t>
      </w:r>
      <w:proofErr w:type="spellStart"/>
      <w:r w:rsidRPr="004F4071">
        <w:rPr>
          <w:rFonts w:ascii="Times New Roman" w:eastAsia="Times New Roman" w:hAnsi="Times New Roman" w:cs="Times New Roman"/>
          <w:i/>
          <w:iCs/>
          <w:sz w:val="24"/>
          <w:szCs w:val="24"/>
        </w:rPr>
        <w:t>iframe</w:t>
      </w:r>
      <w:proofErr w:type="spellEnd"/>
      <w:r w:rsidRPr="004F4071">
        <w:rPr>
          <w:rFonts w:ascii="Times New Roman" w:eastAsia="Times New Roman" w:hAnsi="Times New Roman" w:cs="Times New Roman"/>
          <w:i/>
          <w:iCs/>
          <w:sz w:val="24"/>
          <w:szCs w:val="24"/>
        </w:rPr>
        <w:t>&gt;</w:t>
      </w:r>
      <w:r w:rsidRPr="00354E7B">
        <w:rPr>
          <w:rFonts w:ascii="Times New Roman" w:eastAsia="Times New Roman" w:hAnsi="Times New Roman" w:cs="Times New Roman"/>
          <w:sz w:val="24"/>
          <w:szCs w:val="24"/>
        </w:rPr>
        <w:t xml:space="preserve"> tags</w:t>
      </w:r>
      <w:r w:rsidR="004F4071">
        <w:rPr>
          <w:rFonts w:ascii="Times New Roman" w:eastAsia="Times New Roman" w:hAnsi="Times New Roman" w:cs="Times New Roman"/>
          <w:sz w:val="24"/>
          <w:szCs w:val="24"/>
        </w:rPr>
        <w:t xml:space="preserve"> </w:t>
      </w:r>
      <w:r w:rsidR="004F4071" w:rsidRPr="004F4071">
        <w:rPr>
          <w:rFonts w:ascii="Times New Roman" w:eastAsia="Times New Roman" w:hAnsi="Times New Roman" w:cs="Times New Roman"/>
          <w:sz w:val="24"/>
          <w:szCs w:val="24"/>
          <w:highlight w:val="cyan"/>
        </w:rPr>
        <w:t>(Cheng, 2024)</w:t>
      </w:r>
      <w:r w:rsidRPr="00354E7B">
        <w:rPr>
          <w:rFonts w:ascii="Times New Roman" w:eastAsia="Times New Roman" w:hAnsi="Times New Roman" w:cs="Times New Roman"/>
          <w:sz w:val="24"/>
          <w:szCs w:val="24"/>
        </w:rPr>
        <w:t>. This approach, geared toward modularity and efficiency, involves the definition of a web layout 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w:t>
      </w:r>
      <w:r w:rsidRPr="00354E7B">
        <w:rPr>
          <w:rFonts w:ascii="Times New Roman" w:eastAsia="Times New Roman" w:hAnsi="Times New Roman" w:cs="Times New Roman"/>
          <w:sz w:val="24"/>
          <w:szCs w:val="24"/>
        </w:rPr>
        <w:lastRenderedPageBreak/>
        <w:t>role in ensuring viewer usability and accessibility. An effective UX results in an intuitive and satisfying user experience</w:t>
      </w:r>
      <w:r w:rsidR="00622CAD">
        <w:rPr>
          <w:rFonts w:ascii="Times New Roman" w:eastAsia="Times New Roman" w:hAnsi="Times New Roman" w:cs="Times New Roman"/>
          <w:sz w:val="24"/>
          <w:szCs w:val="24"/>
        </w:rPr>
        <w:t xml:space="preserve"> </w:t>
      </w:r>
      <w:r w:rsidR="00622CAD" w:rsidRPr="00622CAD">
        <w:rPr>
          <w:rFonts w:ascii="Times New Roman" w:eastAsia="Times New Roman" w:hAnsi="Times New Roman" w:cs="Times New Roman"/>
          <w:sz w:val="24"/>
          <w:szCs w:val="24"/>
          <w:highlight w:val="cyan"/>
        </w:rPr>
        <w:t>(Visser et al, 2019)</w:t>
      </w:r>
      <w:r w:rsidR="004F4071">
        <w:rPr>
          <w:rFonts w:ascii="Times New Roman" w:eastAsia="Times New Roman" w:hAnsi="Times New Roman" w:cs="Times New Roman"/>
          <w:sz w:val="24"/>
          <w:szCs w:val="24"/>
        </w:rPr>
        <w:t xml:space="preserve">, characterized by: </w:t>
      </w:r>
    </w:p>
    <w:p w14:paraId="7DAE795B" w14:textId="3364CBC8" w:rsidR="004F4071" w:rsidRDefault="004F4071" w:rsidP="004F0A60">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F50A90">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071400">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071400">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UI </w:t>
      </w:r>
      <w:r w:rsidR="0060160E" w:rsidRPr="0060160E">
        <w:rPr>
          <w:rFonts w:ascii="Times New Roman" w:eastAsia="Times New Roman" w:hAnsi="Times New Roman" w:cs="Times New Roman"/>
          <w:sz w:val="24"/>
          <w:szCs w:val="24"/>
          <w:highlight w:val="cyan"/>
        </w:rPr>
        <w:t>(</w:t>
      </w:r>
      <w:r w:rsidR="001E10DD">
        <w:rPr>
          <w:rFonts w:ascii="Times New Roman" w:eastAsia="Times New Roman" w:hAnsi="Times New Roman" w:cs="Times New Roman"/>
          <w:sz w:val="24"/>
          <w:szCs w:val="24"/>
          <w:highlight w:val="cyan"/>
        </w:rPr>
        <w:t>Norman</w:t>
      </w:r>
      <w:r w:rsidR="0060160E" w:rsidRPr="0060160E">
        <w:rPr>
          <w:rFonts w:ascii="Times New Roman" w:eastAsia="Times New Roman" w:hAnsi="Times New Roman" w:cs="Times New Roman"/>
          <w:sz w:val="24"/>
          <w:szCs w:val="24"/>
          <w:highlight w:val="cyan"/>
        </w:rPr>
        <w:t>, 201</w:t>
      </w:r>
      <w:r w:rsidR="001E10DD">
        <w:rPr>
          <w:rFonts w:ascii="Times New Roman" w:eastAsia="Times New Roman" w:hAnsi="Times New Roman" w:cs="Times New Roman"/>
          <w:sz w:val="24"/>
          <w:szCs w:val="24"/>
          <w:highlight w:val="cyan"/>
        </w:rPr>
        <w:t>3</w:t>
      </w:r>
      <w:r w:rsidR="0060160E" w:rsidRPr="0060160E">
        <w:rPr>
          <w:rFonts w:ascii="Times New Roman" w:eastAsia="Times New Roman" w:hAnsi="Times New Roman" w:cs="Times New Roman"/>
          <w:sz w:val="24"/>
          <w:szCs w:val="24"/>
          <w:highlight w:val="cyan"/>
        </w:rPr>
        <w:t>)</w:t>
      </w:r>
      <w:r w:rsidR="0060160E">
        <w:rPr>
          <w:rFonts w:ascii="Times New Roman" w:eastAsia="Times New Roman" w:hAnsi="Times New Roman" w:cs="Times New Roman"/>
          <w:sz w:val="24"/>
          <w:szCs w:val="24"/>
        </w:rPr>
        <w:t xml:space="preserve"> </w:t>
      </w:r>
      <w:r w:rsidRPr="00622CAD">
        <w:rPr>
          <w:rFonts w:ascii="Times New Roman" w:eastAsia="Times New Roman" w:hAnsi="Times New Roman" w:cs="Times New Roman"/>
          <w:sz w:val="24"/>
          <w:szCs w:val="24"/>
        </w:rPr>
        <w:t>is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261B7094" w14:textId="5FFDA9D5" w:rsidR="00A7677A"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5F062428" w14:textId="77777777" w:rsidR="00A7677A" w:rsidRPr="00A7677A" w:rsidRDefault="00A7677A" w:rsidP="00A7677A">
      <w:pPr>
        <w:spacing w:line="480" w:lineRule="auto"/>
        <w:ind w:left="360"/>
        <w:jc w:val="both"/>
        <w:rPr>
          <w:rFonts w:ascii="Times New Roman" w:eastAsia="Times New Roman" w:hAnsi="Times New Roman" w:cs="Times New Roman"/>
          <w:sz w:val="24"/>
          <w:szCs w:val="24"/>
        </w:rPr>
      </w:pP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6B5CF576"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sources </w:t>
      </w:r>
      <w:r>
        <w:rPr>
          <w:rFonts w:ascii="Times New Roman" w:eastAsia="Times New Roman" w:hAnsi="Times New Roman" w:cs="Times New Roman"/>
          <w:sz w:val="24"/>
          <w:szCs w:val="24"/>
          <w:highlight w:val="cyan"/>
        </w:rPr>
        <w:t>(Simon, 2023),</w:t>
      </w:r>
      <w:r>
        <w:rPr>
          <w:rFonts w:ascii="Times New Roman" w:eastAsia="Times New Roman" w:hAnsi="Times New Roman" w:cs="Times New Roman"/>
          <w:sz w:val="24"/>
          <w:szCs w:val="24"/>
        </w:rPr>
        <w:t xml:space="preserve"> the simplest, but not the best performer,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Pr>
          <w:rFonts w:ascii="Times New Roman" w:eastAsia="Times New Roman" w:hAnsi="Times New Roman" w:cs="Times New Roman"/>
          <w:sz w:val="24"/>
          <w:szCs w:val="24"/>
          <w:highlight w:val="cyan"/>
        </w:rPr>
        <w:t>(Li &amp; Zhang, 2021)</w:t>
      </w:r>
      <w:r>
        <w:rPr>
          <w:rFonts w:ascii="Times New Roman" w:eastAsia="Times New Roman" w:hAnsi="Times New Roman" w:cs="Times New Roman"/>
          <w:sz w:val="24"/>
          <w:szCs w:val="24"/>
        </w:rPr>
        <w:t xml:space="preserve"> have been left out.</w:t>
      </w:r>
    </w:p>
    <w:p w14:paraId="328116DA" w14:textId="77777777"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your website looks great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 jQuery simplifies adding interactive elements to a website or web application. Interactive elements like sliders, accordions, modal dialogs, and animations can improve user experience by engaging users and making the interface more dynamic </w:t>
      </w:r>
      <w:r>
        <w:rPr>
          <w:rFonts w:ascii="Times New Roman" w:eastAsia="Times New Roman" w:hAnsi="Times New Roman" w:cs="Times New Roman"/>
          <w:sz w:val="24"/>
          <w:szCs w:val="24"/>
          <w:highlight w:val="cyan"/>
        </w:rPr>
        <w:t>(Naik &amp; Naik, 2024)</w:t>
      </w:r>
      <w:r>
        <w:rPr>
          <w:rFonts w:ascii="Times New Roman" w:eastAsia="Times New Roman" w:hAnsi="Times New Roman" w:cs="Times New Roman"/>
          <w:sz w:val="24"/>
          <w:szCs w:val="24"/>
        </w:rPr>
        <w:t>.</w:t>
      </w:r>
    </w:p>
    <w:p w14:paraId="7D62D029" w14:textId="2955F016" w:rsidR="004F4071" w:rsidRPr="004F4071" w:rsidRDefault="004F4071" w:rsidP="00A7677A">
      <w:pPr>
        <w:spacing w:line="480" w:lineRule="auto"/>
        <w:ind w:firstLine="720"/>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Continuing with the development description, we proceed to the organization of the components into a hierarchical structure of files and directories. In this process, the use of Bootstrap proves crucial in building the layout of the viewer, particularly through its system of “containers.”</w:t>
      </w:r>
    </w:p>
    <w:p w14:paraId="52D8B3AC" w14:textId="3E7B32AD"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3B1731">
        <w:rPr>
          <w:rFonts w:ascii="Times New Roman" w:eastAsia="Times New Roman" w:hAnsi="Times New Roman" w:cs="Times New Roman"/>
          <w:sz w:val="24"/>
          <w:szCs w:val="24"/>
          <w:highlight w:val="cyan"/>
        </w:rPr>
        <w:t>(</w:t>
      </w:r>
      <w:proofErr w:type="spellStart"/>
      <w:r w:rsidR="003B1731" w:rsidRPr="003B1731">
        <w:rPr>
          <w:rFonts w:ascii="Times New Roman" w:eastAsia="Times New Roman" w:hAnsi="Times New Roman" w:cs="Times New Roman"/>
          <w:sz w:val="24"/>
          <w:szCs w:val="24"/>
          <w:highlight w:val="cyan"/>
        </w:rPr>
        <w:t>Elrom</w:t>
      </w:r>
      <w:proofErr w:type="spellEnd"/>
      <w:r w:rsidR="003B1731" w:rsidRPr="003B1731">
        <w:rPr>
          <w:rFonts w:ascii="Times New Roman" w:eastAsia="Times New Roman" w:hAnsi="Times New Roman" w:cs="Times New Roman"/>
          <w:sz w:val="24"/>
          <w:szCs w:val="24"/>
          <w:highlight w:val="cyan"/>
        </w:rPr>
        <w:t>, 2016)</w:t>
      </w:r>
      <w:r w:rsidRPr="004F4071">
        <w:rPr>
          <w:rFonts w:ascii="Times New Roman" w:eastAsia="Times New Roman" w:hAnsi="Times New Roman" w:cs="Times New Roman"/>
          <w:sz w:val="24"/>
          <w:szCs w:val="24"/>
        </w:rPr>
        <w:t xml:space="preserve">. They provide a predefined and responsive area, that is, one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EB4183">
        <w:rPr>
          <w:rFonts w:ascii="Times New Roman" w:eastAsia="Times New Roman" w:hAnsi="Times New Roman" w:cs="Times New Roman"/>
          <w:i/>
          <w:iCs/>
          <w:sz w:val="24"/>
          <w:szCs w:val="24"/>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w:t>
      </w:r>
      <w:proofErr w:type="spellStart"/>
      <w:r w:rsidRPr="00EB4183">
        <w:rPr>
          <w:rFonts w:ascii="Times New Roman" w:eastAsia="Times New Roman" w:hAnsi="Times New Roman" w:cs="Times New Roman"/>
          <w:sz w:val="24"/>
          <w:szCs w:val="24"/>
        </w:rPr>
        <w:t>iframe</w:t>
      </w:r>
      <w:proofErr w:type="spellEnd"/>
      <w:r w:rsidRPr="00EB4183">
        <w:rPr>
          <w:rFonts w:ascii="Times New Roman" w:eastAsia="Times New Roman" w:hAnsi="Times New Roman" w:cs="Times New Roman"/>
          <w:sz w:val="24"/>
          <w:szCs w:val="24"/>
        </w:rPr>
        <w:t xml:space="preserv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w:t>
      </w:r>
      <w:proofErr w:type="spellStart"/>
      <w:r w:rsidRPr="00EB4183">
        <w:rPr>
          <w:rFonts w:ascii="Times New Roman" w:eastAsia="Times New Roman" w:hAnsi="Times New Roman" w:cs="Times New Roman"/>
          <w:sz w:val="24"/>
          <w:szCs w:val="24"/>
        </w:rPr>
        <w:t>iframe</w:t>
      </w:r>
      <w:proofErr w:type="spellEnd"/>
      <w:r w:rsidRPr="00EB4183">
        <w:rPr>
          <w:rFonts w:ascii="Times New Roman" w:eastAsia="Times New Roman" w:hAnsi="Times New Roman" w:cs="Times New Roman"/>
          <w:sz w:val="24"/>
          <w:szCs w:val="24"/>
        </w:rPr>
        <w:t>&gt; tags for data visualization ensures effective functional isolation between components, allowing individual visualizers to be updated without impacting the overall website structure.</w:t>
      </w:r>
    </w:p>
    <w:p w14:paraId="17F13704" w14:textId="62549105"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 xml:space="preserve">n integration of three static webpage data viewer for </w:t>
      </w:r>
      <w:proofErr w:type="gramStart"/>
      <w:r w:rsidR="00B528FF">
        <w:rPr>
          <w:rFonts w:ascii="Times New Roman" w:eastAsia="Times New Roman" w:hAnsi="Times New Roman" w:cs="Times New Roman"/>
          <w:sz w:val="24"/>
          <w:szCs w:val="24"/>
        </w:rPr>
        <w:t>a</w:t>
      </w:r>
      <w:proofErr w:type="gramEnd"/>
      <w:r w:rsidR="00B528FF">
        <w:rPr>
          <w:rFonts w:ascii="Times New Roman" w:eastAsia="Times New Roman" w:hAnsi="Times New Roman" w:cs="Times New Roman"/>
          <w:sz w:val="24"/>
          <w:szCs w:val="24"/>
        </w:rPr>
        <w:t xml:space="preserve"> MGS website process is represented in </w:t>
      </w:r>
      <w:r w:rsidR="00C644F4">
        <w:rPr>
          <w:rFonts w:ascii="Times New Roman" w:eastAsia="Times New Roman" w:hAnsi="Times New Roman" w:cs="Times New Roman"/>
          <w:sz w:val="24"/>
          <w:szCs w:val="24"/>
        </w:rPr>
        <w:fldChar w:fldCharType="begin"/>
      </w:r>
      <w:r w:rsidR="00C644F4">
        <w:rPr>
          <w:rFonts w:ascii="Times New Roman" w:eastAsia="Times New Roman" w:hAnsi="Times New Roman" w:cs="Times New Roman"/>
          <w:sz w:val="24"/>
          <w:szCs w:val="24"/>
        </w:rPr>
        <w:instrText xml:space="preserve"> REF _Ref186876278 \h </w:instrText>
      </w:r>
      <w:r w:rsidR="00C644F4">
        <w:rPr>
          <w:rFonts w:ascii="Times New Roman" w:eastAsia="Times New Roman" w:hAnsi="Times New Roman" w:cs="Times New Roman"/>
          <w:sz w:val="24"/>
          <w:szCs w:val="24"/>
        </w:rPr>
      </w:r>
      <w:r w:rsidR="00C644F4">
        <w:rPr>
          <w:rFonts w:ascii="Times New Roman" w:eastAsia="Times New Roman" w:hAnsi="Times New Roman" w:cs="Times New Roman"/>
          <w:sz w:val="24"/>
          <w:szCs w:val="24"/>
        </w:rPr>
        <w:fldChar w:fldCharType="separate"/>
      </w:r>
      <w:r w:rsidR="00C644F4">
        <w:t xml:space="preserve">Figure </w:t>
      </w:r>
      <w:r w:rsidR="00C644F4">
        <w:rPr>
          <w:noProof/>
        </w:rPr>
        <w:t>12</w:t>
      </w:r>
      <w:r w:rsidR="00C644F4">
        <w:rPr>
          <w:rFonts w:ascii="Times New Roman" w:eastAsia="Times New Roman" w:hAnsi="Times New Roman" w:cs="Times New Roman"/>
          <w:sz w:val="24"/>
          <w:szCs w:val="24"/>
        </w:rPr>
        <w:fldChar w:fldCharType="end"/>
      </w:r>
      <w:r w:rsidR="00C644F4">
        <w:rPr>
          <w:rFonts w:ascii="Times New Roman" w:eastAsia="Times New Roman" w:hAnsi="Times New Roman" w:cs="Times New Roman"/>
          <w:sz w:val="24"/>
          <w:szCs w:val="24"/>
        </w:rPr>
        <w:t>.</w:t>
      </w:r>
    </w:p>
    <w:p w14:paraId="1AFCDFA8" w14:textId="77777777" w:rsidR="00F81143" w:rsidRDefault="00F81143" w:rsidP="00EB4183">
      <w:pPr>
        <w:spacing w:line="480" w:lineRule="auto"/>
        <w:ind w:firstLine="720"/>
        <w:jc w:val="both"/>
        <w:rPr>
          <w:rFonts w:ascii="Times New Roman" w:eastAsia="Times New Roman" w:hAnsi="Times New Roman" w:cs="Times New Roman"/>
          <w:sz w:val="24"/>
          <w:szCs w:val="24"/>
        </w:rPr>
      </w:pPr>
    </w:p>
    <w:p w14:paraId="5E6ED300" w14:textId="77777777" w:rsidR="0068179E" w:rsidRDefault="00225068" w:rsidP="0068179E">
      <w:pPr>
        <w:keepNext/>
        <w:spacing w:line="480" w:lineRule="auto"/>
        <w:jc w:val="center"/>
      </w:pPr>
      <w:r>
        <w:rPr>
          <w:rFonts w:ascii="Times New Roman" w:eastAsia="Times New Roman" w:hAnsi="Times New Roman" w:cs="Times New Roman"/>
          <w:noProof/>
          <w:sz w:val="24"/>
          <w:szCs w:val="24"/>
        </w:rPr>
        <w:drawing>
          <wp:inline distT="0" distB="0" distL="0" distR="0" wp14:anchorId="38837033" wp14:editId="77FE5053">
            <wp:extent cx="6135299" cy="5046072"/>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7" cstate="print">
                      <a:extLst>
                        <a:ext uri="{28A0092B-C50C-407E-A947-70E740481C1C}">
                          <a14:useLocalDpi xmlns:a14="http://schemas.microsoft.com/office/drawing/2010/main" val="0"/>
                        </a:ext>
                      </a:extLst>
                    </a:blip>
                    <a:srcRect t="1760"/>
                    <a:stretch/>
                  </pic:blipFill>
                  <pic:spPr bwMode="auto">
                    <a:xfrm>
                      <a:off x="0" y="0"/>
                      <a:ext cx="6154368" cy="5061756"/>
                    </a:xfrm>
                    <a:prstGeom prst="rect">
                      <a:avLst/>
                    </a:prstGeom>
                    <a:ln>
                      <a:noFill/>
                    </a:ln>
                    <a:extLst>
                      <a:ext uri="{53640926-AAD7-44D8-BBD7-CCE9431645EC}">
                        <a14:shadowObscured xmlns:a14="http://schemas.microsoft.com/office/drawing/2010/main"/>
                      </a:ext>
                    </a:extLst>
                  </pic:spPr>
                </pic:pic>
              </a:graphicData>
            </a:graphic>
          </wp:inline>
        </w:drawing>
      </w:r>
    </w:p>
    <w:p w14:paraId="0521C0D0" w14:textId="5B4F45C0" w:rsidR="00B528FF" w:rsidRDefault="0068179E" w:rsidP="0068179E">
      <w:pPr>
        <w:pStyle w:val="Didascalia"/>
        <w:rPr>
          <w:rFonts w:ascii="Times New Roman" w:eastAsia="Times New Roman" w:hAnsi="Times New Roman" w:cs="Times New Roman"/>
          <w:sz w:val="24"/>
          <w:szCs w:val="24"/>
        </w:rPr>
      </w:pPr>
      <w:bookmarkStart w:id="247" w:name="_Ref186876278"/>
      <w:r>
        <w:t xml:space="preserve">Figure </w:t>
      </w:r>
      <w:fldSimple w:instr=" SEQ Figure \* ARABIC ">
        <w:r>
          <w:rPr>
            <w:noProof/>
          </w:rPr>
          <w:t>12</w:t>
        </w:r>
      </w:fldSimple>
      <w:bookmarkEnd w:id="247"/>
      <w:r>
        <w:t xml:space="preserve"> Global diagram for packaging </w:t>
      </w:r>
      <w:proofErr w:type="gramStart"/>
      <w:r>
        <w:t>an</w:t>
      </w:r>
      <w:proofErr w:type="gramEnd"/>
      <w:r>
        <w:t xml:space="preserve"> Multiscale Geo-structural information System (MGS) web viewer</w:t>
      </w:r>
      <w:r w:rsidR="008E7BB2">
        <w:t xml:space="preserve"> features and making process</w:t>
      </w:r>
    </w:p>
    <w:p w14:paraId="1D4F1BE0" w14:textId="77777777" w:rsidR="00B528FF" w:rsidRPr="00EB4183" w:rsidRDefault="00B528FF" w:rsidP="008E7BB2">
      <w:pPr>
        <w:spacing w:line="480" w:lineRule="auto"/>
        <w:ind w:firstLine="720"/>
        <w:jc w:val="both"/>
        <w:rPr>
          <w:rFonts w:ascii="Times New Roman" w:eastAsia="Times New Roman" w:hAnsi="Times New Roman" w:cs="Times New Roman"/>
          <w:sz w:val="24"/>
          <w:szCs w:val="24"/>
        </w:rPr>
      </w:pPr>
    </w:p>
    <w:p w14:paraId="50E80119" w14:textId="16B58B07" w:rsidR="00354E7B" w:rsidRPr="00354E7B"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conclusion t</w:t>
      </w:r>
      <w:r w:rsidRPr="00EB4183">
        <w:rPr>
          <w:rFonts w:ascii="Times New Roman" w:eastAsia="Times New Roman" w:hAnsi="Times New Roman" w:cs="Times New Roman"/>
          <w:sz w:val="24"/>
          <w:szCs w:val="24"/>
        </w:rPr>
        <w:t>his methodology, if properly validated through cross-browser and cross-device compatibility testing, profiles as an efficient and scalable solution for creating modular web platforms for geoscientific data visualization and analysis.</w:t>
      </w:r>
    </w:p>
    <w:p w14:paraId="5A7F8A72" w14:textId="77777777" w:rsidR="00FB2B67" w:rsidRPr="00354E7B" w:rsidRDefault="00FB2B67" w:rsidP="00354E7B">
      <w:pPr>
        <w:spacing w:line="480" w:lineRule="auto"/>
        <w:jc w:val="both"/>
        <w:rPr>
          <w:rFonts w:ascii="Times New Roman" w:eastAsia="Times New Roman" w:hAnsi="Times New Roman" w:cs="Times New Roman"/>
          <w:sz w:val="24"/>
          <w:szCs w:val="24"/>
        </w:rPr>
      </w:pPr>
    </w:p>
    <w:p w14:paraId="063262A0" w14:textId="77777777" w:rsidR="00FB2B67" w:rsidRPr="00FB2B67" w:rsidDel="00044098" w:rsidRDefault="00FB2B67" w:rsidP="00FB2B67">
      <w:pPr>
        <w:rPr>
          <w:del w:id="248" w:author="Gaetano Ortolano" w:date="2024-12-12T10:41:00Z"/>
          <w:highlight w:val="green"/>
          <w:lang w:val="it-IT" w:eastAsia="en-AU"/>
        </w:rPr>
      </w:pPr>
    </w:p>
    <w:p w14:paraId="0000012C" w14:textId="6C4150BC" w:rsidR="00696B80" w:rsidRDefault="00734CE6">
      <w:pPr>
        <w:pStyle w:val="Titolo1"/>
        <w:spacing w:line="480" w:lineRule="auto"/>
        <w:ind w:left="1" w:hanging="3"/>
      </w:pPr>
      <w:bookmarkStart w:id="249" w:name="_heading=h.kr5k6r1x9kbk" w:colFirst="0" w:colLast="0"/>
      <w:bookmarkEnd w:id="249"/>
      <w:del w:id="250" w:author="Gaetano Ortolano" w:date="2024-11-29T19:08:00Z">
        <w:r w:rsidDel="002243DD">
          <w:delText xml:space="preserve">3. </w:delText>
        </w:r>
      </w:del>
      <w:r>
        <w:t>Case Study</w:t>
      </w:r>
    </w:p>
    <w:p w14:paraId="0000012D" w14:textId="10AE80E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case study focuses specifically on mylonitic rocks, which are of particular interest due to their capacity to record significant transformation under specific conditions of temperature, pressure, and strain rate (e.g.,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xml:space="preserve">, 1996; </w:t>
      </w:r>
      <w:proofErr w:type="spellStart"/>
      <w:r>
        <w:rPr>
          <w:rFonts w:ascii="Times New Roman" w:eastAsia="Times New Roman" w:hAnsi="Times New Roman" w:cs="Times New Roman"/>
          <w:sz w:val="24"/>
          <w:szCs w:val="24"/>
          <w:highlight w:val="yellow"/>
        </w:rPr>
        <w:t>Xypolias</w:t>
      </w:r>
      <w:proofErr w:type="spellEnd"/>
      <w:r>
        <w:rPr>
          <w:rFonts w:ascii="Times New Roman" w:eastAsia="Times New Roman" w:hAnsi="Times New Roman" w:cs="Times New Roman"/>
          <w:sz w:val="24"/>
          <w:szCs w:val="24"/>
          <w:highlight w:val="yellow"/>
        </w:rPr>
        <w:t xml:space="preserve"> et al., 2010)</w:t>
      </w:r>
      <w:r>
        <w:rPr>
          <w:rFonts w:ascii="Times New Roman" w:eastAsia="Times New Roman" w:hAnsi="Times New Roman" w:cs="Times New Roman"/>
          <w:sz w:val="24"/>
          <w:szCs w:val="24"/>
        </w:rPr>
        <w:t xml:space="preserve">. According to </w:t>
      </w:r>
      <w:proofErr w:type="spellStart"/>
      <w:r>
        <w:rPr>
          <w:rFonts w:ascii="Times New Roman" w:eastAsia="Times New Roman" w:hAnsi="Times New Roman" w:cs="Times New Roman"/>
          <w:sz w:val="24"/>
          <w:szCs w:val="24"/>
        </w:rPr>
        <w:t>Passchier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Trow</w:t>
      </w:r>
      <w:proofErr w:type="spellEnd"/>
      <w:r>
        <w:rPr>
          <w:rFonts w:ascii="Times New Roman" w:eastAsia="Times New Roman" w:hAnsi="Times New Roman" w:cs="Times New Roman"/>
          <w:sz w:val="24"/>
          <w:szCs w:val="24"/>
        </w:rPr>
        <w:t xml:space="preserve"> (1996), these rocks develop structural-related features at different scales of observation</w:t>
      </w:r>
      <w:ins w:id="251" w:author="Gaetano Ortolano" w:date="2024-11-30T00:29:00Z">
        <w:r w:rsidR="00553214">
          <w:rPr>
            <w:rFonts w:ascii="Times New Roman" w:eastAsia="Times New Roman" w:hAnsi="Times New Roman" w:cs="Times New Roman"/>
            <w:sz w:val="24"/>
            <w:szCs w:val="24"/>
          </w:rPr>
          <w:t>.</w:t>
        </w:r>
      </w:ins>
      <w:del w:id="252" w:author="Gaetano Ortolano" w:date="2024-11-30T00:29:00Z">
        <w:r w:rsidDel="00553214">
          <w:rPr>
            <w:rFonts w:ascii="Times New Roman" w:eastAsia="Times New Roman" w:hAnsi="Times New Roman" w:cs="Times New Roman"/>
            <w:sz w:val="24"/>
            <w:szCs w:val="24"/>
          </w:rPr>
          <w:delText>, which are routinely used to trace the kinematics of the mutually interacting geologic bodies subjected to the Earth's geodynamics</w:delText>
        </w:r>
        <w:r w:rsidR="005333F8" w:rsidDel="00553214">
          <w:rPr>
            <w:rFonts w:ascii="Times New Roman" w:eastAsia="Times New Roman" w:hAnsi="Times New Roman" w:cs="Times New Roman"/>
            <w:sz w:val="24"/>
            <w:szCs w:val="24"/>
          </w:rPr>
          <w:delText xml:space="preserve"> (e.g. Cirrincione et al., 2012; Ortolano et al., 2013; 2020; 2022; Fazio et al., 2018a; 2018b; 2024a; 2024b)</w:delText>
        </w:r>
      </w:del>
      <w:del w:id="253" w:author="Gaetano Ortolano" w:date="2024-11-26T12:25:00Z">
        <w:r w:rsidR="005333F8" w:rsidDel="00BA25FD">
          <w:rPr>
            <w:rFonts w:ascii="Times New Roman" w:eastAsia="Times New Roman" w:hAnsi="Times New Roman" w:cs="Times New Roman"/>
            <w:sz w:val="24"/>
            <w:szCs w:val="24"/>
          </w:rPr>
          <w:delText xml:space="preserve">; </w:delText>
        </w:r>
      </w:del>
      <w:del w:id="254" w:author="Gaetano Ortolano" w:date="2024-11-30T00:29:00Z">
        <w:r w:rsidDel="00553214">
          <w:rPr>
            <w:rFonts w:ascii="Times New Roman" w:eastAsia="Times New Roman" w:hAnsi="Times New Roman" w:cs="Times New Roman"/>
            <w:sz w:val="24"/>
            <w:szCs w:val="24"/>
          </w:rPr>
          <w:delText>.</w:delText>
        </w:r>
      </w:del>
    </w:p>
    <w:p w14:paraId="0000012E" w14:textId="197F1E76" w:rsidR="00696B80" w:rsidDel="00343D0C" w:rsidRDefault="00734CE6">
      <w:pPr>
        <w:spacing w:line="480" w:lineRule="auto"/>
        <w:jc w:val="both"/>
        <w:rPr>
          <w:del w:id="255" w:author="Gaetano Ortolano" w:date="2024-11-29T18:11:00Z"/>
          <w:rFonts w:ascii="Times New Roman" w:eastAsia="Times New Roman" w:hAnsi="Times New Roman" w:cs="Times New Roman"/>
          <w:sz w:val="24"/>
          <w:szCs w:val="24"/>
        </w:rPr>
      </w:pPr>
      <w:del w:id="256" w:author="Gaetano Ortolano" w:date="2024-11-29T18:11:00Z">
        <w:r w:rsidDel="00343D0C">
          <w:rPr>
            <w:rFonts w:ascii="Times New Roman" w:eastAsia="Times New Roman" w:hAnsi="Times New Roman" w:cs="Times New Roman"/>
            <w:sz w:val="24"/>
            <w:szCs w:val="24"/>
          </w:rPr>
          <w:delText>Since 1984, Wise and other geologists have categorized mylonitic rocks as an intermediate zone, positioned between cataclasites and the ordinary metamorphic rocks. This classification is based on their strain and recovery rates, which are moderate compared to other tectonites (i.e., rock types penetratively and pervasively characterized by tectonic-related structural features). As such, mylonitic rock investigations are able to unravel Earth's geodynamics, representing, where well preserved, a "moving picture of the Earth."</w:delText>
        </w:r>
      </w:del>
    </w:p>
    <w:p w14:paraId="7BF504FF" w14:textId="77777777" w:rsidR="00C644F4" w:rsidRDefault="00734CE6" w:rsidP="00C644F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Specifically, we decided to use the mylonitic rocks derived from the activity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et al., 2020; Fazio et al., 2024) as an example for the workflow testing of the proposed multiscal</w:t>
      </w:r>
      <w:r w:rsidR="007035F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geological-structural </w:t>
      </w:r>
      <w:del w:id="257" w:author="Gaetano Ortolano" w:date="2024-11-30T00:29:00Z">
        <w:r w:rsidDel="00553214">
          <w:rPr>
            <w:rFonts w:ascii="Times New Roman" w:eastAsia="Times New Roman" w:hAnsi="Times New Roman" w:cs="Times New Roman"/>
            <w:sz w:val="24"/>
            <w:szCs w:val="24"/>
          </w:rPr>
          <w:delText xml:space="preserve">WebGIS </w:delText>
        </w:r>
      </w:del>
      <w:r w:rsidR="00F20AFC">
        <w:rPr>
          <w:rFonts w:ascii="Times New Roman" w:eastAsia="Times New Roman" w:hAnsi="Times New Roman" w:cs="Times New Roman"/>
          <w:sz w:val="24"/>
          <w:szCs w:val="24"/>
        </w:rPr>
        <w:t>Web-GIS</w:t>
      </w:r>
      <w:ins w:id="258" w:author="Gaetano Ortolano" w:date="2024-11-30T00:29:00Z">
        <w:r w:rsidR="0055321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project. </w:t>
      </w:r>
    </w:p>
    <w:p w14:paraId="15472A29" w14:textId="00814EDD" w:rsidR="00343D0C" w:rsidRDefault="00734CE6" w:rsidP="00C644F4">
      <w:pPr>
        <w:spacing w:line="480" w:lineRule="auto"/>
        <w:jc w:val="both"/>
        <w:rPr>
          <w:ins w:id="259" w:author="Gaetano Ortolano" w:date="2024-11-29T18:13: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mylonitic shear zone is located on the Tyrrhenian side of the southern offshoot of the Calabrian coast (</w:t>
      </w:r>
      <w:r>
        <w:rPr>
          <w:rFonts w:ascii="Times New Roman" w:eastAsia="Times New Roman" w:hAnsi="Times New Roman" w:cs="Times New Roman"/>
          <w:sz w:val="24"/>
          <w:szCs w:val="24"/>
          <w:highlight w:val="yellow"/>
        </w:rPr>
        <w:t xml:space="preserve">Fig. </w:t>
      </w:r>
      <w:r w:rsidR="00493203">
        <w:rPr>
          <w:rFonts w:ascii="Times New Roman" w:eastAsia="Times New Roman" w:hAnsi="Times New Roman" w:cs="Times New Roman"/>
          <w:sz w:val="24"/>
          <w:szCs w:val="24"/>
          <w:highlight w:val="yellow"/>
        </w:rPr>
        <w:t>1</w:t>
      </w:r>
      <w:r>
        <w:rPr>
          <w:rFonts w:ascii="Times New Roman" w:eastAsia="Times New Roman" w:hAnsi="Times New Roman" w:cs="Times New Roman"/>
          <w:sz w:val="24"/>
          <w:szCs w:val="24"/>
          <w:highlight w:val="yellow"/>
        </w:rPr>
        <w:t>Xa</w:t>
      </w:r>
      <w:r>
        <w:rPr>
          <w:rFonts w:ascii="Times New Roman" w:eastAsia="Times New Roman" w:hAnsi="Times New Roman" w:cs="Times New Roman"/>
          <w:sz w:val="24"/>
          <w:szCs w:val="24"/>
        </w:rPr>
        <w:t xml:space="preserve">), along a piece of southern Italy coastline known as the “Purple Coast”. </w:t>
      </w:r>
      <w:ins w:id="260" w:author="Gaetano Ortolano" w:date="2024-11-29T19:08:00Z">
        <w:r w:rsidR="00C644F4">
          <w:rPr>
            <w:rFonts w:ascii="Times New Roman" w:eastAsia="Times New Roman" w:hAnsi="Times New Roman" w:cs="Times New Roman"/>
            <w:noProof/>
            <w:sz w:val="24"/>
            <w:szCs w:val="24"/>
          </w:rPr>
          <w:drawing>
            <wp:anchor distT="0" distB="0" distL="114300" distR="114300" simplePos="0" relativeHeight="251670528" behindDoc="1" locked="0" layoutInCell="1" allowOverlap="1" wp14:anchorId="6D18CBCA" wp14:editId="66FB9349">
              <wp:simplePos x="0" y="0"/>
              <wp:positionH relativeFrom="column">
                <wp:posOffset>6303</wp:posOffset>
              </wp:positionH>
              <wp:positionV relativeFrom="paragraph">
                <wp:posOffset>4693208</wp:posOffset>
              </wp:positionV>
              <wp:extent cx="6113780" cy="4284980"/>
              <wp:effectExtent l="0" t="0" r="635"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3780" cy="428498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61" w:author="Gaetano Ortolano" w:date="2024-11-30T00:30:00Z">
        <w:r w:rsidR="00553214">
          <w:rPr>
            <w:noProof/>
          </w:rPr>
          <mc:AlternateContent>
            <mc:Choice Requires="wps">
              <w:drawing>
                <wp:anchor distT="0" distB="0" distL="114300" distR="114300" simplePos="0" relativeHeight="251672576" behindDoc="1" locked="0" layoutInCell="1" allowOverlap="1" wp14:anchorId="0B4D3F49" wp14:editId="14B59854">
                  <wp:simplePos x="0" y="0"/>
                  <wp:positionH relativeFrom="column">
                    <wp:posOffset>2540</wp:posOffset>
                  </wp:positionH>
                  <wp:positionV relativeFrom="paragraph">
                    <wp:posOffset>4382770</wp:posOffset>
                  </wp:positionV>
                  <wp:extent cx="6113780" cy="635"/>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5156485F" w14:textId="5A2AF567" w:rsidR="00D40C0F" w:rsidRPr="002361EC" w:rsidRDefault="00D40C0F">
                              <w:pPr>
                                <w:pStyle w:val="Didascalia"/>
                                <w:rPr>
                                  <w:rFonts w:ascii="Times New Roman" w:eastAsia="Times New Roman" w:hAnsi="Times New Roman" w:cs="Times New Roman"/>
                                  <w:noProof/>
                                  <w:sz w:val="24"/>
                                  <w:szCs w:val="24"/>
                                </w:rPr>
                                <w:pPrChange w:id="262" w:author="Gaetano Ortolano" w:date="2024-11-30T00:30:00Z">
                                  <w:pPr>
                                    <w:spacing w:line="480" w:lineRule="auto"/>
                                    <w:jc w:val="both"/>
                                  </w:pPr>
                                </w:pPrChange>
                              </w:pPr>
                              <w:ins w:id="263" w:author="Gaetano Ortolano" w:date="2024-11-30T00:30:00Z">
                                <w:r>
                                  <w:t xml:space="preserve">Figure </w:t>
                                </w:r>
                                <w:r>
                                  <w:fldChar w:fldCharType="begin"/>
                                </w:r>
                                <w:r>
                                  <w:instrText xml:space="preserve"> SEQ Figure \* ARABIC </w:instrText>
                                </w:r>
                              </w:ins>
                              <w:r>
                                <w:fldChar w:fldCharType="separate"/>
                              </w:r>
                              <w:r w:rsidR="0068179E">
                                <w:rPr>
                                  <w:noProof/>
                                </w:rPr>
                                <w:t>13</w:t>
                              </w:r>
                              <w:ins w:id="264" w:author="Gaetano Ortolano" w:date="2024-11-30T00:30:00Z">
                                <w:r>
                                  <w:fldChar w:fldCharType="end"/>
                                </w:r>
                                <w:r>
                                  <w:t xml:space="preserve">x Geological location of the mylonitic rocks outcrop chosen as </w:t>
                                </w:r>
                              </w:ins>
                              <w:ins w:id="265" w:author="Gaetano Ortolano" w:date="2024-11-30T00:31:00Z">
                                <w:r>
                                  <w:t xml:space="preserve">test site for the </w:t>
                                </w:r>
                              </w:ins>
                              <w:r>
                                <w:t>Web-GIS</w:t>
                              </w:r>
                              <w:ins w:id="266" w:author="Gaetano Ortolano" w:date="2024-11-30T00:31:00Z">
                                <w:r>
                                  <w:t xml:space="preserve"> development. a) Geological </w:t>
                                </w:r>
                              </w:ins>
                              <w:ins w:id="267" w:author="Gaetano Ortolano" w:date="2024-11-30T00:32:00Z">
                                <w:r>
                                  <w:t>sketch</w:t>
                                </w:r>
                              </w:ins>
                              <w:ins w:id="268" w:author="Gaetano Ortolano" w:date="2024-11-30T00:31:00Z">
                                <w:r>
                                  <w:t xml:space="preserve"> map of the</w:t>
                                </w:r>
                              </w:ins>
                              <w:ins w:id="269" w:author="Gaetano Ortolano" w:date="2024-11-30T00:32:00Z">
                                <w:r>
                                  <w:t xml:space="preserve"> basement rocks forming the Calabrian </w:t>
                                </w:r>
                                <w:proofErr w:type="spellStart"/>
                                <w:r>
                                  <w:t>Peloritani</w:t>
                                </w:r>
                                <w:proofErr w:type="spellEnd"/>
                                <w:r>
                                  <w:t xml:space="preserve"> Orogen; b)</w:t>
                                </w:r>
                              </w:ins>
                              <w:r>
                                <w:t xml:space="preserve"> </w:t>
                              </w:r>
                              <w:ins w:id="270" w:author="Gaetano Ortolano" w:date="2024-11-30T00:32:00Z">
                                <w:r>
                                  <w:t>Geological map of t</w:t>
                                </w:r>
                              </w:ins>
                              <w:r>
                                <w:t>h</w:t>
                              </w:r>
                              <w:ins w:id="271" w:author="Gaetano Ortolano" w:date="2024-11-30T00:32:00Z">
                                <w:r>
                                  <w:t xml:space="preserve">e general study area and location of the detailed study </w:t>
                                </w:r>
                              </w:ins>
                              <w:ins w:id="272" w:author="Gaetano Ortolano" w:date="2024-11-30T00:33:00Z">
                                <w:r>
                                  <w:t>area; c) panoramic view of the Ulvarella stacks with trace of the subvertical mylonitic foliation.</w:t>
                                </w:r>
                              </w:ins>
                              <w:ins w:id="273" w:author="Gaetano Ortolano" w:date="2024-11-30T00:31:00Z">
                                <w:r>
                                  <w:t xml:space="preserv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D3F49" id="Casella di testo 3" o:spid="_x0000_s1028" type="#_x0000_t202" style="position:absolute;left:0;text-align:left;margin-left:.2pt;margin-top:345.1pt;width:481.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fTmGgIAAD8EAAAOAAAAZHJzL2Uyb0RvYy54bWysU8Fu2zAMvQ/YPwi6L05SL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FbHbz6ZZCkmKLm4+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" stroked="f">
                  <v:textbox style="mso-fit-shape-to-text:t" inset="0,0,0,0">
                    <w:txbxContent>
                      <w:p w14:paraId="5156485F" w14:textId="5A2AF567" w:rsidR="00D40C0F" w:rsidRPr="002361EC" w:rsidRDefault="00D40C0F">
                        <w:pPr>
                          <w:pStyle w:val="Didascalia"/>
                          <w:rPr>
                            <w:rFonts w:ascii="Times New Roman" w:eastAsia="Times New Roman" w:hAnsi="Times New Roman" w:cs="Times New Roman"/>
                            <w:noProof/>
                            <w:sz w:val="24"/>
                            <w:szCs w:val="24"/>
                          </w:rPr>
                          <w:pPrChange w:id="276" w:author="Gaetano Ortolano" w:date="2024-11-30T00:30:00Z">
                            <w:pPr>
                              <w:spacing w:line="480" w:lineRule="auto"/>
                              <w:jc w:val="both"/>
                            </w:pPr>
                          </w:pPrChange>
                        </w:pPr>
                        <w:ins w:id="277" w:author="Gaetano Ortolano" w:date="2024-11-30T00:30:00Z">
                          <w:r>
                            <w:t xml:space="preserve">Figure </w:t>
                          </w:r>
                          <w:r>
                            <w:fldChar w:fldCharType="begin"/>
                          </w:r>
                          <w:r>
                            <w:instrText xml:space="preserve"> SEQ Figure \* ARABIC </w:instrText>
                          </w:r>
                        </w:ins>
                        <w:r>
                          <w:fldChar w:fldCharType="separate"/>
                        </w:r>
                        <w:r w:rsidR="0068179E">
                          <w:rPr>
                            <w:noProof/>
                          </w:rPr>
                          <w:t>13</w:t>
                        </w:r>
                        <w:ins w:id="278" w:author="Gaetano Ortolano" w:date="2024-11-30T00:30:00Z">
                          <w:r>
                            <w:fldChar w:fldCharType="end"/>
                          </w:r>
                          <w:r>
                            <w:t xml:space="preserve">x Geological location of the mylonitic rocks outcrop chosen as </w:t>
                          </w:r>
                        </w:ins>
                        <w:ins w:id="279" w:author="Gaetano Ortolano" w:date="2024-11-30T00:31:00Z">
                          <w:r>
                            <w:t xml:space="preserve">test site for the </w:t>
                          </w:r>
                        </w:ins>
                        <w:r>
                          <w:t>Web-GIS</w:t>
                        </w:r>
                        <w:ins w:id="280" w:author="Gaetano Ortolano" w:date="2024-11-30T00:31:00Z">
                          <w:r>
                            <w:t xml:space="preserve"> development. a) Geological </w:t>
                          </w:r>
                        </w:ins>
                        <w:ins w:id="281" w:author="Gaetano Ortolano" w:date="2024-11-30T00:32:00Z">
                          <w:r>
                            <w:t>sketch</w:t>
                          </w:r>
                        </w:ins>
                        <w:ins w:id="282" w:author="Gaetano Ortolano" w:date="2024-11-30T00:31:00Z">
                          <w:r>
                            <w:t xml:space="preserve"> map of the</w:t>
                          </w:r>
                        </w:ins>
                        <w:ins w:id="283" w:author="Gaetano Ortolano" w:date="2024-11-30T00:32:00Z">
                          <w:r>
                            <w:t xml:space="preserve"> basement rocks forming the Calabrian </w:t>
                          </w:r>
                          <w:proofErr w:type="spellStart"/>
                          <w:r>
                            <w:t>Peloritani</w:t>
                          </w:r>
                          <w:proofErr w:type="spellEnd"/>
                          <w:r>
                            <w:t xml:space="preserve"> Orogen; b)</w:t>
                          </w:r>
                        </w:ins>
                        <w:r>
                          <w:t xml:space="preserve"> </w:t>
                        </w:r>
                        <w:ins w:id="284" w:author="Gaetano Ortolano" w:date="2024-11-30T00:32:00Z">
                          <w:r>
                            <w:t>Geological map of t</w:t>
                          </w:r>
                        </w:ins>
                        <w:r>
                          <w:t>h</w:t>
                        </w:r>
                        <w:ins w:id="285" w:author="Gaetano Ortolano" w:date="2024-11-30T00:32:00Z">
                          <w:r>
                            <w:t xml:space="preserve">e general study area and location of the detailed study </w:t>
                          </w:r>
                        </w:ins>
                        <w:ins w:id="286" w:author="Gaetano Ortolano" w:date="2024-11-30T00:33:00Z">
                          <w:r>
                            <w:t>area; c) panoramic view of the Ulvarella stacks with trace of the subvertical mylonitic foliation.</w:t>
                          </w:r>
                        </w:ins>
                        <w:ins w:id="287" w:author="Gaetano Ortolano" w:date="2024-11-30T00:31:00Z">
                          <w:r>
                            <w:t xml:space="preserve"> </w:t>
                          </w:r>
                        </w:ins>
                      </w:p>
                    </w:txbxContent>
                  </v:textbox>
                </v:shape>
              </w:pict>
            </mc:Fallback>
          </mc:AlternateContent>
        </w:r>
      </w:ins>
    </w:p>
    <w:p w14:paraId="00000131" w14:textId="4B39B92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lithological point of view, the backbone of the study area is characterized by crystalline basement </w:t>
      </w:r>
      <w:del w:id="274" w:author="Gaetano Ortolano" w:date="2024-11-30T00:34:00Z">
        <w:r w:rsidDel="00553214">
          <w:rPr>
            <w:rFonts w:ascii="Times New Roman" w:eastAsia="Times New Roman" w:hAnsi="Times New Roman" w:cs="Times New Roman"/>
            <w:sz w:val="24"/>
            <w:szCs w:val="24"/>
          </w:rPr>
          <w:delText>rocks</w:delText>
        </w:r>
      </w:del>
      <w:r w:rsidR="00D57AAB">
        <w:rPr>
          <w:rFonts w:ascii="Times New Roman" w:eastAsia="Times New Roman" w:hAnsi="Times New Roman" w:cs="Times New Roman"/>
          <w:sz w:val="24"/>
          <w:szCs w:val="24"/>
        </w:rPr>
        <w:t>rocks</w:t>
      </w:r>
      <w:r>
        <w:rPr>
          <w:rFonts w:ascii="Times New Roman" w:eastAsia="Times New Roman" w:hAnsi="Times New Roman" w:cs="Times New Roman"/>
          <w:sz w:val="24"/>
          <w:szCs w:val="24"/>
        </w:rPr>
        <w:t xml:space="preserve">, mostly formed during the Hercynian orogenetic processes in a period ranging from the </w:t>
      </w:r>
      <w:r w:rsidR="00D57AAB">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pper Paleozoic up to the Permian-Triassic transition (between about 325 and 290 Ma - </w:t>
      </w:r>
      <w:proofErr w:type="spellStart"/>
      <w:r>
        <w:rPr>
          <w:rFonts w:ascii="Times New Roman" w:eastAsia="Times New Roman" w:hAnsi="Times New Roman" w:cs="Times New Roman"/>
          <w:sz w:val="24"/>
          <w:szCs w:val="24"/>
        </w:rPr>
        <w:t>Cirrincione</w:t>
      </w:r>
      <w:proofErr w:type="spellEnd"/>
      <w:r>
        <w:rPr>
          <w:rFonts w:ascii="Times New Roman" w:eastAsia="Times New Roman" w:hAnsi="Times New Roman" w:cs="Times New Roman"/>
          <w:sz w:val="24"/>
          <w:szCs w:val="24"/>
        </w:rPr>
        <w:t xml:space="preserve"> et al., 20215; Ortolano et al., 2020; Fazio et al., 2024), partially covered in basal discordance by a sedimentary sequence aging from the Tortonian up to Holocene</w:t>
      </w:r>
      <w:ins w:id="275" w:author="Gaetano Ortolano" w:date="2024-11-30T00:34:00Z">
        <w:r w:rsidR="00553214">
          <w:rPr>
            <w:rFonts w:ascii="Times New Roman" w:eastAsia="Times New Roman" w:hAnsi="Times New Roman" w:cs="Times New Roman"/>
            <w:sz w:val="24"/>
            <w:szCs w:val="24"/>
          </w:rPr>
          <w:t xml:space="preserve"> (</w:t>
        </w:r>
        <w:r w:rsidR="00553214" w:rsidRPr="00553214">
          <w:rPr>
            <w:rFonts w:ascii="Times New Roman" w:eastAsia="Times New Roman" w:hAnsi="Times New Roman" w:cs="Times New Roman"/>
            <w:sz w:val="24"/>
            <w:szCs w:val="24"/>
            <w:highlight w:val="yellow"/>
            <w:rPrChange w:id="276" w:author="Gaetano Ortolano" w:date="2024-11-30T00:34:00Z">
              <w:rPr>
                <w:rFonts w:ascii="Times New Roman" w:eastAsia="Times New Roman" w:hAnsi="Times New Roman" w:cs="Times New Roman"/>
                <w:sz w:val="24"/>
                <w:szCs w:val="24"/>
              </w:rPr>
            </w:rPrChange>
          </w:rPr>
          <w:t xml:space="preserve">Fig. </w:t>
        </w:r>
      </w:ins>
      <w:r w:rsidR="00411C4D">
        <w:rPr>
          <w:rFonts w:ascii="Times New Roman" w:eastAsia="Times New Roman" w:hAnsi="Times New Roman" w:cs="Times New Roman"/>
          <w:sz w:val="24"/>
          <w:szCs w:val="24"/>
          <w:highlight w:val="yellow"/>
        </w:rPr>
        <w:t>1</w:t>
      </w:r>
      <w:ins w:id="277" w:author="Gaetano Ortolano" w:date="2024-11-30T00:34:00Z">
        <w:r w:rsidR="00553214" w:rsidRPr="00553214">
          <w:rPr>
            <w:rFonts w:ascii="Times New Roman" w:eastAsia="Times New Roman" w:hAnsi="Times New Roman" w:cs="Times New Roman"/>
            <w:sz w:val="24"/>
            <w:szCs w:val="24"/>
            <w:highlight w:val="yellow"/>
            <w:rPrChange w:id="278" w:author="Gaetano Ortolano" w:date="2024-11-30T00:34:00Z">
              <w:rPr>
                <w:rFonts w:ascii="Times New Roman" w:eastAsia="Times New Roman" w:hAnsi="Times New Roman" w:cs="Times New Roman"/>
                <w:sz w:val="24"/>
                <w:szCs w:val="24"/>
              </w:rPr>
            </w:rPrChange>
          </w:rPr>
          <w:t>Xb</w:t>
        </w:r>
        <w:r w:rsidR="0055321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Basement rocks consist mostly of tonalites (i.e., plutonic rocks characterized essentially by plagioclase and quartz), represented by the Monte </w:t>
      </w:r>
      <w:proofErr w:type="spellStart"/>
      <w:r>
        <w:rPr>
          <w:rFonts w:ascii="Times New Roman" w:eastAsia="Times New Roman" w:hAnsi="Times New Roman" w:cs="Times New Roman"/>
          <w:sz w:val="24"/>
          <w:szCs w:val="24"/>
        </w:rPr>
        <w:t>Sant'Elia</w:t>
      </w:r>
      <w:proofErr w:type="spellEnd"/>
      <w:r>
        <w:rPr>
          <w:rFonts w:ascii="Times New Roman" w:eastAsia="Times New Roman" w:hAnsi="Times New Roman" w:cs="Times New Roman"/>
          <w:sz w:val="24"/>
          <w:szCs w:val="24"/>
        </w:rPr>
        <w:t xml:space="preserve"> Massif,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(i.e., high-grade metamorphic rocks </w:t>
      </w:r>
      <w:del w:id="279" w:author="Gaetano Ortolano" w:date="2024-12-12T10:44:00Z">
        <w:r w:rsidDel="00044098">
          <w:rPr>
            <w:rFonts w:ascii="Times New Roman" w:eastAsia="Times New Roman" w:hAnsi="Times New Roman" w:cs="Times New Roman"/>
            <w:sz w:val="24"/>
            <w:szCs w:val="24"/>
          </w:rPr>
          <w:delText>partially molten</w:delText>
        </w:r>
      </w:del>
      <w:ins w:id="280" w:author="Gaetano Ortolano" w:date="2024-12-12T10:44:00Z">
        <w:r w:rsidR="00044098">
          <w:rPr>
            <w:rFonts w:ascii="Times New Roman" w:eastAsia="Times New Roman" w:hAnsi="Times New Roman" w:cs="Times New Roman"/>
            <w:sz w:val="24"/>
            <w:szCs w:val="24"/>
          </w:rPr>
          <w:t>which underwent to partial melting</w:t>
        </w:r>
      </w:ins>
      <w:r>
        <w:rPr>
          <w:rFonts w:ascii="Times New Roman" w:eastAsia="Times New Roman" w:hAnsi="Times New Roman" w:cs="Times New Roman"/>
          <w:sz w:val="24"/>
          <w:szCs w:val="24"/>
        </w:rPr>
        <w:t xml:space="preserve">) outcropping in the inner part of the </w:t>
      </w:r>
      <w:proofErr w:type="spellStart"/>
      <w:r>
        <w:rPr>
          <w:rFonts w:ascii="Times New Roman" w:eastAsia="Times New Roman" w:hAnsi="Times New Roman" w:cs="Times New Roman"/>
          <w:sz w:val="24"/>
          <w:szCs w:val="24"/>
        </w:rPr>
        <w:t>Taureana</w:t>
      </w:r>
      <w:proofErr w:type="spellEnd"/>
      <w:r>
        <w:rPr>
          <w:rFonts w:ascii="Times New Roman" w:eastAsia="Times New Roman" w:hAnsi="Times New Roman" w:cs="Times New Roman"/>
          <w:sz w:val="24"/>
          <w:szCs w:val="24"/>
        </w:rPr>
        <w:t xml:space="preserve"> waterfront, at the foot of the archaeological site of the “</w:t>
      </w:r>
      <w:proofErr w:type="spellStart"/>
      <w:r>
        <w:rPr>
          <w:rFonts w:ascii="Times New Roman" w:eastAsia="Times New Roman" w:hAnsi="Times New Roman" w:cs="Times New Roman"/>
          <w:sz w:val="24"/>
          <w:szCs w:val="24"/>
        </w:rPr>
        <w:t>Taureani</w:t>
      </w:r>
      <w:proofErr w:type="spellEnd"/>
      <w:r>
        <w:rPr>
          <w:rFonts w:ascii="Times New Roman" w:eastAsia="Times New Roman" w:hAnsi="Times New Roman" w:cs="Times New Roman"/>
          <w:sz w:val="24"/>
          <w:szCs w:val="24"/>
        </w:rPr>
        <w:t>” (</w:t>
      </w:r>
      <w:r>
        <w:rPr>
          <w:rFonts w:ascii="Times New Roman" w:eastAsia="Times New Roman" w:hAnsi="Times New Roman" w:cs="Times New Roman"/>
          <w:sz w:val="24"/>
          <w:szCs w:val="24"/>
          <w:highlight w:val="yellow"/>
        </w:rPr>
        <w:t xml:space="preserve">Fig. </w:t>
      </w:r>
      <w:r w:rsidR="00411C4D">
        <w:rPr>
          <w:rFonts w:ascii="Times New Roman" w:eastAsia="Times New Roman" w:hAnsi="Times New Roman" w:cs="Times New Roman"/>
          <w:sz w:val="24"/>
          <w:szCs w:val="24"/>
          <w:highlight w:val="yellow"/>
        </w:rPr>
        <w:t>1</w:t>
      </w:r>
      <w:r>
        <w:rPr>
          <w:rFonts w:ascii="Times New Roman" w:eastAsia="Times New Roman" w:hAnsi="Times New Roman" w:cs="Times New Roman"/>
          <w:sz w:val="24"/>
          <w:szCs w:val="24"/>
          <w:highlight w:val="yellow"/>
        </w:rPr>
        <w:t>Xb</w:t>
      </w:r>
      <w:r>
        <w:rPr>
          <w:rFonts w:ascii="Times New Roman" w:eastAsia="Times New Roman" w:hAnsi="Times New Roman" w:cs="Times New Roman"/>
          <w:sz w:val="24"/>
          <w:szCs w:val="24"/>
        </w:rPr>
        <w:t xml:space="preserve">). Subordinately, it is possible also to observe </w:t>
      </w:r>
      <w:proofErr w:type="spellStart"/>
      <w:r>
        <w:rPr>
          <w:rFonts w:ascii="Times New Roman" w:eastAsia="Times New Roman" w:hAnsi="Times New Roman" w:cs="Times New Roman"/>
          <w:sz w:val="24"/>
          <w:szCs w:val="24"/>
        </w:rPr>
        <w:t>metacarbonate</w:t>
      </w:r>
      <w:proofErr w:type="spellEnd"/>
      <w:r>
        <w:rPr>
          <w:rFonts w:ascii="Times New Roman" w:eastAsia="Times New Roman" w:hAnsi="Times New Roman" w:cs="Times New Roman"/>
          <w:sz w:val="24"/>
          <w:szCs w:val="24"/>
        </w:rPr>
        <w:t xml:space="preserve"> layers, locally metasomatized, and pegmatite dykes that crosscut tonalites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 xml:space="preserve">. </w:t>
      </w:r>
    </w:p>
    <w:p w14:paraId="41FBA33C" w14:textId="77777777" w:rsidR="00C644F4" w:rsidRDefault="00C644F4">
      <w:pPr>
        <w:spacing w:line="480" w:lineRule="auto"/>
        <w:jc w:val="both"/>
        <w:rPr>
          <w:rFonts w:ascii="Times New Roman" w:eastAsia="Times New Roman" w:hAnsi="Times New Roman" w:cs="Times New Roman"/>
          <w:sz w:val="24"/>
          <w:szCs w:val="24"/>
        </w:rPr>
      </w:pPr>
    </w:p>
    <w:p w14:paraId="03555264" w14:textId="2EBEBD45" w:rsidR="00D57AAB"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geological-structural point of view, most of the basement rocks are characterized by a strong and very intriguing tectonic-related fabric (i.e., penetrative and pervasive tectonic-related structures linked with the geodynamic activity).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is characterized by a </w:t>
      </w:r>
      <w:ins w:id="281" w:author="Gaetano Ortolano" w:date="2024-12-12T10:46:00Z">
        <w:r w:rsidR="004308FA">
          <w:rPr>
            <w:rFonts w:ascii="Times New Roman" w:eastAsia="Times New Roman" w:hAnsi="Times New Roman" w:cs="Times New Roman"/>
            <w:sz w:val="24"/>
            <w:szCs w:val="24"/>
          </w:rPr>
          <w:t xml:space="preserve">main </w:t>
        </w:r>
      </w:ins>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1996</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xml:space="preserve"> 1996</w:t>
      </w:r>
      <w:r>
        <w:rPr>
          <w:rFonts w:ascii="Times New Roman" w:eastAsia="Times New Roman" w:hAnsi="Times New Roman" w:cs="Times New Roman"/>
          <w:sz w:val="24"/>
          <w:szCs w:val="24"/>
        </w:rPr>
        <w:t>) with a sub-horizontal trend</w:t>
      </w:r>
      <w:ins w:id="282" w:author="Gaetano Ortolano" w:date="2024-12-12T10:47:00Z">
        <w:r w:rsidR="004308FA">
          <w:rPr>
            <w:rFonts w:ascii="Times New Roman" w:eastAsia="Times New Roman" w:hAnsi="Times New Roman" w:cs="Times New Roman"/>
            <w:sz w:val="24"/>
            <w:szCs w:val="24"/>
          </w:rPr>
          <w:t xml:space="preserve"> </w:t>
        </w:r>
      </w:ins>
      <w:ins w:id="283" w:author="Gaetano Ortolano" w:date="2024-12-12T10:48:00Z">
        <w:r w:rsidR="004308FA">
          <w:rPr>
            <w:rFonts w:ascii="Times New Roman" w:eastAsia="Times New Roman" w:hAnsi="Times New Roman" w:cs="Times New Roman"/>
            <w:sz w:val="24"/>
            <w:szCs w:val="24"/>
          </w:rPr>
          <w:t xml:space="preserve">with the development of </w:t>
        </w:r>
      </w:ins>
      <w:ins w:id="284" w:author="Gaetano Ortolano" w:date="2024-12-12T10:49:00Z">
        <w:r w:rsidR="004308FA">
          <w:rPr>
            <w:rFonts w:ascii="Times New Roman" w:eastAsia="Times New Roman" w:hAnsi="Times New Roman" w:cs="Times New Roman"/>
            <w:sz w:val="24"/>
            <w:szCs w:val="24"/>
          </w:rPr>
          <w:t xml:space="preserve">subordinate layering gave by </w:t>
        </w:r>
        <w:proofErr w:type="spellStart"/>
        <w:r w:rsidR="004308FA">
          <w:rPr>
            <w:rFonts w:ascii="Times New Roman" w:eastAsia="Times New Roman" w:hAnsi="Times New Roman" w:cs="Times New Roman"/>
            <w:sz w:val="24"/>
            <w:szCs w:val="24"/>
          </w:rPr>
          <w:t>leucosome</w:t>
        </w:r>
        <w:proofErr w:type="spellEnd"/>
        <w:r w:rsidR="004308FA">
          <w:rPr>
            <w:rFonts w:ascii="Times New Roman" w:eastAsia="Times New Roman" w:hAnsi="Times New Roman" w:cs="Times New Roman"/>
            <w:sz w:val="24"/>
            <w:szCs w:val="24"/>
          </w:rPr>
          <w:t xml:space="preserve"> </w:t>
        </w:r>
        <w:r w:rsidR="00D57AAB">
          <w:rPr>
            <w:rFonts w:ascii="Times New Roman" w:eastAsia="Times New Roman" w:hAnsi="Times New Roman" w:cs="Times New Roman"/>
            <w:sz w:val="24"/>
            <w:szCs w:val="24"/>
          </w:rPr>
          <w:t>(</w:t>
        </w:r>
      </w:ins>
      <w:ins w:id="285" w:author="Gaetano Ortolano" w:date="2024-12-12T10:50:00Z">
        <w:r w:rsidR="00D57AAB">
          <w:rPr>
            <w:rFonts w:ascii="Times New Roman" w:eastAsia="Times New Roman" w:hAnsi="Times New Roman" w:cs="Times New Roman"/>
            <w:sz w:val="24"/>
            <w:szCs w:val="24"/>
          </w:rPr>
          <w:t xml:space="preserve">i.e. relics </w:t>
        </w:r>
      </w:ins>
      <w:ins w:id="286" w:author="Gaetano Ortolano" w:date="2024-12-12T10:54:00Z">
        <w:r w:rsidR="00D57AAB" w:rsidRPr="004308FA">
          <w:rPr>
            <w:rFonts w:ascii="Times New Roman" w:eastAsia="Times New Roman" w:hAnsi="Times New Roman" w:cs="Times New Roman"/>
            <w:sz w:val="24"/>
            <w:szCs w:val="24"/>
          </w:rPr>
          <w:t>of the partially melted</w:t>
        </w:r>
      </w:ins>
      <w:r w:rsidR="00D57AAB" w:rsidRPr="004308FA">
        <w:rPr>
          <w:rFonts w:ascii="Times New Roman" w:eastAsia="Times New Roman" w:hAnsi="Times New Roman" w:cs="Times New Roman"/>
          <w:sz w:val="24"/>
          <w:szCs w:val="24"/>
        </w:rPr>
        <w:t xml:space="preserve"> </w:t>
      </w:r>
      <w:ins w:id="287" w:author="Gaetano Ortolano" w:date="2024-12-12T10:54:00Z">
        <w:r w:rsidR="00D57AAB" w:rsidRPr="004308FA">
          <w:rPr>
            <w:rFonts w:ascii="Times New Roman" w:eastAsia="Times New Roman" w:hAnsi="Times New Roman" w:cs="Times New Roman"/>
            <w:sz w:val="24"/>
            <w:szCs w:val="24"/>
          </w:rPr>
          <w:t>rock  portion</w:t>
        </w:r>
      </w:ins>
      <w:ins w:id="288" w:author="Gaetano Ortolano" w:date="2024-12-12T10:51:00Z">
        <w:r w:rsidR="00D57AAB">
          <w:rPr>
            <w:rFonts w:ascii="Times New Roman" w:eastAsia="Times New Roman" w:hAnsi="Times New Roman" w:cs="Times New Roman"/>
            <w:sz w:val="24"/>
            <w:szCs w:val="24"/>
          </w:rPr>
          <w:t>)</w:t>
        </w:r>
      </w:ins>
      <w:r w:rsidR="00D57AAB">
        <w:rPr>
          <w:rFonts w:ascii="Times New Roman" w:eastAsia="Times New Roman" w:hAnsi="Times New Roman" w:cs="Times New Roman"/>
          <w:sz w:val="24"/>
          <w:szCs w:val="24"/>
        </w:rPr>
        <w:t xml:space="preserve"> </w:t>
      </w:r>
      <w:ins w:id="289" w:author="Gaetano Ortolano" w:date="2024-12-12T10:49:00Z">
        <w:r w:rsidR="004308FA">
          <w:rPr>
            <w:rFonts w:ascii="Times New Roman" w:eastAsia="Times New Roman" w:hAnsi="Times New Roman" w:cs="Times New Roman"/>
            <w:sz w:val="24"/>
            <w:szCs w:val="24"/>
          </w:rPr>
          <w:t>formation</w:t>
        </w:r>
      </w:ins>
      <w:r w:rsidR="00D57AAB">
        <w:rPr>
          <w:rFonts w:ascii="Times New Roman" w:eastAsia="Times New Roman" w:hAnsi="Times New Roman" w:cs="Times New Roman"/>
          <w:sz w:val="24"/>
          <w:szCs w:val="24"/>
        </w:rPr>
        <w:t>, locally characterized by ptygmatic folds formation</w:t>
      </w:r>
      <w:r>
        <w:rPr>
          <w:rFonts w:ascii="Times New Roman" w:eastAsia="Times New Roman" w:hAnsi="Times New Roman" w:cs="Times New Roman"/>
          <w:sz w:val="24"/>
          <w:szCs w:val="24"/>
        </w:rPr>
        <w:t>; the tonalites are characterized by a magmatic layering, probably linked to the tectonic control of the late-Hercynian emplaced mechanisms (</w:t>
      </w:r>
      <w:proofErr w:type="spellStart"/>
      <w:r w:rsidR="00A00A09" w:rsidRPr="00A00A09">
        <w:rPr>
          <w:rFonts w:ascii="Times New Roman" w:eastAsia="Times New Roman" w:hAnsi="Times New Roman" w:cs="Times New Roman"/>
          <w:sz w:val="24"/>
          <w:szCs w:val="24"/>
          <w:highlight w:val="yellow"/>
        </w:rPr>
        <w:t>Fiannacca</w:t>
      </w:r>
      <w:r w:rsidRPr="00A00A09">
        <w:rPr>
          <w:rFonts w:ascii="Times New Roman" w:eastAsia="Times New Roman" w:hAnsi="Times New Roman" w:cs="Times New Roman"/>
          <w:sz w:val="24"/>
          <w:szCs w:val="24"/>
          <w:highlight w:val="yellow"/>
        </w:rPr>
        <w:t>Ref</w:t>
      </w:r>
      <w:proofErr w:type="spellEnd"/>
      <w:r>
        <w:rPr>
          <w:rFonts w:ascii="Times New Roman" w:eastAsia="Times New Roman" w:hAnsi="Times New Roman" w:cs="Times New Roman"/>
          <w:sz w:val="24"/>
          <w:szCs w:val="24"/>
          <w:highlight w:val="yellow"/>
        </w:rPr>
        <w:t>. X</w:t>
      </w:r>
      <w:r>
        <w:rPr>
          <w:rFonts w:ascii="Times New Roman" w:eastAsia="Times New Roman" w:hAnsi="Times New Roman" w:cs="Times New Roman"/>
          <w:sz w:val="24"/>
          <w:szCs w:val="24"/>
        </w:rPr>
        <w:t xml:space="preserve">). </w:t>
      </w:r>
    </w:p>
    <w:p w14:paraId="00000132" w14:textId="223B00F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the Hercynian-age-related fabric is abruptly interrupted by a sub-vertical mylonitic-related foliation (e.g., penetrative and pervasive planar structure of tectonic origin along which a significant grain-size reduction without or with very low recrystallization </w:t>
      </w:r>
      <w:del w:id="290" w:author="Gaetano Ortolano" w:date="2024-12-12T10:55:00Z">
        <w:r w:rsidDel="004308FA">
          <w:rPr>
            <w:rFonts w:ascii="Times New Roman" w:eastAsia="Times New Roman" w:hAnsi="Times New Roman" w:cs="Times New Roman"/>
            <w:sz w:val="24"/>
            <w:szCs w:val="24"/>
          </w:rPr>
          <w:delText>is observed</w:delText>
        </w:r>
      </w:del>
      <w:ins w:id="291" w:author="Gaetano Ortolano" w:date="2024-12-12T10:55:00Z">
        <w:r w:rsidR="004308FA">
          <w:rPr>
            <w:rFonts w:ascii="Times New Roman" w:eastAsia="Times New Roman" w:hAnsi="Times New Roman" w:cs="Times New Roman"/>
            <w:sz w:val="24"/>
            <w:szCs w:val="24"/>
          </w:rPr>
          <w:t>effects</w:t>
        </w:r>
      </w:ins>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xml:space="preserve"> 1996</w:t>
      </w:r>
      <w:r>
        <w:rPr>
          <w:rFonts w:ascii="Times New Roman" w:eastAsia="Times New Roman" w:hAnsi="Times New Roman" w:cs="Times New Roman"/>
          <w:sz w:val="24"/>
          <w:szCs w:val="24"/>
        </w:rPr>
        <w:t>)</w:t>
      </w:r>
      <w:ins w:id="292" w:author="Gaetano Ortolano" w:date="2024-12-12T10:55:00Z">
        <w:r w:rsidR="004308FA">
          <w:rPr>
            <w:rFonts w:ascii="Times New Roman" w:eastAsia="Times New Roman" w:hAnsi="Times New Roman" w:cs="Times New Roman"/>
            <w:sz w:val="24"/>
            <w:szCs w:val="24"/>
          </w:rPr>
          <w:t>, and</w:t>
        </w:r>
      </w:ins>
      <w:r>
        <w:rPr>
          <w:rFonts w:ascii="Times New Roman" w:eastAsia="Times New Roman" w:hAnsi="Times New Roman" w:cs="Times New Roman"/>
          <w:sz w:val="24"/>
          <w:szCs w:val="24"/>
        </w:rPr>
        <w:t xml:space="preserve"> where an intense plastic-type deformational activity (</w:t>
      </w:r>
      <w:ins w:id="293" w:author="Gaetano Ortolano" w:date="2024-12-12T10:58:00Z">
        <w:r w:rsidR="00E71D26">
          <w:rPr>
            <w:rFonts w:ascii="Times New Roman" w:eastAsia="Times New Roman" w:hAnsi="Times New Roman" w:cs="Times New Roman"/>
            <w:sz w:val="24"/>
            <w:szCs w:val="24"/>
          </w:rPr>
          <w:t>i.e., without loss of primary cohesion due to the high confining pressures and a slow deformation rate</w:t>
        </w:r>
      </w:ins>
      <w:del w:id="294" w:author="Gaetano Ortolano" w:date="2024-12-12T10:58:00Z">
        <w:r w:rsidDel="00E71D26">
          <w:rPr>
            <w:rFonts w:ascii="Times New Roman" w:eastAsia="Times New Roman" w:hAnsi="Times New Roman" w:cs="Times New Roman"/>
            <w:sz w:val="24"/>
            <w:szCs w:val="24"/>
          </w:rPr>
          <w:delText>without loss of primary cohesion</w:delText>
        </w:r>
      </w:del>
      <w:r>
        <w:rPr>
          <w:rFonts w:ascii="Times New Roman" w:eastAsia="Times New Roman" w:hAnsi="Times New Roman" w:cs="Times New Roman"/>
          <w:sz w:val="24"/>
          <w:szCs w:val="24"/>
        </w:rPr>
        <w:t>) is observed (</w:t>
      </w:r>
      <w:r>
        <w:rPr>
          <w:rFonts w:ascii="Times New Roman" w:eastAsia="Times New Roman" w:hAnsi="Times New Roman" w:cs="Times New Roman"/>
          <w:sz w:val="24"/>
          <w:szCs w:val="24"/>
          <w:highlight w:val="yellow"/>
        </w:rPr>
        <w:t xml:space="preserve">Fig. </w:t>
      </w:r>
      <w:r w:rsidR="00411C4D">
        <w:rPr>
          <w:rFonts w:ascii="Times New Roman" w:eastAsia="Times New Roman" w:hAnsi="Times New Roman" w:cs="Times New Roman"/>
          <w:sz w:val="24"/>
          <w:szCs w:val="24"/>
          <w:highlight w:val="yellow"/>
        </w:rPr>
        <w:t>1</w:t>
      </w:r>
      <w:r>
        <w:rPr>
          <w:rFonts w:ascii="Times New Roman" w:eastAsia="Times New Roman" w:hAnsi="Times New Roman" w:cs="Times New Roman"/>
          <w:sz w:val="24"/>
          <w:szCs w:val="24"/>
          <w:highlight w:val="yellow"/>
        </w:rPr>
        <w:t>Xc</w:t>
      </w:r>
      <w:r>
        <w:rPr>
          <w:rFonts w:ascii="Times New Roman" w:eastAsia="Times New Roman" w:hAnsi="Times New Roman" w:cs="Times New Roman"/>
          <w:sz w:val="24"/>
          <w:szCs w:val="24"/>
        </w:rPr>
        <w:t xml:space="preserve">). The sub-vertical foliation is the result of a tectonic process known in the geological literature as </w:t>
      </w:r>
      <w:proofErr w:type="spellStart"/>
      <w:r>
        <w:rPr>
          <w:rFonts w:ascii="Times New Roman" w:eastAsia="Times New Roman" w:hAnsi="Times New Roman" w:cs="Times New Roman"/>
          <w:sz w:val="24"/>
          <w:szCs w:val="24"/>
        </w:rPr>
        <w:t>milonysis</w:t>
      </w:r>
      <w:proofErr w:type="spellEnd"/>
      <w:r>
        <w:rPr>
          <w:rFonts w:ascii="Times New Roman" w:eastAsia="Times New Roman" w:hAnsi="Times New Roman" w:cs="Times New Roman"/>
          <w:sz w:val="24"/>
          <w:szCs w:val="24"/>
        </w:rPr>
        <w:t>, a geological process where the rate of strain and the rate of recovery counterbalance each other without one taking over from the other (Wise et al., 1984).</w:t>
      </w:r>
    </w:p>
    <w:p w14:paraId="5A2EA056" w14:textId="77777777" w:rsidR="00D57AAB"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mylonitic process was formerly studied by </w:t>
      </w:r>
      <w:proofErr w:type="spellStart"/>
      <w:r>
        <w:rPr>
          <w:rFonts w:ascii="Times New Roman" w:eastAsia="Times New Roman" w:hAnsi="Times New Roman" w:cs="Times New Roman"/>
          <w:sz w:val="24"/>
          <w:szCs w:val="24"/>
        </w:rPr>
        <w:t>Lapworth</w:t>
      </w:r>
      <w:proofErr w:type="spellEnd"/>
      <w:r>
        <w:rPr>
          <w:rFonts w:ascii="Times New Roman" w:eastAsia="Times New Roman" w:hAnsi="Times New Roman" w:cs="Times New Roman"/>
          <w:sz w:val="24"/>
          <w:szCs w:val="24"/>
        </w:rPr>
        <w:t xml:space="preserve"> (1875) in the Scottish Highlands, who coined, precisely, the term mylonite from the Greek word “</w:t>
      </w:r>
      <w:proofErr w:type="spellStart"/>
      <w:r>
        <w:rPr>
          <w:rFonts w:ascii="Times New Roman" w:eastAsia="Times New Roman" w:hAnsi="Times New Roman" w:cs="Times New Roman"/>
          <w:sz w:val="24"/>
          <w:szCs w:val="24"/>
        </w:rPr>
        <w:t>mulon</w:t>
      </w:r>
      <w:proofErr w:type="spellEnd"/>
      <w:r>
        <w:rPr>
          <w:rFonts w:ascii="Times New Roman" w:eastAsia="Times New Roman" w:hAnsi="Times New Roman" w:cs="Times New Roman"/>
          <w:sz w:val="24"/>
          <w:szCs w:val="24"/>
        </w:rPr>
        <w:t xml:space="preserve">” (mill), to describe rocks resulting from intense deformation activity of preexisting rocks, located along tracks that have driven in the geologic past the slow movement between two crustal blocks originally located at great depths. </w:t>
      </w:r>
    </w:p>
    <w:p w14:paraId="7DF2C4B8" w14:textId="7B467CCC" w:rsidR="008978CE" w:rsidRDefault="00734CE6">
      <w:pPr>
        <w:spacing w:line="480" w:lineRule="auto"/>
        <w:jc w:val="both"/>
        <w:rPr>
          <w:ins w:id="295" w:author="Gaetano Ortolano" w:date="2024-11-30T00:3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80s years of the last century, the study of mylonitic rocks has acquired an increasingly central role in structural geology investigations, as rocks form in response to an intense tectonic </w:t>
      </w:r>
      <w:r>
        <w:rPr>
          <w:rFonts w:ascii="Times New Roman" w:eastAsia="Times New Roman" w:hAnsi="Times New Roman" w:cs="Times New Roman"/>
          <w:sz w:val="24"/>
          <w:szCs w:val="24"/>
        </w:rPr>
        <w:lastRenderedPageBreak/>
        <w:t xml:space="preserve">activity that brings to a strong grain-size reduction at relatively high temperatures and, very often, under-oriented stress fields (i.e., deviatoric stress). </w:t>
      </w:r>
    </w:p>
    <w:p w14:paraId="00000134" w14:textId="59E33EF3"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quartz-feldspar rocks, which constitute most of the continental crust, the abovementioned conditions developed at 10 to 15 km depth for pressures ranging from 3 to 10 Kbar and temperatures varying between 250 and 650 °C for constant deformation rates of a few mm per year.</w:t>
      </w:r>
    </w:p>
    <w:p w14:paraId="00000135" w14:textId="36BEF213"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such circumstances, these rocks formed a penetrative and pervasive fabric, resulting from intense plastic deformation</w:t>
      </w:r>
      <w:del w:id="296" w:author="Gaetano Ortolano" w:date="2024-12-12T10:57:00Z">
        <w:r w:rsidDel="00E71D26">
          <w:rPr>
            <w:rFonts w:ascii="Times New Roman" w:eastAsia="Times New Roman" w:hAnsi="Times New Roman" w:cs="Times New Roman"/>
            <w:sz w:val="24"/>
            <w:szCs w:val="24"/>
          </w:rPr>
          <w:delText xml:space="preserve"> (i.e., without loss of primary cohesion due to the high confining pressures and a slow deformation rate)</w:delText>
        </w:r>
      </w:del>
      <w:r>
        <w:rPr>
          <w:rFonts w:ascii="Times New Roman" w:eastAsia="Times New Roman" w:hAnsi="Times New Roman" w:cs="Times New Roman"/>
          <w:sz w:val="24"/>
          <w:szCs w:val="24"/>
        </w:rPr>
        <w:t xml:space="preserve">. These conditions, accompanied also by a strong deviatoric stress field, often form good kinematic indicators known as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(i.e., rigid objects that rotate within a plastically deforming medium). The study of these rocks can then provide precious information about the kinematic mechanism that gave rise to the deformation itself (e.g., </w:t>
      </w:r>
      <w:proofErr w:type="spellStart"/>
      <w:r>
        <w:rPr>
          <w:rFonts w:ascii="Times New Roman" w:eastAsia="Times New Roman" w:hAnsi="Times New Roman" w:cs="Times New Roman"/>
          <w:sz w:val="24"/>
          <w:szCs w:val="24"/>
          <w:highlight w:val="yellow"/>
        </w:rPr>
        <w:t>Xypolias</w:t>
      </w:r>
      <w:proofErr w:type="spellEnd"/>
      <w:r>
        <w:rPr>
          <w:rFonts w:ascii="Times New Roman" w:eastAsia="Times New Roman" w:hAnsi="Times New Roman" w:cs="Times New Roman"/>
          <w:sz w:val="24"/>
          <w:szCs w:val="24"/>
          <w:highlight w:val="yellow"/>
        </w:rPr>
        <w:t xml:space="preserve"> et al., 2010</w:t>
      </w:r>
      <w:r>
        <w:rPr>
          <w:rFonts w:ascii="Times New Roman" w:eastAsia="Times New Roman" w:hAnsi="Times New Roman" w:cs="Times New Roman"/>
          <w:sz w:val="24"/>
          <w:szCs w:val="24"/>
        </w:rPr>
        <w:t xml:space="preserve">). </w:t>
      </w:r>
    </w:p>
    <w:p w14:paraId="00000136"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of these rocks, when observable and accessible, allows the reconstruction of past geological kinematics, contributing significantly to the geodynamic reconstruction of the past tectonic realms (e.g., Ortolano et al., 2020).</w:t>
      </w:r>
    </w:p>
    <w:p w14:paraId="00000137" w14:textId="2971C1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linked with the preservation of the abovementioned mylonitic-related fabric, very useful in geodynamic reconstructions, is due to the high rate of deformation being established along these deep-seated tectonic binaries driving block movements at the crustal scale. This process does not allow the rocks to have adequate recrystallization at the pressure and temperature conditions it was forming. Then, as already mentioned, the result is an intense grain-size reduction by tectonic processes resulting in the development of rounded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(i.e., rigid fragments larger in size than the more minute underlying </w:t>
      </w:r>
      <w:del w:id="297" w:author="Gaetano Ortolano" w:date="2024-11-30T00:38:00Z">
        <w:r w:rsidDel="008978CE">
          <w:rPr>
            <w:rFonts w:ascii="Times New Roman" w:eastAsia="Times New Roman" w:hAnsi="Times New Roman" w:cs="Times New Roman"/>
            <w:sz w:val="24"/>
            <w:szCs w:val="24"/>
          </w:rPr>
          <w:delText>paste</w:delText>
        </w:r>
      </w:del>
      <w:ins w:id="298" w:author="Gaetano Ortolano" w:date="2024-11-30T00:38:00Z">
        <w:r w:rsidR="008978CE">
          <w:rPr>
            <w:rFonts w:ascii="Times New Roman" w:eastAsia="Times New Roman" w:hAnsi="Times New Roman" w:cs="Times New Roman"/>
            <w:sz w:val="24"/>
            <w:szCs w:val="24"/>
          </w:rPr>
          <w:t>matrix</w:t>
        </w:r>
      </w:ins>
      <w:r>
        <w:rPr>
          <w:rFonts w:ascii="Times New Roman" w:eastAsia="Times New Roman" w:hAnsi="Times New Roman" w:cs="Times New Roman"/>
          <w:sz w:val="24"/>
          <w:szCs w:val="24"/>
        </w:rPr>
        <w:t xml:space="preserve">) and lithic fragments immersed in a fine-grained matrix. </w:t>
      </w:r>
    </w:p>
    <w:p w14:paraId="00000138" w14:textId="441BA25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tell us about 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t xml:space="preserve">(Prosser et al., 2003) along predominantly strike-slip tectonics (Prosser et al., 2003; </w:t>
      </w:r>
      <w:r>
        <w:rPr>
          <w:rFonts w:ascii="Times New Roman" w:eastAsia="Times New Roman" w:hAnsi="Times New Roman" w:cs="Times New Roman"/>
          <w:sz w:val="24"/>
          <w:szCs w:val="24"/>
          <w:highlight w:val="yellow"/>
        </w:rPr>
        <w:t>Ortolano et al., 2013</w:t>
      </w:r>
      <w:r>
        <w:rPr>
          <w:rFonts w:ascii="Times New Roman" w:eastAsia="Times New Roman" w:hAnsi="Times New Roman" w:cs="Times New Roman"/>
          <w:sz w:val="24"/>
          <w:szCs w:val="24"/>
        </w:rPr>
        <w:t xml:space="preserve">, 2020; Fazio et al., 2024). </w:t>
      </w:r>
    </w:p>
    <w:p w14:paraId="00000139" w14:textId="294981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in particular, at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and along the portion of the beach in front of the stacks themselves (</w:t>
      </w:r>
      <w:r>
        <w:rPr>
          <w:rFonts w:ascii="Times New Roman" w:eastAsia="Times New Roman" w:hAnsi="Times New Roman" w:cs="Times New Roman"/>
          <w:sz w:val="24"/>
          <w:szCs w:val="24"/>
          <w:highlight w:val="yellow"/>
        </w:rPr>
        <w:t xml:space="preserve">Figs. </w:t>
      </w:r>
      <w:r w:rsidR="00411C4D">
        <w:rPr>
          <w:rFonts w:ascii="Times New Roman" w:eastAsia="Times New Roman" w:hAnsi="Times New Roman" w:cs="Times New Roman"/>
          <w:sz w:val="24"/>
          <w:szCs w:val="24"/>
          <w:highlight w:val="yellow"/>
        </w:rPr>
        <w:t>1</w:t>
      </w:r>
      <w:r>
        <w:rPr>
          <w:rFonts w:ascii="Times New Roman" w:eastAsia="Times New Roman" w:hAnsi="Times New Roman" w:cs="Times New Roman"/>
          <w:sz w:val="24"/>
          <w:szCs w:val="24"/>
          <w:highlight w:val="yellow"/>
        </w:rPr>
        <w:t xml:space="preserve">Xc, </w:t>
      </w:r>
      <w:r w:rsidR="00411C4D">
        <w:rPr>
          <w:rFonts w:ascii="Times New Roman" w:eastAsia="Times New Roman" w:hAnsi="Times New Roman" w:cs="Times New Roman"/>
          <w:sz w:val="24"/>
          <w:szCs w:val="24"/>
          <w:highlight w:val="yellow"/>
        </w:rPr>
        <w:t>2</w:t>
      </w:r>
      <w:r>
        <w:rPr>
          <w:rFonts w:ascii="Times New Roman" w:eastAsia="Times New Roman" w:hAnsi="Times New Roman" w:cs="Times New Roman"/>
          <w:sz w:val="24"/>
          <w:szCs w:val="24"/>
          <w:highlight w:val="yellow"/>
        </w:rPr>
        <w:t>X</w:t>
      </w:r>
      <w:r>
        <w:rPr>
          <w:rFonts w:ascii="Times New Roman" w:eastAsia="Times New Roman" w:hAnsi="Times New Roman" w:cs="Times New Roman"/>
          <w:sz w:val="24"/>
          <w:szCs w:val="24"/>
        </w:rPr>
        <w:t xml:space="preserve">), it is possible to observe how tonalites and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 xml:space="preserve">, originally </w:t>
      </w:r>
      <w:r>
        <w:rPr>
          <w:rFonts w:ascii="Times New Roman" w:eastAsia="Times New Roman" w:hAnsi="Times New Roman" w:cs="Times New Roman"/>
          <w:sz w:val="24"/>
          <w:szCs w:val="24"/>
        </w:rPr>
        <w:lastRenderedPageBreak/>
        <w:t xml:space="preserve">characterized by sub-horizontal related fabrics, are abruptly interrupted by a sub-vertical mylonitic-related fabric, </w:t>
      </w:r>
      <w:proofErr w:type="spellStart"/>
      <w:r>
        <w:rPr>
          <w:rFonts w:ascii="Times New Roman" w:eastAsia="Times New Roman" w:hAnsi="Times New Roman" w:cs="Times New Roman"/>
          <w:sz w:val="24"/>
          <w:szCs w:val="24"/>
        </w:rPr>
        <w:t>rheologically</w:t>
      </w:r>
      <w:proofErr w:type="spellEnd"/>
      <w:r>
        <w:rPr>
          <w:rFonts w:ascii="Times New Roman" w:eastAsia="Times New Roman" w:hAnsi="Times New Roman" w:cs="Times New Roman"/>
          <w:sz w:val="24"/>
          <w:szCs w:val="24"/>
        </w:rPr>
        <w:t xml:space="preserve"> (i.e., rheology is a branch of physics that studies the behavior of objects subjected to deformation) controlled by the ductile deformation of </w:t>
      </w:r>
      <w:proofErr w:type="spellStart"/>
      <w:r w:rsidR="00022D67">
        <w:rPr>
          <w:rFonts w:ascii="Times New Roman" w:eastAsia="Times New Roman" w:hAnsi="Times New Roman" w:cs="Times New Roman"/>
          <w:sz w:val="24"/>
          <w:szCs w:val="24"/>
        </w:rPr>
        <w:t>meta</w:t>
      </w:r>
      <w:r>
        <w:rPr>
          <w:rFonts w:ascii="Times New Roman" w:eastAsia="Times New Roman" w:hAnsi="Times New Roman" w:cs="Times New Roman"/>
          <w:sz w:val="24"/>
          <w:szCs w:val="24"/>
        </w:rPr>
        <w:t>carbonate</w:t>
      </w:r>
      <w:proofErr w:type="spellEnd"/>
      <w:r>
        <w:rPr>
          <w:rFonts w:ascii="Times New Roman" w:eastAsia="Times New Roman" w:hAnsi="Times New Roman" w:cs="Times New Roman"/>
          <w:sz w:val="24"/>
          <w:szCs w:val="24"/>
        </w:rPr>
        <w:t xml:space="preserve"> layers. </w:t>
      </w:r>
    </w:p>
    <w:p w14:paraId="2A5C14D2" w14:textId="0401EF2C" w:rsidR="00022D67" w:rsidRDefault="00F20AFC" w:rsidP="00022D67">
      <w:pPr>
        <w:keepNext/>
        <w:spacing w:line="480" w:lineRule="auto"/>
        <w:jc w:val="both"/>
      </w:pPr>
      <w:r>
        <w:rPr>
          <w:rFonts w:ascii="Times New Roman" w:eastAsia="Times New Roman" w:hAnsi="Times New Roman" w:cs="Times New Roman"/>
          <w:noProof/>
          <w:sz w:val="24"/>
          <w:szCs w:val="24"/>
        </w:rPr>
        <w:drawing>
          <wp:anchor distT="0" distB="0" distL="114300" distR="114300" simplePos="0" relativeHeight="251683840" behindDoc="1" locked="0" layoutInCell="1" allowOverlap="1" wp14:anchorId="576810AE" wp14:editId="54FB70F4">
            <wp:simplePos x="0" y="0"/>
            <wp:positionH relativeFrom="column">
              <wp:posOffset>201535</wp:posOffset>
            </wp:positionH>
            <wp:positionV relativeFrom="paragraph">
              <wp:posOffset>-635</wp:posOffset>
            </wp:positionV>
            <wp:extent cx="5596693" cy="3606215"/>
            <wp:effectExtent l="0" t="0" r="4445" b="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6693" cy="360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AD474" w14:textId="1D655667" w:rsidR="00493203" w:rsidRDefault="00493203" w:rsidP="00195201">
      <w:pPr>
        <w:pStyle w:val="Didascalia"/>
      </w:pPr>
    </w:p>
    <w:p w14:paraId="200BF290" w14:textId="7C8FFDAE" w:rsidR="00493203" w:rsidRDefault="00493203" w:rsidP="00195201">
      <w:pPr>
        <w:pStyle w:val="Didascalia"/>
      </w:pPr>
    </w:p>
    <w:p w14:paraId="16286493" w14:textId="446A9271" w:rsidR="00493203" w:rsidRDefault="00493203" w:rsidP="00195201">
      <w:pPr>
        <w:pStyle w:val="Didascalia"/>
      </w:pPr>
    </w:p>
    <w:p w14:paraId="7459C3BB" w14:textId="77777777" w:rsidR="00493203" w:rsidRDefault="00493203" w:rsidP="00195201">
      <w:pPr>
        <w:pStyle w:val="Didascalia"/>
      </w:pPr>
    </w:p>
    <w:p w14:paraId="2C4E5977" w14:textId="77777777" w:rsidR="00493203" w:rsidRDefault="00493203" w:rsidP="00195201">
      <w:pPr>
        <w:pStyle w:val="Didascalia"/>
      </w:pPr>
    </w:p>
    <w:p w14:paraId="06A24F2E" w14:textId="77777777" w:rsidR="00493203" w:rsidRDefault="00493203" w:rsidP="00195201">
      <w:pPr>
        <w:pStyle w:val="Didascalia"/>
      </w:pPr>
    </w:p>
    <w:p w14:paraId="527739C6" w14:textId="77777777" w:rsidR="00493203" w:rsidRDefault="00493203" w:rsidP="00195201">
      <w:pPr>
        <w:pStyle w:val="Didascalia"/>
      </w:pPr>
    </w:p>
    <w:p w14:paraId="18C2DE6F" w14:textId="77777777" w:rsidR="00493203" w:rsidRDefault="00493203" w:rsidP="00195201">
      <w:pPr>
        <w:pStyle w:val="Didascalia"/>
      </w:pPr>
    </w:p>
    <w:p w14:paraId="42D2FC90" w14:textId="77777777" w:rsidR="00493203" w:rsidRDefault="00493203" w:rsidP="00195201">
      <w:pPr>
        <w:pStyle w:val="Didascalia"/>
      </w:pPr>
    </w:p>
    <w:p w14:paraId="54098B6A" w14:textId="77777777" w:rsidR="00493203" w:rsidRDefault="00493203" w:rsidP="00195201">
      <w:pPr>
        <w:pStyle w:val="Didascalia"/>
      </w:pPr>
    </w:p>
    <w:p w14:paraId="768C601C" w14:textId="16643846" w:rsidR="00493203" w:rsidRDefault="00493203" w:rsidP="00195201">
      <w:pPr>
        <w:pStyle w:val="Didascalia"/>
      </w:pPr>
    </w:p>
    <w:p w14:paraId="1DCF8683" w14:textId="3D680218" w:rsidR="00411C4D" w:rsidRDefault="00411C4D" w:rsidP="00411C4D"/>
    <w:p w14:paraId="5A251687" w14:textId="5BDE21A4" w:rsidR="00411C4D" w:rsidRDefault="00411C4D" w:rsidP="00411C4D"/>
    <w:p w14:paraId="73BD804B" w14:textId="77777777" w:rsidR="00411C4D" w:rsidRPr="00411C4D" w:rsidRDefault="00411C4D" w:rsidP="00411C4D"/>
    <w:p w14:paraId="0000013B" w14:textId="56BB8C12" w:rsidR="00696B80" w:rsidRPr="00411C4D" w:rsidRDefault="00022D67" w:rsidP="00195201">
      <w:pPr>
        <w:pStyle w:val="Didascalia"/>
      </w:pPr>
      <w:r w:rsidRPr="00411C4D">
        <w:t xml:space="preserve">Figure </w:t>
      </w:r>
      <w:fldSimple w:instr=" SEQ Figure \* ARABIC ">
        <w:r w:rsidR="0068179E">
          <w:rPr>
            <w:noProof/>
          </w:rPr>
          <w:t>14</w:t>
        </w:r>
      </w:fldSimple>
      <w:r w:rsidRPr="00411C4D">
        <w:t xml:space="preserve">x Structural geological map of the detailed study area </w:t>
      </w:r>
      <w:ins w:id="299" w:author="Gaetano Ortolano" w:date="2024-11-30T00:30:00Z">
        <w:r w:rsidRPr="00411C4D">
          <w:t xml:space="preserve">chosen as </w:t>
        </w:r>
      </w:ins>
      <w:ins w:id="300" w:author="Gaetano Ortolano" w:date="2024-11-30T00:31:00Z">
        <w:r w:rsidRPr="00411C4D">
          <w:t xml:space="preserve">test site for the </w:t>
        </w:r>
      </w:ins>
      <w:r w:rsidR="00F20AFC">
        <w:t>Web-GIS</w:t>
      </w:r>
      <w:ins w:id="301" w:author="Gaetano Ortolano" w:date="2024-11-30T00:31:00Z">
        <w:r w:rsidRPr="00411C4D">
          <w:t xml:space="preserve"> development</w:t>
        </w:r>
      </w:ins>
      <w:r w:rsidRPr="00411C4D">
        <w:t>.</w:t>
      </w:r>
    </w:p>
    <w:p w14:paraId="0000013C" w14:textId="77777777" w:rsidR="00696B80" w:rsidRPr="00493203" w:rsidRDefault="00696B80">
      <w:pPr>
        <w:spacing w:line="480" w:lineRule="auto"/>
        <w:jc w:val="both"/>
        <w:rPr>
          <w:rFonts w:ascii="Times New Roman" w:eastAsia="Times New Roman" w:hAnsi="Times New Roman" w:cs="Times New Roman"/>
          <w:b/>
          <w:sz w:val="24"/>
          <w:szCs w:val="24"/>
        </w:rPr>
      </w:pPr>
    </w:p>
    <w:p w14:paraId="5033A1A0" w14:textId="77777777" w:rsidR="00411C4D" w:rsidRDefault="00411C4D" w:rsidP="00411C4D">
      <w:pPr>
        <w:spacing w:line="480" w:lineRule="auto"/>
        <w:jc w:val="both"/>
        <w:rPr>
          <w:noProof/>
        </w:rPr>
      </w:pPr>
    </w:p>
    <w:p w14:paraId="233CB190" w14:textId="77777777" w:rsidR="00411C4D" w:rsidRDefault="00411C4D" w:rsidP="00411C4D">
      <w:pPr>
        <w:spacing w:line="480" w:lineRule="auto"/>
        <w:jc w:val="both"/>
        <w:rPr>
          <w:rFonts w:ascii="Times New Roman" w:eastAsia="Times New Roman" w:hAnsi="Times New Roman" w:cs="Times New Roman"/>
          <w:sz w:val="24"/>
          <w:szCs w:val="24"/>
        </w:rPr>
      </w:pPr>
    </w:p>
    <w:p w14:paraId="114622A4" w14:textId="67CC49EB" w:rsidR="00411C4D" w:rsidRDefault="00411C4D" w:rsidP="00411C4D">
      <w:pPr>
        <w:spacing w:line="48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5ADEB7E" wp14:editId="59032559">
            <wp:simplePos x="0" y="0"/>
            <wp:positionH relativeFrom="column">
              <wp:posOffset>213360</wp:posOffset>
            </wp:positionH>
            <wp:positionV relativeFrom="paragraph">
              <wp:posOffset>1334832</wp:posOffset>
            </wp:positionV>
            <wp:extent cx="5702710" cy="5653548"/>
            <wp:effectExtent l="0" t="0" r="0" b="4445"/>
            <wp:wrapNone/>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5702710" cy="5653548"/>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of various sizes (</w:t>
      </w:r>
      <w:r>
        <w:rPr>
          <w:rFonts w:ascii="Times New Roman" w:eastAsia="Times New Roman" w:hAnsi="Times New Roman" w:cs="Times New Roman"/>
          <w:sz w:val="24"/>
          <w:szCs w:val="24"/>
          <w:highlight w:val="yellow"/>
        </w:rPr>
        <w:t>Fig. 3X</w:t>
      </w:r>
      <w:r>
        <w:rPr>
          <w:rFonts w:ascii="Times New Roman" w:eastAsia="Times New Roman" w:hAnsi="Times New Roman" w:cs="Times New Roman"/>
          <w:sz w:val="24"/>
          <w:szCs w:val="24"/>
        </w:rPr>
        <w:t xml:space="preserve">). </w:t>
      </w:r>
      <w:del w:id="302" w:author="Gaetano Ortolano" w:date="2024-12-12T11:32:00Z">
        <w:r w:rsidDel="00DA482C">
          <w:rPr>
            <w:noProof/>
          </w:rPr>
          <w:drawing>
            <wp:anchor distT="114300" distB="114300" distL="114300" distR="114300" simplePos="0" relativeHeight="251677696" behindDoc="1" locked="0" layoutInCell="1" hidden="0" allowOverlap="1" wp14:anchorId="4AABB895" wp14:editId="68BCBE51">
              <wp:simplePos x="0" y="0"/>
              <wp:positionH relativeFrom="column">
                <wp:posOffset>-66674</wp:posOffset>
              </wp:positionH>
              <wp:positionV relativeFrom="paragraph">
                <wp:posOffset>3364259</wp:posOffset>
              </wp:positionV>
              <wp:extent cx="6119820" cy="3937000"/>
              <wp:effectExtent l="0" t="0" r="0" b="0"/>
              <wp:wrapNone/>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6119820" cy="3937000"/>
                      </a:xfrm>
                      <a:prstGeom prst="rect">
                        <a:avLst/>
                      </a:prstGeom>
                      <a:ln/>
                    </pic:spPr>
                  </pic:pic>
                </a:graphicData>
              </a:graphic>
            </wp:anchor>
          </w:drawing>
        </w:r>
      </w:del>
    </w:p>
    <w:p w14:paraId="00000147" w14:textId="751CC022" w:rsidR="00696B80" w:rsidRDefault="00696B80">
      <w:pPr>
        <w:spacing w:line="480" w:lineRule="auto"/>
        <w:jc w:val="both"/>
        <w:rPr>
          <w:rFonts w:ascii="Times New Roman" w:eastAsia="Times New Roman" w:hAnsi="Times New Roman" w:cs="Times New Roman"/>
          <w:sz w:val="24"/>
          <w:szCs w:val="24"/>
        </w:rPr>
      </w:pPr>
    </w:p>
    <w:p w14:paraId="00000148" w14:textId="570A96BE" w:rsidR="00696B80" w:rsidRDefault="00696B80">
      <w:pPr>
        <w:spacing w:line="480" w:lineRule="auto"/>
        <w:jc w:val="both"/>
        <w:rPr>
          <w:rFonts w:ascii="Times New Roman" w:eastAsia="Times New Roman" w:hAnsi="Times New Roman" w:cs="Times New Roman"/>
          <w:sz w:val="24"/>
          <w:szCs w:val="24"/>
        </w:rPr>
      </w:pPr>
    </w:p>
    <w:p w14:paraId="00000149" w14:textId="02B23CFB" w:rsidR="00696B80" w:rsidRDefault="00696B80">
      <w:pPr>
        <w:spacing w:line="480" w:lineRule="auto"/>
        <w:jc w:val="both"/>
        <w:rPr>
          <w:rFonts w:ascii="Times New Roman" w:eastAsia="Times New Roman" w:hAnsi="Times New Roman" w:cs="Times New Roman"/>
          <w:sz w:val="24"/>
          <w:szCs w:val="24"/>
        </w:rPr>
      </w:pPr>
    </w:p>
    <w:p w14:paraId="6E51634B" w14:textId="77777777" w:rsidR="00411C4D" w:rsidRDefault="00411C4D" w:rsidP="00411C4D">
      <w:pPr>
        <w:spacing w:line="480" w:lineRule="auto"/>
        <w:jc w:val="both"/>
        <w:rPr>
          <w:rFonts w:ascii="Times New Roman" w:eastAsia="Times New Roman" w:hAnsi="Times New Roman" w:cs="Times New Roman"/>
          <w:sz w:val="24"/>
          <w:szCs w:val="24"/>
        </w:rPr>
      </w:pPr>
    </w:p>
    <w:p w14:paraId="18B68277" w14:textId="77777777" w:rsidR="00411C4D" w:rsidRDefault="00411C4D" w:rsidP="00411C4D">
      <w:pPr>
        <w:spacing w:line="480" w:lineRule="auto"/>
        <w:jc w:val="both"/>
        <w:rPr>
          <w:rFonts w:ascii="Times New Roman" w:eastAsia="Times New Roman" w:hAnsi="Times New Roman" w:cs="Times New Roman"/>
          <w:sz w:val="24"/>
          <w:szCs w:val="24"/>
        </w:rPr>
      </w:pPr>
    </w:p>
    <w:p w14:paraId="24BD5D00" w14:textId="77777777" w:rsidR="00411C4D" w:rsidRDefault="00411C4D" w:rsidP="00411C4D">
      <w:pPr>
        <w:spacing w:line="480" w:lineRule="auto"/>
        <w:jc w:val="both"/>
        <w:rPr>
          <w:rFonts w:ascii="Times New Roman" w:eastAsia="Times New Roman" w:hAnsi="Times New Roman" w:cs="Times New Roman"/>
          <w:sz w:val="24"/>
          <w:szCs w:val="24"/>
        </w:rPr>
      </w:pPr>
    </w:p>
    <w:p w14:paraId="5D14E9ED" w14:textId="77777777" w:rsidR="00411C4D" w:rsidRDefault="00411C4D" w:rsidP="00411C4D">
      <w:pPr>
        <w:spacing w:line="480" w:lineRule="auto"/>
        <w:jc w:val="both"/>
        <w:rPr>
          <w:rFonts w:ascii="Times New Roman" w:eastAsia="Times New Roman" w:hAnsi="Times New Roman" w:cs="Times New Roman"/>
          <w:sz w:val="24"/>
          <w:szCs w:val="24"/>
        </w:rPr>
      </w:pPr>
    </w:p>
    <w:p w14:paraId="210AF69A" w14:textId="61294EBD" w:rsidR="00411C4D" w:rsidRDefault="00411C4D" w:rsidP="00411C4D">
      <w:pPr>
        <w:spacing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5E89DBB5" wp14:editId="2BDE145A">
                <wp:simplePos x="0" y="0"/>
                <wp:positionH relativeFrom="column">
                  <wp:posOffset>102235</wp:posOffset>
                </wp:positionH>
                <wp:positionV relativeFrom="paragraph">
                  <wp:posOffset>395052</wp:posOffset>
                </wp:positionV>
                <wp:extent cx="6119495" cy="635"/>
                <wp:effectExtent l="0" t="0" r="0" b="0"/>
                <wp:wrapTopAndBottom/>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704C8348" w:rsidR="00D40C0F" w:rsidRDefault="00D40C0F" w:rsidP="00195201">
                            <w:pPr>
                              <w:pStyle w:val="Didascalia"/>
                            </w:pPr>
                            <w:r>
                              <w:t xml:space="preserve">Figure </w:t>
                            </w:r>
                            <w:fldSimple w:instr=" SEQ Figure \* ARABIC ">
                              <w:r w:rsidR="0068179E">
                                <w:rPr>
                                  <w:noProof/>
                                </w:rPr>
                                <w:t>15</w:t>
                              </w:r>
                            </w:fldSimple>
                            <w:r>
                              <w:t xml:space="preserve">x a) Panoramic view of the most far </w:t>
                            </w:r>
                            <w:proofErr w:type="spellStart"/>
                            <w:r>
                              <w:t>Ulivarella</w:t>
                            </w:r>
                            <w:proofErr w:type="spellEnd"/>
                            <w:r>
                              <w:t xml:space="preserve"> Stack from the beach; b) </w:t>
                            </w:r>
                            <w:proofErr w:type="spellStart"/>
                            <w:r>
                              <w:t>Ultramylonitic</w:t>
                            </w:r>
                            <w:proofErr w:type="spellEnd"/>
                            <w:r>
                              <w:t xml:space="preserve"> layer developed at the expenses of the </w:t>
                            </w:r>
                            <w:proofErr w:type="spellStart"/>
                            <w:r>
                              <w:t>migmatitic</w:t>
                            </w:r>
                            <w:proofErr w:type="spellEnd"/>
                            <w:r>
                              <w:t xml:space="preserve"> </w:t>
                            </w:r>
                            <w:proofErr w:type="spellStart"/>
                            <w:r>
                              <w:t>paragneisses</w:t>
                            </w:r>
                            <w:proofErr w:type="spellEnd"/>
                            <w:r>
                              <w:t xml:space="preserve"> and of the </w:t>
                            </w:r>
                            <w:proofErr w:type="spellStart"/>
                            <w:r>
                              <w:t>metacarbonate</w:t>
                            </w:r>
                            <w:proofErr w:type="spellEnd"/>
                            <w:r>
                              <w:t xml:space="preserve"> rocks (upper dark layer) with kinematic indicators (verging folds, rigid sigma- and delta-type clasts) </w:t>
                            </w:r>
                            <w:proofErr w:type="spellStart"/>
                            <w:r>
                              <w:t>overthrusting</w:t>
                            </w:r>
                            <w:proofErr w:type="spellEnd"/>
                            <w:r>
                              <w:t xml:space="preserve"> a pegmatitic light-colored centimetric lenses giving a top to the ESE sense of shear; c) sheath fold in the upper limb of a metric fold (FA2), the strain ellipsoid (values of 3.0, 1.8, and 0.8 arbitrarily assigned for X, Y, and Z axes, respectively) depicted only for qualitative aim, has been constructed by ‘Ellipsoid’ (</w:t>
                            </w:r>
                            <w:proofErr w:type="spellStart"/>
                            <w:r>
                              <w:t>Weisstein</w:t>
                            </w:r>
                            <w:proofErr w:type="spellEnd"/>
                            <w:r>
                              <w:t xml:space="preserve">, 2013) by using the software Wolfram Mathematica v.13.2. (d) vertical surface of outcrop (for location see Fig. 9a) with a dextrally-sheared sheath fold and a lot of σ - and δ-type clasts displaying opposite shear sense; (e) complex winged δ-type clast indicating top-to-the-ENE shear sense; (f) interpretation of structures depicted in (e); the inset show a </w:t>
                            </w:r>
                            <w:proofErr w:type="spellStart"/>
                            <w:r>
                              <w:t>stereoplot</w:t>
                            </w:r>
                            <w:proofErr w:type="spellEnd"/>
                            <w:r>
                              <w:t xml:space="preserve"> with location of a clockwise vorticity axis compatible with the clast at the center of the picture, the red great circle represent the outcrop subvertical surface depicted in (e) (After Fazio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9DBB5" id="_x0000_s1029" type="#_x0000_t202" style="position:absolute;left:0;text-align:left;margin-left:8.05pt;margin-top:31.1pt;width:481.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Mv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" stroked="f">
                <v:textbox style="mso-fit-shape-to-text:t" inset="0,0,0,0">
                  <w:txbxContent>
                    <w:p w14:paraId="6E795E31" w14:textId="704C8348" w:rsidR="00D40C0F" w:rsidRDefault="00D40C0F" w:rsidP="00195201">
                      <w:pPr>
                        <w:pStyle w:val="Didascalia"/>
                      </w:pPr>
                      <w:r>
                        <w:t xml:space="preserve">Figure </w:t>
                      </w:r>
                      <w:r>
                        <w:fldChar w:fldCharType="begin"/>
                      </w:r>
                      <w:r>
                        <w:instrText xml:space="preserve"> SEQ Figure \* ARABIC </w:instrText>
                      </w:r>
                      <w:r>
                        <w:fldChar w:fldCharType="separate"/>
                      </w:r>
                      <w:r w:rsidR="0068179E">
                        <w:rPr>
                          <w:noProof/>
                        </w:rPr>
                        <w:t>15</w:t>
                      </w:r>
                      <w:r>
                        <w:rPr>
                          <w:noProof/>
                        </w:rPr>
                        <w:fldChar w:fldCharType="end"/>
                      </w:r>
                      <w:r>
                        <w:t xml:space="preserve">x a) Panoramic view of the most far </w:t>
                      </w:r>
                      <w:proofErr w:type="spellStart"/>
                      <w:r>
                        <w:t>Ulivarella</w:t>
                      </w:r>
                      <w:proofErr w:type="spellEnd"/>
                      <w:r>
                        <w:t xml:space="preserve"> Stack from the beach; b) </w:t>
                      </w:r>
                      <w:proofErr w:type="spellStart"/>
                      <w:r>
                        <w:t>Ultramylonitic</w:t>
                      </w:r>
                      <w:proofErr w:type="spellEnd"/>
                      <w:r>
                        <w:t xml:space="preserve"> layer developed at the expenses of the </w:t>
                      </w:r>
                      <w:proofErr w:type="spellStart"/>
                      <w:r>
                        <w:t>migmatitic</w:t>
                      </w:r>
                      <w:proofErr w:type="spellEnd"/>
                      <w:r>
                        <w:t xml:space="preserve"> </w:t>
                      </w:r>
                      <w:proofErr w:type="spellStart"/>
                      <w:r>
                        <w:t>paragneisses</w:t>
                      </w:r>
                      <w:proofErr w:type="spellEnd"/>
                      <w:r>
                        <w:t xml:space="preserve"> and of the </w:t>
                      </w:r>
                      <w:proofErr w:type="spellStart"/>
                      <w:r>
                        <w:t>metacarbonate</w:t>
                      </w:r>
                      <w:proofErr w:type="spellEnd"/>
                      <w:r>
                        <w:t xml:space="preserve"> rocks (upper dark layer) with kinematic indicators (verging folds, rigid sigma- and delta-type clasts) </w:t>
                      </w:r>
                      <w:proofErr w:type="spellStart"/>
                      <w:r>
                        <w:t>overthrusting</w:t>
                      </w:r>
                      <w:proofErr w:type="spellEnd"/>
                      <w:r>
                        <w:t xml:space="preserve"> a pegmatitic light-colored centimetric lenses giving a top to the ESE sense of shear; c) sheath fold in the upper limb of a metric fold (FA2), the strain ellipsoid (values of 3.0, 1.8, and 0.8 arbitrarily assigned for X, Y, and Z axes, respectively) depicted only for qualitative aim, has been constructed by ‘Ellipsoid’ (</w:t>
                      </w:r>
                      <w:proofErr w:type="spellStart"/>
                      <w:r>
                        <w:t>Weisstein</w:t>
                      </w:r>
                      <w:proofErr w:type="spellEnd"/>
                      <w:r>
                        <w:t xml:space="preserve">, 2013) by using the software Wolfram Mathematica v.13.2. (d) vertical surface of outcrop (for location see Fig. 9a) with a dextrally-sheared sheath fold and a lot of σ - and δ-type clasts displaying opposite shear sense; (e) complex winged δ-type clast indicating top-to-the-ENE shear sense; (f) interpretation of structures depicted in (e); the inset show a </w:t>
                      </w:r>
                      <w:proofErr w:type="spellStart"/>
                      <w:r>
                        <w:t>stereoplot</w:t>
                      </w:r>
                      <w:proofErr w:type="spellEnd"/>
                      <w:r>
                        <w:t xml:space="preserve"> with location of a clockwise vorticity axis compatible with the clast at the center of the picture, the red great circle represent the outcrop subvertical surface depicted in (e) (After Fazio et al., 2024).</w:t>
                      </w:r>
                    </w:p>
                  </w:txbxContent>
                </v:textbox>
                <w10:wrap type="topAndBottom"/>
              </v:shape>
            </w:pict>
          </mc:Fallback>
        </mc:AlternateContent>
      </w:r>
    </w:p>
    <w:p w14:paraId="46F1CF69" w14:textId="7EA8F927" w:rsidR="00411C4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mylonitic rocks, if correctly interpreted, namely if studied perpendicular to the maximum deformational shortening axis and parallel to the maximum stretching lineation (i.e., the XZ strain ellipsoid section</w:t>
      </w:r>
      <w:r w:rsidR="004C159E">
        <w:rPr>
          <w:rFonts w:ascii="Times New Roman" w:eastAsia="Times New Roman" w:hAnsi="Times New Roman" w:cs="Times New Roman"/>
          <w:sz w:val="24"/>
          <w:szCs w:val="24"/>
        </w:rPr>
        <w:t xml:space="preserve"> – </w:t>
      </w:r>
      <w:r w:rsidR="004C159E" w:rsidRPr="004C159E">
        <w:rPr>
          <w:rFonts w:ascii="Times New Roman" w:eastAsia="Times New Roman" w:hAnsi="Times New Roman" w:cs="Times New Roman"/>
          <w:sz w:val="24"/>
          <w:szCs w:val="24"/>
          <w:highlight w:val="yellow"/>
        </w:rPr>
        <w:t>Fig. 3Xc</w:t>
      </w:r>
      <w:r>
        <w:rPr>
          <w:rFonts w:ascii="Times New Roman" w:eastAsia="Times New Roman" w:hAnsi="Times New Roman" w:cs="Times New Roman"/>
          <w:sz w:val="24"/>
          <w:szCs w:val="24"/>
        </w:rPr>
        <w:t xml:space="preserve">), are capable of providing valuable information about the kinematics that have driven the plate kinematics as those related the formation of the western Mediterranean realm from about 60 Ma years ago to the </w:t>
      </w:r>
      <w:r w:rsidR="004C159E">
        <w:rPr>
          <w:rFonts w:ascii="Times New Roman" w:eastAsia="Times New Roman" w:hAnsi="Times New Roman" w:cs="Times New Roman"/>
          <w:sz w:val="24"/>
          <w:szCs w:val="24"/>
        </w:rPr>
        <w:t>Oligocene-Miocene boundary</w:t>
      </w:r>
      <w:r>
        <w:rPr>
          <w:rFonts w:ascii="Times New Roman" w:eastAsia="Times New Roman" w:hAnsi="Times New Roman" w:cs="Times New Roman"/>
          <w:sz w:val="24"/>
          <w:szCs w:val="24"/>
        </w:rPr>
        <w:t>, when the Tyrrhenian Sea basin already did not yet exist (e.g., Lister and Rosenbaum, 2004).</w:t>
      </w:r>
    </w:p>
    <w:p w14:paraId="0000014B" w14:textId="6C8E84DF"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Cirrincione</w:t>
      </w:r>
      <w:proofErr w:type="spellEnd"/>
      <w:r>
        <w:rPr>
          <w:rFonts w:ascii="Times New Roman" w:eastAsia="Times New Roman" w:hAnsi="Times New Roman" w:cs="Times New Roman"/>
          <w:sz w:val="24"/>
          <w:szCs w:val="24"/>
        </w:rPr>
        <w:t xml:space="preserve"> et al. (2015), this shear zone represents the deepest piece of a more complex strike-slip tectonic alignment known as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Line</w:t>
      </w:r>
      <w:del w:id="303" w:author="Gaetano Ortolano" w:date="2024-12-02T11:40:00Z">
        <w:r w:rsidDel="00700009">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which has driven, together or sequentially with other sub-vertical crustal-scale strike-slip tectonic structures</w:t>
      </w:r>
      <w:r w:rsidR="00B263BD">
        <w:rPr>
          <w:rFonts w:ascii="Times New Roman" w:eastAsia="Times New Roman" w:hAnsi="Times New Roman" w:cs="Times New Roman"/>
          <w:sz w:val="24"/>
          <w:szCs w:val="24"/>
        </w:rPr>
        <w:t>, such as the Sardinia Balearic Shear Zone (SBSZ)</w:t>
      </w:r>
      <w:r w:rsidR="00A00A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Orogen (CPO) (</w:t>
      </w:r>
      <w:r w:rsidRPr="00B263BD">
        <w:rPr>
          <w:rFonts w:ascii="Times New Roman" w:eastAsia="Times New Roman" w:hAnsi="Times New Roman" w:cs="Times New Roman"/>
          <w:sz w:val="24"/>
          <w:szCs w:val="24"/>
          <w:highlight w:val="yellow"/>
        </w:rPr>
        <w:t>Fig</w:t>
      </w:r>
      <w:r w:rsidR="00B263BD" w:rsidRPr="00B263BD">
        <w:rPr>
          <w:rFonts w:ascii="Times New Roman" w:eastAsia="Times New Roman" w:hAnsi="Times New Roman" w:cs="Times New Roman"/>
          <w:sz w:val="24"/>
          <w:szCs w:val="24"/>
          <w:highlight w:val="yellow"/>
        </w:rPr>
        <w:t>.4X</w:t>
      </w:r>
      <w:r>
        <w:rPr>
          <w:rFonts w:ascii="Times New Roman" w:eastAsia="Times New Roman" w:hAnsi="Times New Roman" w:cs="Times New Roman"/>
          <w:sz w:val="24"/>
          <w:szCs w:val="24"/>
        </w:rPr>
        <w:t xml:space="preserve">). </w:t>
      </w:r>
    </w:p>
    <w:p w14:paraId="0000014D" w14:textId="64B28A2C" w:rsidR="00696B80" w:rsidRDefault="00B263BD">
      <w:pPr>
        <w:spacing w:line="480" w:lineRule="auto"/>
        <w:jc w:val="both"/>
        <w:rPr>
          <w:rFonts w:ascii="Times New Roman" w:eastAsia="Times New Roman" w:hAnsi="Times New Roman" w:cs="Times New Roman"/>
          <w:sz w:val="24"/>
          <w:szCs w:val="24"/>
        </w:rPr>
      </w:pPr>
      <w:r>
        <w:rPr>
          <w:noProof/>
        </w:rPr>
        <w:drawing>
          <wp:anchor distT="0" distB="0" distL="114300" distR="114300" simplePos="0" relativeHeight="251680768" behindDoc="1" locked="0" layoutInCell="1" allowOverlap="1" wp14:anchorId="23FD064E" wp14:editId="01BF7BE5">
            <wp:simplePos x="0" y="0"/>
            <wp:positionH relativeFrom="column">
              <wp:posOffset>721995</wp:posOffset>
            </wp:positionH>
            <wp:positionV relativeFrom="paragraph">
              <wp:posOffset>103943</wp:posOffset>
            </wp:positionV>
            <wp:extent cx="4469765" cy="3756071"/>
            <wp:effectExtent l="0" t="0" r="698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9765" cy="37560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00014E" w14:textId="680F86B5" w:rsidR="00696B80" w:rsidRDefault="00696B80">
      <w:pPr>
        <w:spacing w:line="480" w:lineRule="auto"/>
        <w:jc w:val="both"/>
        <w:rPr>
          <w:rFonts w:ascii="Times New Roman" w:eastAsia="Times New Roman" w:hAnsi="Times New Roman" w:cs="Times New Roman"/>
          <w:sz w:val="24"/>
          <w:szCs w:val="24"/>
        </w:rPr>
      </w:pPr>
    </w:p>
    <w:p w14:paraId="0000014F" w14:textId="4D6988D1" w:rsidR="00696B80" w:rsidRDefault="00696B80">
      <w:pPr>
        <w:spacing w:line="480" w:lineRule="auto"/>
        <w:jc w:val="both"/>
        <w:rPr>
          <w:rFonts w:ascii="Times New Roman" w:eastAsia="Times New Roman" w:hAnsi="Times New Roman" w:cs="Times New Roman"/>
          <w:sz w:val="24"/>
          <w:szCs w:val="24"/>
        </w:rPr>
      </w:pPr>
    </w:p>
    <w:p w14:paraId="00000150" w14:textId="77777777" w:rsidR="00696B80" w:rsidRDefault="00696B80">
      <w:pPr>
        <w:spacing w:line="480" w:lineRule="auto"/>
        <w:jc w:val="both"/>
        <w:rPr>
          <w:rFonts w:ascii="Times New Roman" w:eastAsia="Times New Roman" w:hAnsi="Times New Roman" w:cs="Times New Roman"/>
          <w:sz w:val="24"/>
          <w:szCs w:val="24"/>
        </w:rPr>
      </w:pPr>
    </w:p>
    <w:p w14:paraId="00000151" w14:textId="77777777" w:rsidR="00696B80" w:rsidRDefault="00696B80">
      <w:pPr>
        <w:spacing w:line="480" w:lineRule="auto"/>
        <w:jc w:val="both"/>
        <w:rPr>
          <w:rFonts w:ascii="Times New Roman" w:eastAsia="Times New Roman" w:hAnsi="Times New Roman" w:cs="Times New Roman"/>
          <w:sz w:val="24"/>
          <w:szCs w:val="24"/>
        </w:rPr>
      </w:pPr>
    </w:p>
    <w:p w14:paraId="00000152" w14:textId="77777777" w:rsidR="00696B80" w:rsidRDefault="00696B80">
      <w:pPr>
        <w:spacing w:line="480" w:lineRule="auto"/>
        <w:jc w:val="both"/>
        <w:rPr>
          <w:rFonts w:ascii="Times New Roman" w:eastAsia="Times New Roman" w:hAnsi="Times New Roman" w:cs="Times New Roman"/>
          <w:sz w:val="24"/>
          <w:szCs w:val="24"/>
        </w:rPr>
      </w:pPr>
    </w:p>
    <w:p w14:paraId="00000153" w14:textId="77777777" w:rsidR="00696B80" w:rsidRDefault="00696B80">
      <w:pPr>
        <w:spacing w:line="480" w:lineRule="auto"/>
        <w:jc w:val="both"/>
        <w:rPr>
          <w:rFonts w:ascii="Times New Roman" w:eastAsia="Times New Roman" w:hAnsi="Times New Roman" w:cs="Times New Roman"/>
          <w:sz w:val="24"/>
          <w:szCs w:val="24"/>
        </w:rPr>
      </w:pPr>
    </w:p>
    <w:p w14:paraId="00000154" w14:textId="77777777" w:rsidR="00696B80" w:rsidRDefault="00696B80">
      <w:pPr>
        <w:spacing w:line="480" w:lineRule="auto"/>
        <w:jc w:val="both"/>
        <w:rPr>
          <w:rFonts w:ascii="Times New Roman" w:eastAsia="Times New Roman" w:hAnsi="Times New Roman" w:cs="Times New Roman"/>
          <w:sz w:val="24"/>
          <w:szCs w:val="24"/>
        </w:rPr>
      </w:pPr>
    </w:p>
    <w:p w14:paraId="00000155" w14:textId="77777777" w:rsidR="00696B80" w:rsidRDefault="00696B80">
      <w:pPr>
        <w:spacing w:line="480" w:lineRule="auto"/>
        <w:jc w:val="both"/>
        <w:rPr>
          <w:rFonts w:ascii="Times New Roman" w:eastAsia="Times New Roman" w:hAnsi="Times New Roman" w:cs="Times New Roman"/>
          <w:sz w:val="24"/>
          <w:szCs w:val="24"/>
        </w:rPr>
      </w:pPr>
    </w:p>
    <w:p w14:paraId="00000156" w14:textId="77777777" w:rsidR="00696B80" w:rsidRDefault="00696B80">
      <w:pPr>
        <w:spacing w:line="480" w:lineRule="auto"/>
        <w:jc w:val="both"/>
        <w:rPr>
          <w:rFonts w:ascii="Times New Roman" w:eastAsia="Times New Roman" w:hAnsi="Times New Roman" w:cs="Times New Roman"/>
          <w:sz w:val="24"/>
          <w:szCs w:val="24"/>
        </w:rPr>
      </w:pPr>
    </w:p>
    <w:p w14:paraId="00000157" w14:textId="77777777" w:rsidR="00696B80" w:rsidRDefault="00696B80">
      <w:pPr>
        <w:spacing w:line="480" w:lineRule="auto"/>
        <w:jc w:val="both"/>
        <w:rPr>
          <w:rFonts w:ascii="Times New Roman" w:eastAsia="Times New Roman" w:hAnsi="Times New Roman" w:cs="Times New Roman"/>
          <w:sz w:val="24"/>
          <w:szCs w:val="24"/>
        </w:rPr>
      </w:pP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9744" behindDoc="1" locked="0" layoutInCell="1" allowOverlap="1" wp14:anchorId="26B60B73" wp14:editId="2A00A056">
                <wp:simplePos x="0" y="0"/>
                <wp:positionH relativeFrom="column">
                  <wp:posOffset>448945</wp:posOffset>
                </wp:positionH>
                <wp:positionV relativeFrom="paragraph">
                  <wp:posOffset>171450</wp:posOffset>
                </wp:positionV>
                <wp:extent cx="5063490" cy="635"/>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14:paraId="68CBEF97" w14:textId="193BA9C8" w:rsidR="00D40C0F" w:rsidRPr="00B93E29" w:rsidRDefault="00D40C0F" w:rsidP="00195201">
                            <w:pPr>
                              <w:pStyle w:val="Didascalia"/>
                              <w:rPr>
                                <w:noProof/>
                              </w:rPr>
                            </w:pPr>
                            <w:r>
                              <w:t xml:space="preserve">Figure </w:t>
                            </w:r>
                            <w:fldSimple w:instr=" SEQ Figure \* ARABIC ">
                              <w:r w:rsidR="0068179E">
                                <w:rPr>
                                  <w:noProof/>
                                </w:rPr>
                                <w:t>16</w:t>
                              </w:r>
                            </w:fldSimple>
                            <w:r>
                              <w:t xml:space="preserve">X: </w:t>
                            </w:r>
                            <w:r w:rsidRPr="004C159E">
                              <w:t>Present-day distribution of the Alpine and Pre-Alpine Basement in western Mediterranean realm with CP</w:t>
                            </w:r>
                            <w:r>
                              <w:t>O</w:t>
                            </w:r>
                            <w:r w:rsidRPr="004C159E">
                              <w:t xml:space="preserve"> location and main Alpine strike-slip tectonic alignment (modified after </w:t>
                            </w:r>
                            <w:proofErr w:type="spellStart"/>
                            <w:r w:rsidRPr="004C159E">
                              <w:t>Cirrincione</w:t>
                            </w:r>
                            <w:proofErr w:type="spellEnd"/>
                            <w:r w:rsidRPr="004C159E">
                              <w:t xml:space="preserv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0B73" id="Casella di testo 26" o:spid="_x0000_s1030" type="#_x0000_t202" style="position:absolute;left:0;text-align:left;margin-left:35.35pt;margin-top:13.5pt;width:398.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uPcGgIAAD8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" stroked="f">
                <v:textbox style="mso-fit-shape-to-text:t" inset="0,0,0,0">
                  <w:txbxContent>
                    <w:p w14:paraId="68CBEF97" w14:textId="193BA9C8" w:rsidR="00D40C0F" w:rsidRPr="00B93E29" w:rsidRDefault="00D40C0F" w:rsidP="00195201">
                      <w:pPr>
                        <w:pStyle w:val="Didascalia"/>
                        <w:rPr>
                          <w:noProof/>
                        </w:rPr>
                      </w:pPr>
                      <w:r>
                        <w:t xml:space="preserve">Figure </w:t>
                      </w:r>
                      <w:r>
                        <w:fldChar w:fldCharType="begin"/>
                      </w:r>
                      <w:r>
                        <w:instrText xml:space="preserve"> SEQ Figure \* ARABIC </w:instrText>
                      </w:r>
                      <w:r>
                        <w:fldChar w:fldCharType="separate"/>
                      </w:r>
                      <w:r w:rsidR="0068179E">
                        <w:rPr>
                          <w:noProof/>
                        </w:rPr>
                        <w:t>16</w:t>
                      </w:r>
                      <w:r>
                        <w:rPr>
                          <w:noProof/>
                        </w:rPr>
                        <w:fldChar w:fldCharType="end"/>
                      </w:r>
                      <w:r>
                        <w:t xml:space="preserve">X: </w:t>
                      </w:r>
                      <w:r w:rsidRPr="004C159E">
                        <w:t>Present-day distribution of the Alpine and Pre-Alpine Basement in western Mediterranean realm with CP</w:t>
                      </w:r>
                      <w:r>
                        <w:t>O</w:t>
                      </w:r>
                      <w:r w:rsidRPr="004C159E">
                        <w:t xml:space="preserve"> location and main Alpine strike-slip tectonic alignment (modified after </w:t>
                      </w:r>
                      <w:proofErr w:type="spellStart"/>
                      <w:r w:rsidRPr="004C159E">
                        <w:t>Cirrincione</w:t>
                      </w:r>
                      <w:proofErr w:type="spellEnd"/>
                      <w:r w:rsidRPr="004C159E">
                        <w:t xml:space="preserve"> et al., 2015).</w:t>
                      </w:r>
                    </w:p>
                  </w:txbxContent>
                </v:textbox>
              </v:shape>
            </w:pict>
          </mc:Fallback>
        </mc:AlternateContent>
      </w:r>
    </w:p>
    <w:p w14:paraId="0ABE5D26" w14:textId="77777777" w:rsidR="004C159E" w:rsidRDefault="004C159E" w:rsidP="004C159E">
      <w:pPr>
        <w:spacing w:line="480" w:lineRule="auto"/>
        <w:jc w:val="both"/>
        <w:rPr>
          <w:rFonts w:ascii="Times New Roman" w:eastAsia="Times New Roman" w:hAnsi="Times New Roman" w:cs="Times New Roman"/>
          <w:sz w:val="24"/>
          <w:szCs w:val="24"/>
        </w:rPr>
      </w:pPr>
    </w:p>
    <w:p w14:paraId="0000015C" w14:textId="77CBB731" w:rsidR="00696B80" w:rsidDel="00700009" w:rsidRDefault="00696B80">
      <w:pPr>
        <w:spacing w:line="480" w:lineRule="auto"/>
        <w:jc w:val="both"/>
        <w:rPr>
          <w:del w:id="304" w:author="Gaetano Ortolano" w:date="2024-12-02T11:40:00Z"/>
          <w:rFonts w:ascii="Times New Roman" w:eastAsia="Times New Roman" w:hAnsi="Times New Roman" w:cs="Times New Roman"/>
          <w:sz w:val="24"/>
          <w:szCs w:val="24"/>
        </w:rPr>
      </w:pPr>
    </w:p>
    <w:p w14:paraId="7AE2C1E9" w14:textId="7EFFC5F0" w:rsidR="00A157CB" w:rsidRDefault="00A157CB">
      <w:pPr>
        <w:spacing w:line="480" w:lineRule="auto"/>
        <w:jc w:val="both"/>
        <w:rPr>
          <w:rFonts w:ascii="Times New Roman" w:eastAsia="Times New Roman" w:hAnsi="Times New Roman" w:cs="Times New Roman"/>
          <w:sz w:val="24"/>
          <w:szCs w:val="24"/>
        </w:rPr>
      </w:pPr>
      <w:r w:rsidRPr="00A157CB">
        <w:rPr>
          <w:rFonts w:ascii="Times New Roman" w:eastAsia="Times New Roman" w:hAnsi="Times New Roman" w:cs="Times New Roman"/>
          <w:sz w:val="24"/>
          <w:szCs w:val="24"/>
        </w:rPr>
        <w:t xml:space="preserve">Direct observation of these rocks provides a detailed understanding of the kinematics and rheology of ductile deformation that developed under intermediate-deep crust conditions. In other words, the uniqueness of this outcrop derives from the possibility of observing, centimeter by centimeter, a process that is known theoretically but that no one can succeed in reproducing in the laboratory because of the impossibility of reproducing the time factor, except through the use of </w:t>
      </w:r>
      <w:proofErr w:type="gramStart"/>
      <w:r w:rsidR="00A96E03">
        <w:rPr>
          <w:rFonts w:ascii="Times New Roman" w:eastAsia="Times New Roman" w:hAnsi="Times New Roman" w:cs="Times New Roman"/>
          <w:sz w:val="24"/>
          <w:szCs w:val="24"/>
        </w:rPr>
        <w:t xml:space="preserve">analogous </w:t>
      </w:r>
      <w:r w:rsidRPr="00A157CB">
        <w:rPr>
          <w:rFonts w:ascii="Times New Roman" w:eastAsia="Times New Roman" w:hAnsi="Times New Roman" w:cs="Times New Roman"/>
          <w:sz w:val="24"/>
          <w:szCs w:val="24"/>
        </w:rPr>
        <w:t xml:space="preserve"> materials</w:t>
      </w:r>
      <w:proofErr w:type="gramEnd"/>
      <w:r w:rsidRPr="00A157CB">
        <w:rPr>
          <w:rFonts w:ascii="Times New Roman" w:eastAsia="Times New Roman" w:hAnsi="Times New Roman" w:cs="Times New Roman"/>
          <w:sz w:val="24"/>
          <w:szCs w:val="24"/>
        </w:rPr>
        <w:t xml:space="preserve"> or </w:t>
      </w:r>
      <w:r w:rsidR="00A96E03">
        <w:rPr>
          <w:rFonts w:ascii="Times New Roman" w:eastAsia="Times New Roman" w:hAnsi="Times New Roman" w:cs="Times New Roman"/>
          <w:sz w:val="24"/>
          <w:szCs w:val="24"/>
        </w:rPr>
        <w:t xml:space="preserve">under </w:t>
      </w:r>
      <w:r w:rsidRPr="00A157CB">
        <w:rPr>
          <w:rFonts w:ascii="Times New Roman" w:eastAsia="Times New Roman" w:hAnsi="Times New Roman" w:cs="Times New Roman"/>
          <w:sz w:val="24"/>
          <w:szCs w:val="24"/>
        </w:rPr>
        <w:t>extreme PT conditions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yellow"/>
        </w:rPr>
        <w:t>Ref. X</w:t>
      </w:r>
      <w:r>
        <w:rPr>
          <w:rFonts w:ascii="Times New Roman" w:eastAsia="Times New Roman" w:hAnsi="Times New Roman" w:cs="Times New Roman"/>
          <w:sz w:val="24"/>
          <w:szCs w:val="24"/>
        </w:rPr>
        <w:t>)</w:t>
      </w:r>
      <w:r w:rsidRPr="00A157CB">
        <w:rPr>
          <w:rFonts w:ascii="Times New Roman" w:eastAsia="Times New Roman" w:hAnsi="Times New Roman" w:cs="Times New Roman"/>
          <w:sz w:val="24"/>
          <w:szCs w:val="24"/>
        </w:rPr>
        <w:t>.</w:t>
      </w:r>
    </w:p>
    <w:p w14:paraId="0000015E" w14:textId="3B139FB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geological-structural study of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implies the necessity to observe all the tectonic-related structures developed at all scales of observations, from the outcrop-scale up to the micro-scale and sometimes also to the nano-scale (</w:t>
      </w:r>
      <w:r>
        <w:rPr>
          <w:rFonts w:ascii="Times New Roman" w:eastAsia="Times New Roman" w:hAnsi="Times New Roman" w:cs="Times New Roman"/>
          <w:sz w:val="24"/>
          <w:szCs w:val="24"/>
          <w:highlight w:val="yellow"/>
        </w:rPr>
        <w:t>Ref. X</w:t>
      </w:r>
      <w:r>
        <w:rPr>
          <w:rFonts w:ascii="Times New Roman" w:eastAsia="Times New Roman" w:hAnsi="Times New Roman" w:cs="Times New Roman"/>
          <w:sz w:val="24"/>
          <w:szCs w:val="24"/>
        </w:rPr>
        <w:t xml:space="preserve">). </w:t>
      </w:r>
    </w:p>
    <w:p w14:paraId="0000015F" w14:textId="77777777" w:rsidR="00696B80" w:rsidRDefault="00734CE6">
      <w:pPr>
        <w:spacing w:line="480" w:lineRule="auto"/>
        <w:jc w:val="both"/>
        <w:rPr>
          <w:rFonts w:ascii="Times New Roman" w:eastAsia="Times New Roman" w:hAnsi="Times New Roman" w:cs="Times New Roman"/>
          <w:sz w:val="24"/>
          <w:szCs w:val="24"/>
          <w:shd w:val="clear" w:color="auto" w:fill="FF9900"/>
        </w:rPr>
      </w:pPr>
      <w:r w:rsidRPr="00593026">
        <w:rPr>
          <w:rFonts w:ascii="Times New Roman" w:eastAsia="Times New Roman" w:hAnsi="Times New Roman" w:cs="Times New Roman"/>
          <w:sz w:val="24"/>
          <w:szCs w:val="24"/>
          <w:shd w:val="clear" w:color="auto" w:fill="FF9900"/>
        </w:rPr>
        <w:t xml:space="preserve">In our case study, the </w:t>
      </w:r>
      <w:proofErr w:type="spellStart"/>
      <w:r w:rsidRPr="00593026">
        <w:rPr>
          <w:rFonts w:ascii="Times New Roman" w:eastAsia="Times New Roman" w:hAnsi="Times New Roman" w:cs="Times New Roman"/>
          <w:sz w:val="24"/>
          <w:szCs w:val="24"/>
          <w:shd w:val="clear" w:color="auto" w:fill="FF9900"/>
        </w:rPr>
        <w:t>mylonites</w:t>
      </w:r>
      <w:proofErr w:type="spellEnd"/>
      <w:r w:rsidRPr="00593026">
        <w:rPr>
          <w:rFonts w:ascii="Times New Roman" w:eastAsia="Times New Roman" w:hAnsi="Times New Roman" w:cs="Times New Roman"/>
          <w:sz w:val="24"/>
          <w:szCs w:val="24"/>
          <w:shd w:val="clear" w:color="auto" w:fill="FF9900"/>
        </w:rPr>
        <w:t xml:space="preserve"> of the </w:t>
      </w:r>
      <w:proofErr w:type="spellStart"/>
      <w:r w:rsidRPr="00593026">
        <w:rPr>
          <w:rFonts w:ascii="Times New Roman" w:eastAsia="Times New Roman" w:hAnsi="Times New Roman" w:cs="Times New Roman"/>
          <w:sz w:val="24"/>
          <w:szCs w:val="24"/>
          <w:shd w:val="clear" w:color="auto" w:fill="FF9900"/>
        </w:rPr>
        <w:t>Palmi</w:t>
      </w:r>
      <w:proofErr w:type="spellEnd"/>
      <w:r w:rsidRPr="00593026">
        <w:rPr>
          <w:rFonts w:ascii="Times New Roman" w:eastAsia="Times New Roman" w:hAnsi="Times New Roman" w:cs="Times New Roman"/>
          <w:sz w:val="24"/>
          <w:szCs w:val="24"/>
          <w:shd w:val="clear" w:color="auto" w:fill="FF9900"/>
        </w:rPr>
        <w:t xml:space="preserve"> Shear Zone were previously studied at the micro-scale through the sequential combined use of two semi-automated GIS-based procedures (e.g., Ortolano et al., 2020), able to extract quantitative structural parameters at the thin-section scale (i.e., Quantitative X-Ray Map Analyzer - Ortolano et al., 2018; and Micro Fabric Analyzer - </w:t>
      </w:r>
      <w:proofErr w:type="spellStart"/>
      <w:r w:rsidRPr="00593026">
        <w:rPr>
          <w:rFonts w:ascii="Times New Roman" w:eastAsia="Times New Roman" w:hAnsi="Times New Roman" w:cs="Times New Roman"/>
          <w:sz w:val="24"/>
          <w:szCs w:val="24"/>
          <w:shd w:val="clear" w:color="auto" w:fill="FF9900"/>
        </w:rPr>
        <w:t>Visalli</w:t>
      </w:r>
      <w:proofErr w:type="spellEnd"/>
      <w:r w:rsidRPr="00593026">
        <w:rPr>
          <w:rFonts w:ascii="Times New Roman" w:eastAsia="Times New Roman" w:hAnsi="Times New Roman" w:cs="Times New Roman"/>
          <w:sz w:val="24"/>
          <w:szCs w:val="24"/>
          <w:shd w:val="clear" w:color="auto" w:fill="FF9900"/>
        </w:rPr>
        <w:t xml:space="preserve"> et al., 2021) and at the outcrop-scale through UAV surveys (Fazio et al., 2024), using in sequence the software cloud-compare to extrapolate the 3D model (Ref. X) and the software GeoVis3D (Ref. X) for the extrapolation of the structural attitudes from the 3D model. Finally, structural-related features at the outcrop- and micro-scale have been projected as lower hemisphere stereographic projection and as rose diagrams of the </w:t>
      </w:r>
      <w:proofErr w:type="spellStart"/>
      <w:r w:rsidRPr="00593026">
        <w:rPr>
          <w:rFonts w:ascii="Times New Roman" w:eastAsia="Times New Roman" w:hAnsi="Times New Roman" w:cs="Times New Roman"/>
          <w:sz w:val="24"/>
          <w:szCs w:val="24"/>
          <w:shd w:val="clear" w:color="auto" w:fill="FF9900"/>
        </w:rPr>
        <w:t>porphiroclasts</w:t>
      </w:r>
      <w:proofErr w:type="spellEnd"/>
      <w:r w:rsidRPr="00593026">
        <w:rPr>
          <w:rFonts w:ascii="Times New Roman" w:eastAsia="Times New Roman" w:hAnsi="Times New Roman" w:cs="Times New Roman"/>
          <w:sz w:val="24"/>
          <w:szCs w:val="24"/>
          <w:shd w:val="clear" w:color="auto" w:fill="FF9900"/>
        </w:rPr>
        <w:t xml:space="preserve"> orientation, respectively, using the software </w:t>
      </w:r>
      <w:proofErr w:type="spellStart"/>
      <w:r w:rsidRPr="00593026">
        <w:rPr>
          <w:rFonts w:ascii="Times New Roman" w:eastAsia="Times New Roman" w:hAnsi="Times New Roman" w:cs="Times New Roman"/>
          <w:sz w:val="24"/>
          <w:szCs w:val="24"/>
          <w:shd w:val="clear" w:color="auto" w:fill="FF9900"/>
        </w:rPr>
        <w:t>ArcStereoNet</w:t>
      </w:r>
      <w:proofErr w:type="spellEnd"/>
      <w:r w:rsidRPr="00593026">
        <w:rPr>
          <w:rFonts w:ascii="Times New Roman" w:eastAsia="Times New Roman" w:hAnsi="Times New Roman" w:cs="Times New Roman"/>
          <w:sz w:val="24"/>
          <w:szCs w:val="24"/>
          <w:shd w:val="clear" w:color="auto" w:fill="FF9900"/>
        </w:rPr>
        <w:t xml:space="preserve"> (</w:t>
      </w:r>
      <w:proofErr w:type="spellStart"/>
      <w:r w:rsidRPr="00593026">
        <w:rPr>
          <w:rFonts w:ascii="Times New Roman" w:eastAsia="Times New Roman" w:hAnsi="Times New Roman" w:cs="Times New Roman"/>
          <w:sz w:val="24"/>
          <w:szCs w:val="24"/>
          <w:shd w:val="clear" w:color="auto" w:fill="FF9900"/>
        </w:rPr>
        <w:t>Ortolano</w:t>
      </w:r>
      <w:proofErr w:type="spellEnd"/>
      <w:r w:rsidRPr="00593026">
        <w:rPr>
          <w:rFonts w:ascii="Times New Roman" w:eastAsia="Times New Roman" w:hAnsi="Times New Roman" w:cs="Times New Roman"/>
          <w:sz w:val="24"/>
          <w:szCs w:val="24"/>
          <w:shd w:val="clear" w:color="auto" w:fill="FF9900"/>
        </w:rPr>
        <w:t xml:space="preserve"> et al., 2021).</w:t>
      </w:r>
    </w:p>
    <w:p w14:paraId="00000160"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steeply dipping cliff along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coastline as well as the articulated structural features observable along the PSZ outcrops have necessitated, indeed, an aerial survey to assist in the field geological mapping and to acquire more robust orientation geological datasets (Fazio et al., 2024). </w:t>
      </w:r>
    </w:p>
    <w:p w14:paraId="00000161" w14:textId="0ABFAA7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characterized by well-preserved structural features related to the deep-seated mylonitic activity of the PSZ (Fig. </w:t>
      </w:r>
      <w:r w:rsidR="00A157CB">
        <w:rPr>
          <w:rFonts w:ascii="Times New Roman" w:eastAsia="Times New Roman" w:hAnsi="Times New Roman" w:cs="Times New Roman"/>
          <w:sz w:val="24"/>
          <w:szCs w:val="24"/>
        </w:rPr>
        <w:t>5X</w:t>
      </w:r>
      <w:r w:rsidR="00593026">
        <w:rPr>
          <w:rFonts w:ascii="Times New Roman" w:eastAsia="Times New Roman" w:hAnsi="Times New Roman" w:cs="Times New Roman"/>
          <w:sz w:val="24"/>
          <w:szCs w:val="24"/>
        </w:rPr>
        <w:t>a, b</w:t>
      </w:r>
      <w:r>
        <w:rPr>
          <w:rFonts w:ascii="Times New Roman" w:eastAsia="Times New Roman" w:hAnsi="Times New Roman" w:cs="Times New Roman"/>
          <w:sz w:val="24"/>
          <w:szCs w:val="24"/>
        </w:rPr>
        <w:t xml:space="preserve">). </w:t>
      </w:r>
    </w:p>
    <w:p w14:paraId="00000167" w14:textId="7050EC92" w:rsidR="00696B80" w:rsidRDefault="00696B80">
      <w:pPr>
        <w:spacing w:line="480" w:lineRule="auto"/>
        <w:jc w:val="both"/>
        <w:rPr>
          <w:rFonts w:ascii="Times New Roman" w:eastAsia="Times New Roman" w:hAnsi="Times New Roman" w:cs="Times New Roman"/>
          <w:sz w:val="24"/>
          <w:szCs w:val="24"/>
        </w:rPr>
      </w:pPr>
    </w:p>
    <w:p w14:paraId="6B909B4A" w14:textId="77777777" w:rsidR="00593026" w:rsidRDefault="00593026">
      <w:pPr>
        <w:spacing w:line="480" w:lineRule="auto"/>
        <w:jc w:val="both"/>
        <w:rPr>
          <w:rFonts w:ascii="Times New Roman" w:eastAsia="Times New Roman" w:hAnsi="Times New Roman" w:cs="Times New Roman"/>
          <w:sz w:val="24"/>
          <w:szCs w:val="24"/>
        </w:rPr>
      </w:pPr>
    </w:p>
    <w:p w14:paraId="00000168" w14:textId="5D456EE6" w:rsidR="00696B80" w:rsidRDefault="00593026">
      <w:pPr>
        <w:spacing w:line="48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82816" behindDoc="1" locked="0" layoutInCell="1" allowOverlap="1" wp14:anchorId="060F995E" wp14:editId="39CC03AD">
                <wp:simplePos x="0" y="0"/>
                <wp:positionH relativeFrom="column">
                  <wp:posOffset>36195</wp:posOffset>
                </wp:positionH>
                <wp:positionV relativeFrom="paragraph">
                  <wp:posOffset>8707120</wp:posOffset>
                </wp:positionV>
                <wp:extent cx="6119495" cy="635"/>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14D136F" w14:textId="5CFBBF54" w:rsidR="00D40C0F" w:rsidRPr="006C3C6E" w:rsidRDefault="00D40C0F" w:rsidP="00195201">
                            <w:pPr>
                              <w:pStyle w:val="Didascalia"/>
                              <w:rPr>
                                <w:rFonts w:ascii="Times New Roman" w:eastAsia="Times New Roman" w:hAnsi="Times New Roman" w:cs="Times New Roman"/>
                                <w:noProof/>
                                <w:sz w:val="24"/>
                                <w:szCs w:val="24"/>
                              </w:rPr>
                            </w:pPr>
                            <w:r>
                              <w:t xml:space="preserve">Figure </w:t>
                            </w:r>
                            <w:fldSimple w:instr=" SEQ Figure \* ARABIC ">
                              <w:r w:rsidR="0068179E">
                                <w:rPr>
                                  <w:noProof/>
                                </w:rPr>
                                <w:t>17</w:t>
                              </w:r>
                            </w:fldSimple>
                            <w:r>
                              <w:t xml:space="preserve">X Geological structural maps of the </w:t>
                            </w:r>
                            <w:proofErr w:type="spellStart"/>
                            <w:r>
                              <w:t>Ulivarella</w:t>
                            </w:r>
                            <w:proofErr w:type="spellEnd"/>
                            <w:r>
                              <w:t xml:space="preserve"> Staks derived from the UAV surveys data produced in Fazio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995E" id="Casella di testo 27" o:spid="_x0000_s1031" type="#_x0000_t202" style="position:absolute;left:0;text-align:left;margin-left:2.85pt;margin-top:685.6pt;width:481.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pjxGgIAAD8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" stroked="f">
                <v:textbox style="mso-fit-shape-to-text:t" inset="0,0,0,0">
                  <w:txbxContent>
                    <w:p w14:paraId="014D136F" w14:textId="5CFBBF54" w:rsidR="00D40C0F" w:rsidRPr="006C3C6E" w:rsidRDefault="00D40C0F" w:rsidP="00195201">
                      <w:pPr>
                        <w:pStyle w:val="Didascalia"/>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68179E">
                        <w:rPr>
                          <w:noProof/>
                        </w:rPr>
                        <w:t>17</w:t>
                      </w:r>
                      <w:r>
                        <w:rPr>
                          <w:noProof/>
                        </w:rPr>
                        <w:fldChar w:fldCharType="end"/>
                      </w:r>
                      <w:r>
                        <w:t xml:space="preserve">X Geological structural maps of the </w:t>
                      </w:r>
                      <w:proofErr w:type="spellStart"/>
                      <w:r>
                        <w:t>Ulivarella</w:t>
                      </w:r>
                      <w:proofErr w:type="spellEnd"/>
                      <w:r>
                        <w:t xml:space="preserve"> Staks derived from the UAV surveys data produced in Fazio et al., (2024)</w:t>
                      </w:r>
                    </w:p>
                  </w:txbxContent>
                </v:textbox>
              </v:shape>
            </w:pict>
          </mc:Fallback>
        </mc:AlternateContent>
      </w:r>
      <w:r w:rsidR="00165A40">
        <w:rPr>
          <w:rFonts w:ascii="Times New Roman" w:eastAsia="Times New Roman" w:hAnsi="Times New Roman" w:cs="Times New Roman"/>
          <w:noProof/>
          <w:sz w:val="24"/>
          <w:szCs w:val="24"/>
        </w:rPr>
        <w:drawing>
          <wp:inline distT="0" distB="0" distL="0" distR="0" wp14:anchorId="6AD81138" wp14:editId="40822EAD">
            <wp:extent cx="6116955" cy="85604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955" cy="8560435"/>
                    </a:xfrm>
                    <a:prstGeom prst="rect">
                      <a:avLst/>
                    </a:prstGeom>
                    <a:noFill/>
                    <a:ln>
                      <a:noFill/>
                    </a:ln>
                  </pic:spPr>
                </pic:pic>
              </a:graphicData>
            </a:graphic>
          </wp:inline>
        </w:drawing>
      </w:r>
    </w:p>
    <w:p w14:paraId="00000169" w14:textId="77777777" w:rsidR="00696B80" w:rsidRDefault="00696B80">
      <w:pPr>
        <w:spacing w:line="480" w:lineRule="auto"/>
        <w:jc w:val="both"/>
        <w:rPr>
          <w:rFonts w:ascii="Times New Roman" w:eastAsia="Times New Roman" w:hAnsi="Times New Roman" w:cs="Times New Roman"/>
          <w:sz w:val="24"/>
          <w:szCs w:val="24"/>
        </w:rPr>
      </w:pPr>
    </w:p>
    <w:p w14:paraId="00000182" w14:textId="4907CB9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 specifically PAL11 as representative of the mylonitic evolution on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PAL12a useful to depict the rheological behavior of the mylonitic </w:t>
      </w:r>
      <w:proofErr w:type="spellStart"/>
      <w:r w:rsidR="00F20AFC">
        <w:rPr>
          <w:rFonts w:ascii="Times New Roman" w:eastAsia="Times New Roman" w:hAnsi="Times New Roman" w:cs="Times New Roman"/>
          <w:sz w:val="24"/>
          <w:szCs w:val="24"/>
        </w:rPr>
        <w:t>metacarbonate</w:t>
      </w:r>
      <w:proofErr w:type="spellEnd"/>
      <w:r w:rsidR="00F20AFC">
        <w:rPr>
          <w:rFonts w:ascii="Times New Roman" w:eastAsia="Times New Roman" w:hAnsi="Times New Roman" w:cs="Times New Roman"/>
          <w:sz w:val="24"/>
          <w:szCs w:val="24"/>
        </w:rPr>
        <w:t xml:space="preserve"> rocks</w:t>
      </w:r>
      <w:r>
        <w:rPr>
          <w:rFonts w:ascii="Times New Roman" w:eastAsia="Times New Roman" w:hAnsi="Times New Roman" w:cs="Times New Roman"/>
          <w:sz w:val="24"/>
          <w:szCs w:val="24"/>
        </w:rPr>
        <w:t>, and finally PAL 22 as representative of the mylonitic orthogneiss</w:t>
      </w:r>
      <w:r w:rsidR="00F20AFC">
        <w:rPr>
          <w:rFonts w:ascii="Times New Roman" w:eastAsia="Times New Roman" w:hAnsi="Times New Roman" w:cs="Times New Roman"/>
          <w:sz w:val="24"/>
          <w:szCs w:val="24"/>
        </w:rPr>
        <w:t xml:space="preserve"> (</w:t>
      </w:r>
      <w:r w:rsidR="00F20AFC" w:rsidRPr="00F20AFC">
        <w:rPr>
          <w:rFonts w:ascii="Times New Roman" w:eastAsia="Times New Roman" w:hAnsi="Times New Roman" w:cs="Times New Roman"/>
          <w:sz w:val="24"/>
          <w:szCs w:val="24"/>
          <w:highlight w:val="yellow"/>
        </w:rPr>
        <w:t>Fig</w:t>
      </w:r>
      <w:r w:rsidR="00F20AFC">
        <w:rPr>
          <w:rFonts w:ascii="Times New Roman" w:eastAsia="Times New Roman" w:hAnsi="Times New Roman" w:cs="Times New Roman"/>
          <w:sz w:val="24"/>
          <w:szCs w:val="24"/>
        </w:rPr>
        <w:t>.2X)</w:t>
      </w:r>
      <w:r>
        <w:rPr>
          <w:rFonts w:ascii="Times New Roman" w:eastAsia="Times New Roman" w:hAnsi="Times New Roman" w:cs="Times New Roman"/>
          <w:sz w:val="24"/>
          <w:szCs w:val="24"/>
        </w:rPr>
        <w:t xml:space="preserve">. </w:t>
      </w:r>
    </w:p>
    <w:p w14:paraId="00000183" w14:textId="4449E226" w:rsidR="00696B80" w:rsidRDefault="00F20AFC">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anchor distT="0" distB="0" distL="114300" distR="114300" simplePos="0" relativeHeight="251685888" behindDoc="1" locked="0" layoutInCell="1" allowOverlap="1" wp14:anchorId="6175A292" wp14:editId="76636F46">
                <wp:simplePos x="0" y="0"/>
                <wp:positionH relativeFrom="column">
                  <wp:posOffset>-1905</wp:posOffset>
                </wp:positionH>
                <wp:positionV relativeFrom="paragraph">
                  <wp:posOffset>6051550</wp:posOffset>
                </wp:positionV>
                <wp:extent cx="6119495" cy="635"/>
                <wp:effectExtent l="0" t="0" r="0" b="0"/>
                <wp:wrapNone/>
                <wp:docPr id="31" name="Casella di testo 3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F82D4BD" w14:textId="1E8B72CB" w:rsidR="00D40C0F" w:rsidRPr="00CA4E17" w:rsidRDefault="00D40C0F" w:rsidP="00195201">
                            <w:pPr>
                              <w:pStyle w:val="Didascalia"/>
                              <w:rPr>
                                <w:noProof/>
                              </w:rPr>
                            </w:pPr>
                            <w:r>
                              <w:t xml:space="preserve">Figure </w:t>
                            </w:r>
                            <w:fldSimple w:instr=" SEQ Figure \* ARABIC ">
                              <w:r w:rsidR="0068179E">
                                <w:rPr>
                                  <w:noProof/>
                                </w:rPr>
                                <w:t>18</w:t>
                              </w:r>
                            </w:fldSimple>
                            <w:r>
                              <w:t xml:space="preserve">x </w:t>
                            </w:r>
                            <w:r w:rsidRPr="00F20AFC">
                              <w:t xml:space="preserve">High resolution thin section scans: </w:t>
                            </w:r>
                            <w:proofErr w:type="spellStart"/>
                            <w:proofErr w:type="gramStart"/>
                            <w:r w:rsidRPr="00F20AFC">
                              <w:t>a,c</w:t>
                            </w:r>
                            <w:proofErr w:type="gramEnd"/>
                            <w:r w:rsidRPr="00F20AFC">
                              <w:t>,e</w:t>
                            </w:r>
                            <w:proofErr w:type="spellEnd"/>
                            <w:r w:rsidRPr="00F20AFC">
                              <w:t xml:space="preserve">) Plane-polarized Light; </w:t>
                            </w:r>
                            <w:proofErr w:type="spellStart"/>
                            <w:r w:rsidRPr="00F20AFC">
                              <w:t>b.d.f</w:t>
                            </w:r>
                            <w:proofErr w:type="spellEnd"/>
                            <w:r w:rsidRPr="00F20AFC">
                              <w:t>)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5A292" id="Casella di testo 31" o:spid="_x0000_s1032" type="#_x0000_t202" style="position:absolute;left:0;text-align:left;margin-left:-.15pt;margin-top:476.5pt;width:481.8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" stroked="f">
                <v:textbox style="mso-fit-shape-to-text:t" inset="0,0,0,0">
                  <w:txbxContent>
                    <w:p w14:paraId="4F82D4BD" w14:textId="1E8B72CB" w:rsidR="00D40C0F" w:rsidRPr="00CA4E17" w:rsidRDefault="00D40C0F" w:rsidP="00195201">
                      <w:pPr>
                        <w:pStyle w:val="Didascalia"/>
                        <w:rPr>
                          <w:noProof/>
                        </w:rPr>
                      </w:pPr>
                      <w:r>
                        <w:t xml:space="preserve">Figure </w:t>
                      </w:r>
                      <w:r>
                        <w:fldChar w:fldCharType="begin"/>
                      </w:r>
                      <w:r>
                        <w:instrText xml:space="preserve"> SEQ Figure \* ARABIC </w:instrText>
                      </w:r>
                      <w:r>
                        <w:fldChar w:fldCharType="separate"/>
                      </w:r>
                      <w:r w:rsidR="0068179E">
                        <w:rPr>
                          <w:noProof/>
                        </w:rPr>
                        <w:t>18</w:t>
                      </w:r>
                      <w:r>
                        <w:rPr>
                          <w:noProof/>
                        </w:rPr>
                        <w:fldChar w:fldCharType="end"/>
                      </w:r>
                      <w:r>
                        <w:t xml:space="preserve">x </w:t>
                      </w:r>
                      <w:r w:rsidRPr="00F20AFC">
                        <w:t xml:space="preserve">High resolution thin section scans: </w:t>
                      </w:r>
                      <w:proofErr w:type="spellStart"/>
                      <w:proofErr w:type="gramStart"/>
                      <w:r w:rsidRPr="00F20AFC">
                        <w:t>a,c</w:t>
                      </w:r>
                      <w:proofErr w:type="gramEnd"/>
                      <w:r w:rsidRPr="00F20AFC">
                        <w:t>,e</w:t>
                      </w:r>
                      <w:proofErr w:type="spellEnd"/>
                      <w:r w:rsidRPr="00F20AFC">
                        <w:t xml:space="preserve">) Plane-polarized Light; </w:t>
                      </w:r>
                      <w:proofErr w:type="spellStart"/>
                      <w:r w:rsidRPr="00F20AFC">
                        <w:t>b.d.f</w:t>
                      </w:r>
                      <w:proofErr w:type="spellEnd"/>
                      <w:r w:rsidRPr="00F20AFC">
                        <w:t>) Crossed-polarized Light</w:t>
                      </w:r>
                    </w:p>
                  </w:txbxContent>
                </v:textbox>
              </v:shape>
            </w:pict>
          </mc:Fallback>
        </mc:AlternateContent>
      </w:r>
      <w:r w:rsidR="00734CE6">
        <w:rPr>
          <w:noProof/>
        </w:rPr>
        <w:drawing>
          <wp:anchor distT="114300" distB="114300" distL="114300" distR="114300" simplePos="0" relativeHeight="251667456" behindDoc="1" locked="0" layoutInCell="1" hidden="0" allowOverlap="1" wp14:anchorId="2CF0AF46" wp14:editId="2880DFC8">
            <wp:simplePos x="0" y="0"/>
            <wp:positionH relativeFrom="column">
              <wp:posOffset>-2376</wp:posOffset>
            </wp:positionH>
            <wp:positionV relativeFrom="paragraph">
              <wp:posOffset>114300</wp:posOffset>
            </wp:positionV>
            <wp:extent cx="6119820" cy="5880100"/>
            <wp:effectExtent l="0" t="0" r="0" b="0"/>
            <wp:wrapNone/>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6119820" cy="5880100"/>
                    </a:xfrm>
                    <a:prstGeom prst="rect">
                      <a:avLst/>
                    </a:prstGeom>
                    <a:ln/>
                  </pic:spPr>
                </pic:pic>
              </a:graphicData>
            </a:graphic>
          </wp:anchor>
        </w:drawing>
      </w:r>
    </w:p>
    <w:p w14:paraId="00000184"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5"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6"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7"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8"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9"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A"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B"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C"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D"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E"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8F"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0"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1"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2"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3"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4"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5" w14:textId="3973E27A" w:rsidR="00696B80" w:rsidRDefault="00734CE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t xml:space="preserve">The automatic digitation of the mineral grain constituents via optical high-resolution thin-section scans accompanied by the mineral classification of the mineral phases via X-ray map analyses of the selected samples permitted to obtain three distinct classified images (Fig </w:t>
      </w:r>
      <w:r w:rsidR="00F20AFC">
        <w:rPr>
          <w:rFonts w:ascii="Times New Roman" w:eastAsia="Times New Roman" w:hAnsi="Times New Roman" w:cs="Times New Roman"/>
          <w:sz w:val="24"/>
          <w:szCs w:val="24"/>
        </w:rPr>
        <w:t>7X</w:t>
      </w:r>
      <w:r>
        <w:rPr>
          <w:rFonts w:ascii="Times New Roman" w:eastAsia="Times New Roman" w:hAnsi="Times New Roman" w:cs="Times New Roman"/>
          <w:sz w:val="24"/>
          <w:szCs w:val="24"/>
        </w:rPr>
        <w:t xml:space="preserve">). These classified images </w:t>
      </w:r>
      <w:r>
        <w:rPr>
          <w:rFonts w:ascii="Times New Roman" w:eastAsia="Times New Roman" w:hAnsi="Times New Roman" w:cs="Times New Roman"/>
          <w:sz w:val="24"/>
          <w:szCs w:val="24"/>
        </w:rPr>
        <w:lastRenderedPageBreak/>
        <w:t xml:space="preserve">were used in turn to isolate the </w:t>
      </w:r>
      <w:proofErr w:type="spellStart"/>
      <w:r>
        <w:rPr>
          <w:rFonts w:ascii="Times New Roman" w:eastAsia="Times New Roman" w:hAnsi="Times New Roman" w:cs="Times New Roman"/>
          <w:sz w:val="24"/>
          <w:szCs w:val="24"/>
        </w:rPr>
        <w:t>porphiroclasts</w:t>
      </w:r>
      <w:proofErr w:type="spellEnd"/>
      <w:r>
        <w:rPr>
          <w:rFonts w:ascii="Times New Roman" w:eastAsia="Times New Roman" w:hAnsi="Times New Roman" w:cs="Times New Roman"/>
          <w:sz w:val="24"/>
          <w:szCs w:val="24"/>
        </w:rPr>
        <w:t xml:space="preserve"> from the rest of the rock constituents subdividing per mineral type (Fig.</w:t>
      </w:r>
      <w:r w:rsidR="00AD25D3">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X). </w:t>
      </w:r>
    </w:p>
    <w:p w14:paraId="00000196"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7" w14:textId="54E82E8F" w:rsidR="00696B80" w:rsidRDefault="00696B80">
      <w:pPr>
        <w:spacing w:line="480" w:lineRule="auto"/>
        <w:jc w:val="both"/>
        <w:rPr>
          <w:rFonts w:ascii="Times New Roman" w:eastAsia="Times New Roman" w:hAnsi="Times New Roman" w:cs="Times New Roman"/>
          <w:sz w:val="24"/>
          <w:szCs w:val="24"/>
          <w:highlight w:val="yellow"/>
        </w:rPr>
      </w:pPr>
    </w:p>
    <w:p w14:paraId="00000198" w14:textId="084B3CE5" w:rsidR="00696B80" w:rsidRDefault="002178AB">
      <w:pPr>
        <w:spacing w:line="48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drawing>
          <wp:anchor distT="0" distB="0" distL="114300" distR="114300" simplePos="0" relativeHeight="251686912" behindDoc="0" locked="0" layoutInCell="1" allowOverlap="1" wp14:anchorId="3180F2C8" wp14:editId="7F71A00F">
            <wp:simplePos x="0" y="0"/>
            <wp:positionH relativeFrom="column">
              <wp:posOffset>-751205</wp:posOffset>
            </wp:positionH>
            <wp:positionV relativeFrom="paragraph">
              <wp:posOffset>366395</wp:posOffset>
            </wp:positionV>
            <wp:extent cx="7486015" cy="5231765"/>
            <wp:effectExtent l="0" t="3175" r="3810" b="381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rot="5400000">
                      <a:off x="0" y="0"/>
                      <a:ext cx="7486015" cy="523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25D3">
        <w:rPr>
          <w:noProof/>
        </w:rPr>
        <mc:AlternateContent>
          <mc:Choice Requires="wps">
            <w:drawing>
              <wp:anchor distT="0" distB="0" distL="114300" distR="114300" simplePos="0" relativeHeight="251688960" behindDoc="0" locked="0" layoutInCell="1" allowOverlap="1" wp14:anchorId="70B3AE2F" wp14:editId="496BD011">
                <wp:simplePos x="0" y="0"/>
                <wp:positionH relativeFrom="column">
                  <wp:posOffset>367665</wp:posOffset>
                </wp:positionH>
                <wp:positionV relativeFrom="paragraph">
                  <wp:posOffset>6777355</wp:posOffset>
                </wp:positionV>
                <wp:extent cx="5241290" cy="635"/>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5241290" cy="635"/>
                        </a:xfrm>
                        <a:prstGeom prst="rect">
                          <a:avLst/>
                        </a:prstGeom>
                        <a:solidFill>
                          <a:prstClr val="white"/>
                        </a:solidFill>
                        <a:ln>
                          <a:noFill/>
                        </a:ln>
                      </wps:spPr>
                      <wps:txbx>
                        <w:txbxContent>
                          <w:p w14:paraId="0B9AEDD4" w14:textId="72DCEB55" w:rsidR="00D40C0F" w:rsidRPr="00C87201" w:rsidRDefault="00D40C0F" w:rsidP="00195201">
                            <w:pPr>
                              <w:pStyle w:val="Didascalia"/>
                              <w:rPr>
                                <w:rFonts w:ascii="Times New Roman" w:eastAsia="Times New Roman" w:hAnsi="Times New Roman" w:cs="Times New Roman"/>
                                <w:noProof/>
                                <w:sz w:val="24"/>
                                <w:szCs w:val="24"/>
                              </w:rPr>
                            </w:pPr>
                            <w:r>
                              <w:t xml:space="preserve">Figure </w:t>
                            </w:r>
                            <w:fldSimple w:instr=" SEQ Figure \* ARABIC ">
                              <w:r w:rsidR="0068179E">
                                <w:rPr>
                                  <w:noProof/>
                                </w:rPr>
                                <w:t>19</w:t>
                              </w:r>
                            </w:fldSimple>
                            <w:r>
                              <w:t>X M</w:t>
                            </w:r>
                            <w:r w:rsidRPr="00AD25D3">
                              <w:t xml:space="preserve">ineral phase classification </w:t>
                            </w:r>
                            <w:r>
                              <w:t xml:space="preserve">with </w:t>
                            </w:r>
                            <w:r w:rsidRPr="00AD25D3">
                              <w:t xml:space="preserve">mineral-grainsize distribution outputs </w:t>
                            </w:r>
                            <w:r>
                              <w:t xml:space="preserve">and distribution of the </w:t>
                            </w:r>
                            <w:proofErr w:type="spellStart"/>
                            <w:r>
                              <w:t>porphiroclast</w:t>
                            </w:r>
                            <w:proofErr w:type="spellEnd"/>
                            <w:r>
                              <w:t xml:space="preserve"> domains with its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3AE2F" id="Casella di testo 33" o:spid="_x0000_s1033" type="#_x0000_t202" style="position:absolute;left:0;text-align:left;margin-left:28.95pt;margin-top:533.65pt;width:412.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pgaGgIAAD8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" stroked="f">
                <v:textbox style="mso-fit-shape-to-text:t" inset="0,0,0,0">
                  <w:txbxContent>
                    <w:p w14:paraId="0B9AEDD4" w14:textId="72DCEB55" w:rsidR="00D40C0F" w:rsidRPr="00C87201" w:rsidRDefault="00D40C0F" w:rsidP="00195201">
                      <w:pPr>
                        <w:pStyle w:val="Didascalia"/>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68179E">
                        <w:rPr>
                          <w:noProof/>
                        </w:rPr>
                        <w:t>19</w:t>
                      </w:r>
                      <w:r>
                        <w:rPr>
                          <w:noProof/>
                        </w:rPr>
                        <w:fldChar w:fldCharType="end"/>
                      </w:r>
                      <w:r>
                        <w:t>X M</w:t>
                      </w:r>
                      <w:r w:rsidRPr="00AD25D3">
                        <w:t xml:space="preserve">ineral phase classification </w:t>
                      </w:r>
                      <w:r>
                        <w:t xml:space="preserve">with </w:t>
                      </w:r>
                      <w:r w:rsidRPr="00AD25D3">
                        <w:t xml:space="preserve">mineral-grainsize distribution outputs </w:t>
                      </w:r>
                      <w:r>
                        <w:t xml:space="preserve">and distribution of the </w:t>
                      </w:r>
                      <w:proofErr w:type="spellStart"/>
                      <w:r>
                        <w:t>porphiroclast</w:t>
                      </w:r>
                      <w:proofErr w:type="spellEnd"/>
                      <w:r>
                        <w:t xml:space="preserve"> domains with its relative rose diagrams for</w:t>
                      </w:r>
                      <w:r w:rsidRPr="00AD25D3">
                        <w:t>: a) PAL11; b) PAL12a; and c) PAL22</w:t>
                      </w:r>
                      <w:r>
                        <w:t xml:space="preserve">  </w:t>
                      </w:r>
                    </w:p>
                  </w:txbxContent>
                </v:textbox>
              </v:shape>
            </w:pict>
          </mc:Fallback>
        </mc:AlternateContent>
      </w:r>
    </w:p>
    <w:p w14:paraId="00000199" w14:textId="15BE29E4" w:rsidR="00696B80" w:rsidRDefault="00696B80">
      <w:pPr>
        <w:spacing w:line="480" w:lineRule="auto"/>
        <w:jc w:val="both"/>
        <w:rPr>
          <w:rFonts w:ascii="Times New Roman" w:eastAsia="Times New Roman" w:hAnsi="Times New Roman" w:cs="Times New Roman"/>
          <w:sz w:val="24"/>
          <w:szCs w:val="24"/>
          <w:highlight w:val="yellow"/>
        </w:rPr>
      </w:pPr>
    </w:p>
    <w:p w14:paraId="0000019A"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B"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C"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D"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E"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9F"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A0"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A1"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A2" w14:textId="77777777" w:rsidR="00696B80" w:rsidRDefault="00696B80">
      <w:pPr>
        <w:spacing w:line="480" w:lineRule="auto"/>
        <w:jc w:val="both"/>
        <w:rPr>
          <w:rFonts w:ascii="Times New Roman" w:eastAsia="Times New Roman" w:hAnsi="Times New Roman" w:cs="Times New Roman"/>
          <w:sz w:val="24"/>
          <w:szCs w:val="24"/>
          <w:highlight w:val="yellow"/>
        </w:rPr>
      </w:pPr>
    </w:p>
    <w:p w14:paraId="000001A3" w14:textId="77777777" w:rsidR="00696B80" w:rsidRDefault="00696B80">
      <w:pPr>
        <w:spacing w:line="480" w:lineRule="auto"/>
        <w:jc w:val="both"/>
        <w:rPr>
          <w:rFonts w:ascii="Times New Roman" w:eastAsia="Times New Roman" w:hAnsi="Times New Roman" w:cs="Times New Roman"/>
          <w:sz w:val="24"/>
          <w:szCs w:val="24"/>
          <w:highlight w:val="yellow"/>
        </w:rPr>
      </w:pPr>
    </w:p>
    <w:p w14:paraId="4F8433DD" w14:textId="77777777" w:rsidR="00AD25D3" w:rsidRDefault="00AD25D3">
      <w:pPr>
        <w:spacing w:line="480" w:lineRule="auto"/>
        <w:jc w:val="both"/>
        <w:rPr>
          <w:rFonts w:ascii="Times New Roman" w:eastAsia="Times New Roman" w:hAnsi="Times New Roman" w:cs="Times New Roman"/>
          <w:b/>
          <w:sz w:val="24"/>
          <w:szCs w:val="24"/>
        </w:rPr>
      </w:pPr>
    </w:p>
    <w:p w14:paraId="628945FC" w14:textId="77777777" w:rsidR="00AD25D3" w:rsidRDefault="00AD25D3">
      <w:pPr>
        <w:spacing w:line="480" w:lineRule="auto"/>
        <w:jc w:val="both"/>
        <w:rPr>
          <w:rFonts w:ascii="Times New Roman" w:eastAsia="Times New Roman" w:hAnsi="Times New Roman" w:cs="Times New Roman"/>
          <w:b/>
          <w:sz w:val="24"/>
          <w:szCs w:val="24"/>
        </w:rPr>
      </w:pPr>
    </w:p>
    <w:p w14:paraId="34A0EE4E" w14:textId="77777777" w:rsidR="00AD25D3" w:rsidRDefault="00AD25D3">
      <w:pPr>
        <w:spacing w:line="480" w:lineRule="auto"/>
        <w:jc w:val="both"/>
        <w:rPr>
          <w:rFonts w:ascii="Times New Roman" w:eastAsia="Times New Roman" w:hAnsi="Times New Roman" w:cs="Times New Roman"/>
          <w:b/>
          <w:sz w:val="24"/>
          <w:szCs w:val="24"/>
        </w:rPr>
      </w:pPr>
    </w:p>
    <w:p w14:paraId="49A7A5BF" w14:textId="77777777" w:rsidR="00AD25D3" w:rsidRDefault="00AD25D3">
      <w:pPr>
        <w:spacing w:line="480" w:lineRule="auto"/>
        <w:jc w:val="both"/>
        <w:rPr>
          <w:rFonts w:ascii="Times New Roman" w:eastAsia="Times New Roman" w:hAnsi="Times New Roman" w:cs="Times New Roman"/>
          <w:b/>
          <w:sz w:val="24"/>
          <w:szCs w:val="24"/>
        </w:rPr>
      </w:pPr>
    </w:p>
    <w:p w14:paraId="55C1C26A" w14:textId="77777777" w:rsidR="00AD25D3" w:rsidRDefault="00AD25D3">
      <w:pPr>
        <w:spacing w:line="480" w:lineRule="auto"/>
        <w:jc w:val="both"/>
        <w:rPr>
          <w:rFonts w:ascii="Times New Roman" w:eastAsia="Times New Roman" w:hAnsi="Times New Roman" w:cs="Times New Roman"/>
          <w:b/>
          <w:sz w:val="24"/>
          <w:szCs w:val="24"/>
        </w:rPr>
      </w:pPr>
    </w:p>
    <w:p w14:paraId="581E4262" w14:textId="77777777" w:rsidR="00AD25D3" w:rsidRDefault="00AD25D3">
      <w:pPr>
        <w:spacing w:line="480" w:lineRule="auto"/>
        <w:jc w:val="both"/>
        <w:rPr>
          <w:rFonts w:ascii="Times New Roman" w:eastAsia="Times New Roman" w:hAnsi="Times New Roman" w:cs="Times New Roman"/>
          <w:b/>
          <w:sz w:val="24"/>
          <w:szCs w:val="24"/>
        </w:rPr>
      </w:pPr>
    </w:p>
    <w:p w14:paraId="5AFA851E" w14:textId="77777777" w:rsidR="00AD25D3" w:rsidRDefault="00AD25D3">
      <w:pPr>
        <w:spacing w:line="480" w:lineRule="auto"/>
        <w:jc w:val="both"/>
        <w:rPr>
          <w:rFonts w:ascii="Times New Roman" w:eastAsia="Times New Roman" w:hAnsi="Times New Roman" w:cs="Times New Roman"/>
          <w:b/>
          <w:sz w:val="24"/>
          <w:szCs w:val="24"/>
        </w:rPr>
      </w:pPr>
    </w:p>
    <w:p w14:paraId="233294C5" w14:textId="77777777" w:rsidR="00AD25D3" w:rsidRDefault="00AD25D3">
      <w:pPr>
        <w:spacing w:line="480" w:lineRule="auto"/>
        <w:jc w:val="both"/>
        <w:rPr>
          <w:rFonts w:ascii="Times New Roman" w:eastAsia="Times New Roman" w:hAnsi="Times New Roman" w:cs="Times New Roman"/>
          <w:b/>
          <w:sz w:val="24"/>
          <w:szCs w:val="24"/>
        </w:rPr>
      </w:pPr>
    </w:p>
    <w:p w14:paraId="290E0488" w14:textId="77777777" w:rsidR="00AD25D3" w:rsidRDefault="00AD25D3">
      <w:pPr>
        <w:spacing w:line="480" w:lineRule="auto"/>
        <w:jc w:val="both"/>
        <w:rPr>
          <w:rFonts w:ascii="Times New Roman" w:eastAsia="Times New Roman" w:hAnsi="Times New Roman" w:cs="Times New Roman"/>
          <w:b/>
          <w:sz w:val="24"/>
          <w:szCs w:val="24"/>
        </w:rPr>
      </w:pPr>
    </w:p>
    <w:p w14:paraId="76167319" w14:textId="77777777" w:rsidR="00AD25D3" w:rsidRDefault="00AD25D3">
      <w:pPr>
        <w:spacing w:line="480" w:lineRule="auto"/>
        <w:jc w:val="both"/>
        <w:rPr>
          <w:rFonts w:ascii="Times New Roman" w:eastAsia="Times New Roman" w:hAnsi="Times New Roman" w:cs="Times New Roman"/>
          <w:b/>
          <w:sz w:val="24"/>
          <w:szCs w:val="24"/>
        </w:rPr>
      </w:pPr>
    </w:p>
    <w:p w14:paraId="03C0D3B0" w14:textId="3DFF18DA" w:rsidR="00AD25D3" w:rsidRDefault="00AD25D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By taking advantage </w:t>
      </w:r>
      <w:r w:rsidRPr="00F20AFC">
        <w:rPr>
          <w:rFonts w:ascii="Times New Roman" w:eastAsia="Times New Roman" w:hAnsi="Times New Roman" w:cs="Times New Roman"/>
          <w:sz w:val="24"/>
          <w:szCs w:val="24"/>
        </w:rPr>
        <w:t>of</w:t>
      </w:r>
      <w:r w:rsidRPr="00F20AFC">
        <w:rPr>
          <w:rFonts w:ascii="Times New Roman" w:eastAsia="Times New Roman" w:hAnsi="Times New Roman" w:cs="Times New Roman"/>
          <w:sz w:val="24"/>
          <w:szCs w:val="24"/>
          <w:shd w:val="clear" w:color="auto" w:fill="E6B8AF"/>
        </w:rPr>
        <w:t xml:space="preserve"> the method of the minimum bounding box (e.g., </w:t>
      </w:r>
      <w:proofErr w:type="spellStart"/>
      <w:r w:rsidRPr="00F20AFC">
        <w:rPr>
          <w:rFonts w:ascii="Times New Roman" w:eastAsia="Times New Roman" w:hAnsi="Times New Roman" w:cs="Times New Roman"/>
          <w:sz w:val="24"/>
          <w:szCs w:val="24"/>
          <w:shd w:val="clear" w:color="auto" w:fill="E6B8AF"/>
        </w:rPr>
        <w:t>Visalli</w:t>
      </w:r>
      <w:proofErr w:type="spellEnd"/>
      <w:r w:rsidRPr="00F20AFC">
        <w:rPr>
          <w:rFonts w:ascii="Times New Roman" w:eastAsia="Times New Roman" w:hAnsi="Times New Roman" w:cs="Times New Roman"/>
          <w:sz w:val="24"/>
          <w:szCs w:val="24"/>
          <w:shd w:val="clear" w:color="auto" w:fill="E6B8AF"/>
        </w:rPr>
        <w:t xml:space="preserve"> et al., 2021), this last step allowed</w:t>
      </w:r>
      <w:r w:rsidR="008619B1">
        <w:rPr>
          <w:rFonts w:ascii="Times New Roman" w:eastAsia="Times New Roman" w:hAnsi="Times New Roman" w:cs="Times New Roman"/>
          <w:sz w:val="24"/>
          <w:szCs w:val="24"/>
          <w:shd w:val="clear" w:color="auto" w:fill="E6B8AF"/>
        </w:rPr>
        <w:t>, in turn,</w:t>
      </w:r>
      <w:r w:rsidRPr="00F20AFC">
        <w:rPr>
          <w:rFonts w:ascii="Times New Roman" w:eastAsia="Times New Roman" w:hAnsi="Times New Roman" w:cs="Times New Roman"/>
          <w:sz w:val="24"/>
          <w:szCs w:val="24"/>
          <w:shd w:val="clear" w:color="auto" w:fill="E6B8AF"/>
        </w:rPr>
        <w:t xml:space="preserve"> for the generation of both weighted (i.e., normalized to the area of mineral grains) and unweighted </w:t>
      </w:r>
      <w:r w:rsidRPr="00F20AFC">
        <w:t>r</w:t>
      </w:r>
      <w:r w:rsidRPr="00F20AFC">
        <w:rPr>
          <w:rFonts w:ascii="Times New Roman" w:eastAsia="Times New Roman" w:hAnsi="Times New Roman" w:cs="Times New Roman"/>
          <w:sz w:val="24"/>
          <w:szCs w:val="24"/>
          <w:shd w:val="clear" w:color="auto" w:fill="E6B8AF"/>
        </w:rPr>
        <w:t xml:space="preserve">ose diagrams, which display the orientation of the long axis of the classified </w:t>
      </w:r>
      <w:proofErr w:type="spellStart"/>
      <w:r w:rsidRPr="00F20AFC">
        <w:rPr>
          <w:rFonts w:ascii="Times New Roman" w:eastAsia="Times New Roman" w:hAnsi="Times New Roman" w:cs="Times New Roman"/>
          <w:sz w:val="24"/>
          <w:szCs w:val="24"/>
          <w:shd w:val="clear" w:color="auto" w:fill="E6B8AF"/>
        </w:rPr>
        <w:t>porphiroclasts</w:t>
      </w:r>
      <w:proofErr w:type="spellEnd"/>
      <w:r w:rsidRPr="00F20AFC">
        <w:rPr>
          <w:rFonts w:ascii="Times New Roman" w:eastAsia="Times New Roman" w:hAnsi="Times New Roman" w:cs="Times New Roman"/>
          <w:sz w:val="24"/>
          <w:szCs w:val="24"/>
          <w:shd w:val="clear" w:color="auto" w:fill="E6B8AF"/>
        </w:rPr>
        <w:t xml:space="preserve">.  The obtained plots were then exported as SVG images to be used into the MGS </w:t>
      </w:r>
      <w:r>
        <w:rPr>
          <w:rFonts w:ascii="Times New Roman" w:eastAsia="Times New Roman" w:hAnsi="Times New Roman" w:cs="Times New Roman"/>
          <w:sz w:val="24"/>
          <w:szCs w:val="24"/>
          <w:shd w:val="clear" w:color="auto" w:fill="E6B8AF"/>
        </w:rPr>
        <w:t>Web-GIS</w:t>
      </w:r>
      <w:r w:rsidRPr="00F20AFC">
        <w:rPr>
          <w:rFonts w:ascii="Times New Roman" w:eastAsia="Times New Roman" w:hAnsi="Times New Roman" w:cs="Times New Roman"/>
          <w:sz w:val="24"/>
          <w:szCs w:val="24"/>
          <w:shd w:val="clear" w:color="auto" w:fill="E6B8AF"/>
        </w:rPr>
        <w:t xml:space="preserve"> platform (Fig. 7X).</w:t>
      </w:r>
      <w:r>
        <w:rPr>
          <w:rFonts w:ascii="Times New Roman" w:eastAsia="Times New Roman" w:hAnsi="Times New Roman" w:cs="Times New Roman"/>
          <w:sz w:val="24"/>
          <w:szCs w:val="24"/>
          <w:shd w:val="clear" w:color="auto" w:fill="E6B8AF"/>
        </w:rPr>
        <w:t xml:space="preserve">      </w:t>
      </w:r>
    </w:p>
    <w:p w14:paraId="000001A4" w14:textId="564A8443" w:rsidR="00696B80" w:rsidRDefault="00734CE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degradation risk</w:t>
      </w:r>
    </w:p>
    <w:p w14:paraId="000001A6" w14:textId="05695A03" w:rsidR="00696B80" w:rsidRPr="00FA7D7D" w:rsidRDefault="00734CE6" w:rsidP="00FA7D7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risk of natural degradation of the study case area is medium to high, given its proximity to an area classified as a P4 hazard in the regional plane of the natural hazards (Piano di </w:t>
      </w:r>
      <w:proofErr w:type="spellStart"/>
      <w:r>
        <w:rPr>
          <w:rFonts w:ascii="Times New Roman" w:eastAsia="Times New Roman" w:hAnsi="Times New Roman" w:cs="Times New Roman"/>
          <w:sz w:val="24"/>
          <w:szCs w:val="24"/>
        </w:rPr>
        <w:t>Assetto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Idrogeologico</w:t>
      </w:r>
      <w:proofErr w:type="spellEnd"/>
      <w:r>
        <w:rPr>
          <w:rFonts w:ascii="Times New Roman" w:eastAsia="Times New Roman" w:hAnsi="Times New Roman" w:cs="Times New Roman"/>
          <w:sz w:val="24"/>
          <w:szCs w:val="24"/>
        </w:rPr>
        <w:t xml:space="preserve"> - PAI)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p>
    <w:p w14:paraId="000001A7" w14:textId="77777777" w:rsidR="00696B80" w:rsidRDefault="00734CE6">
      <w:pPr>
        <w:pStyle w:val="Titolo1"/>
        <w:spacing w:line="480" w:lineRule="auto"/>
        <w:ind w:left="1" w:hanging="3"/>
      </w:pPr>
      <w:bookmarkStart w:id="305" w:name="_heading=h.y1g9hynee12" w:colFirst="0" w:colLast="0"/>
      <w:bookmarkEnd w:id="305"/>
      <w:del w:id="306" w:author="Gaetano Ortolano" w:date="2024-11-30T00:26:00Z">
        <w:r w:rsidDel="00553214">
          <w:delText xml:space="preserve">4. </w:delText>
        </w:r>
      </w:del>
      <w:r>
        <w:t>Discussions/Conclusions</w:t>
      </w:r>
    </w:p>
    <w:p w14:paraId="1501EF7F" w14:textId="301C0FAF" w:rsidR="00B9444F" w:rsidRDefault="00B9444F" w:rsidP="00C12AB1">
      <w:pPr>
        <w:spacing w:line="480" w:lineRule="auto"/>
        <w:jc w:val="both"/>
        <w:rPr>
          <w:rFonts w:ascii="Times New Roman" w:eastAsia="Times New Roman" w:hAnsi="Times New Roman" w:cs="Times New Roman"/>
          <w:sz w:val="24"/>
          <w:szCs w:val="24"/>
          <w:lang w:val="en-US"/>
        </w:rPr>
      </w:pPr>
      <w:bookmarkStart w:id="307" w:name="_heading=h.xu8cpgjpt2pc" w:colFirst="0" w:colLast="0"/>
      <w:bookmarkEnd w:id="307"/>
      <w:r w:rsidRPr="00A96E03">
        <w:rPr>
          <w:rFonts w:ascii="Times New Roman" w:eastAsia="Times New Roman" w:hAnsi="Times New Roman" w:cs="Times New Roman"/>
          <w:sz w:val="24"/>
          <w:szCs w:val="24"/>
          <w:highlight w:val="yellow"/>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aims to obtain differently scaled geo-structural maps on an interoperable </w:t>
      </w:r>
      <w:r>
        <w:rPr>
          <w:rFonts w:ascii="Times New Roman" w:eastAsia="Times New Roman" w:hAnsi="Times New Roman" w:cs="Times New Roman"/>
          <w:sz w:val="24"/>
          <w:szCs w:val="24"/>
          <w:highlight w:val="yellow"/>
          <w:lang w:val="en-US"/>
        </w:rPr>
        <w:t>w</w:t>
      </w:r>
      <w:r w:rsidRPr="00A96E03">
        <w:rPr>
          <w:rFonts w:ascii="Times New Roman" w:eastAsia="Times New Roman" w:hAnsi="Times New Roman" w:cs="Times New Roman"/>
          <w:sz w:val="24"/>
          <w:szCs w:val="24"/>
          <w:highlight w:val="yellow"/>
          <w:lang w:val="en-US"/>
        </w:rPr>
        <w:t xml:space="preserve">eb platform where, each point of the sample </w:t>
      </w:r>
      <w:r>
        <w:rPr>
          <w:rFonts w:ascii="Times New Roman" w:eastAsia="Times New Roman" w:hAnsi="Times New Roman" w:cs="Times New Roman"/>
          <w:sz w:val="24"/>
          <w:szCs w:val="24"/>
          <w:highlight w:val="yellow"/>
          <w:lang w:val="en-US"/>
        </w:rPr>
        <w:t xml:space="preserve">or model </w:t>
      </w:r>
      <w:r w:rsidRPr="00A96E03">
        <w:rPr>
          <w:rFonts w:ascii="Times New Roman" w:eastAsia="Times New Roman" w:hAnsi="Times New Roman" w:cs="Times New Roman"/>
          <w:sz w:val="24"/>
          <w:szCs w:val="24"/>
          <w:highlight w:val="yellow"/>
          <w:lang w:val="en-US"/>
        </w:rPr>
        <w:t>layer has been linked to its own microscale geological dataset and each grain of a specific sample, opportunely vectorized and classified per mineral type, is also characterize by its own fabric related features.</w:t>
      </w:r>
    </w:p>
    <w:p w14:paraId="64368324" w14:textId="484FA8A0" w:rsidR="00504BD6" w:rsidRDefault="00FA7D7D" w:rsidP="00C12AB1">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Case study of </w:t>
      </w:r>
      <w:proofErr w:type="spellStart"/>
      <w:r w:rsidRPr="00FA7D7D">
        <w:rPr>
          <w:rFonts w:ascii="Times New Roman" w:eastAsia="Times New Roman" w:hAnsi="Times New Roman" w:cs="Times New Roman"/>
          <w:sz w:val="24"/>
          <w:szCs w:val="24"/>
          <w:lang w:val="en-US"/>
        </w:rPr>
        <w:t>Palmi</w:t>
      </w:r>
      <w:proofErr w:type="spellEnd"/>
      <w:r w:rsidRPr="00FA7D7D">
        <w:rPr>
          <w:rFonts w:ascii="Times New Roman" w:eastAsia="Times New Roman" w:hAnsi="Times New Roman" w:cs="Times New Roman"/>
          <w:sz w:val="24"/>
          <w:szCs w:val="24"/>
          <w:lang w:val="en-US"/>
        </w:rPr>
        <w:t xml:space="preserve"> Shear zone.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described in</w:t>
      </w:r>
      <w:r>
        <w:rPr>
          <w:rFonts w:ascii="Times New Roman" w:eastAsia="Times New Roman" w:hAnsi="Times New Roman" w:cs="Times New Roman"/>
          <w:sz w:val="24"/>
          <w:szCs w:val="24"/>
          <w:lang w:val="en-US"/>
        </w:rPr>
        <w:t xml:space="preserve"> </w:t>
      </w:r>
      <w:r w:rsidR="00F51D23" w:rsidRPr="00F51D23">
        <w:rPr>
          <w:rFonts w:ascii="Times New Roman" w:eastAsia="Times New Roman" w:hAnsi="Times New Roman" w:cs="Times New Roman"/>
          <w:sz w:val="24"/>
          <w:szCs w:val="24"/>
          <w:highlight w:val="cyan"/>
          <w:lang w:val="en-US"/>
        </w:rPr>
        <w:t>p</w:t>
      </w:r>
      <w:r w:rsidRPr="00F51D23">
        <w:rPr>
          <w:rFonts w:ascii="Times New Roman" w:eastAsia="Times New Roman" w:hAnsi="Times New Roman" w:cs="Times New Roman"/>
          <w:sz w:val="24"/>
          <w:szCs w:val="24"/>
          <w:highlight w:val="cyan"/>
          <w:lang w:val="en-US"/>
        </w:rPr>
        <w:t>aragraph 2.</w:t>
      </w:r>
      <w:r w:rsidR="00F51D23" w:rsidRPr="00F51D23">
        <w:rPr>
          <w:rFonts w:ascii="Times New Roman" w:eastAsia="Times New Roman" w:hAnsi="Times New Roman" w:cs="Times New Roman"/>
          <w:sz w:val="24"/>
          <w:szCs w:val="24"/>
          <w:highlight w:val="cyan"/>
          <w:lang w:val="en-US"/>
        </w:rPr>
        <w:t>1</w:t>
      </w:r>
      <w:r w:rsidR="00F51D23">
        <w:rPr>
          <w:rFonts w:ascii="Times New Roman" w:eastAsia="Times New Roman" w:hAnsi="Times New Roman" w:cs="Times New Roman"/>
          <w:sz w:val="24"/>
          <w:szCs w:val="24"/>
          <w:lang w:val="en-US"/>
        </w:rPr>
        <w:t xml:space="preserve"> It was possible to create the static webpages of three thin-section sample collected and </w:t>
      </w:r>
      <w:r w:rsidR="00F51D23">
        <w:rPr>
          <w:rFonts w:ascii="Times New Roman" w:eastAsia="Times New Roman" w:hAnsi="Times New Roman" w:cs="Times New Roman"/>
          <w:sz w:val="24"/>
          <w:szCs w:val="24"/>
          <w:lang w:val="en-US"/>
        </w:rPr>
        <w:lastRenderedPageBreak/>
        <w:t xml:space="preserve">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504BD6" w:rsidRPr="00FA7D7D">
        <w:rPr>
          <w:rFonts w:ascii="Times New Roman" w:eastAsia="Times New Roman" w:hAnsi="Times New Roman" w:cs="Times New Roman"/>
          <w:sz w:val="24"/>
          <w:szCs w:val="24"/>
          <w:highlight w:val="cyan"/>
          <w:lang w:val="en-US"/>
        </w:rPr>
        <w:t xml:space="preserve">QXRMA – </w:t>
      </w:r>
      <w:proofErr w:type="spellStart"/>
      <w:r w:rsidR="00504BD6" w:rsidRPr="00FA7D7D">
        <w:rPr>
          <w:rFonts w:ascii="Times New Roman" w:eastAsia="Times New Roman" w:hAnsi="Times New Roman" w:cs="Times New Roman"/>
          <w:sz w:val="24"/>
          <w:szCs w:val="24"/>
          <w:highlight w:val="cyan"/>
          <w:lang w:val="en-US"/>
        </w:rPr>
        <w:t>Ortolano</w:t>
      </w:r>
      <w:proofErr w:type="spellEnd"/>
      <w:r w:rsidR="00504BD6" w:rsidRPr="00FA7D7D">
        <w:rPr>
          <w:rFonts w:ascii="Times New Roman" w:eastAsia="Times New Roman" w:hAnsi="Times New Roman" w:cs="Times New Roman"/>
          <w:sz w:val="24"/>
          <w:szCs w:val="24"/>
          <w:highlight w:val="cyan"/>
          <w:lang w:val="en-US"/>
        </w:rPr>
        <w:t xml:space="preserve"> et al., 2018 and MFA – </w:t>
      </w:r>
      <w:proofErr w:type="spellStart"/>
      <w:r w:rsidR="00504BD6" w:rsidRPr="00FA7D7D">
        <w:rPr>
          <w:rFonts w:ascii="Times New Roman" w:eastAsia="Times New Roman" w:hAnsi="Times New Roman" w:cs="Times New Roman"/>
          <w:sz w:val="24"/>
          <w:szCs w:val="24"/>
          <w:highlight w:val="cyan"/>
          <w:lang w:val="en-US"/>
        </w:rPr>
        <w:t>Visalli</w:t>
      </w:r>
      <w:proofErr w:type="spellEnd"/>
      <w:r w:rsidR="00504BD6" w:rsidRPr="00FA7D7D">
        <w:rPr>
          <w:rFonts w:ascii="Times New Roman" w:eastAsia="Times New Roman" w:hAnsi="Times New Roman" w:cs="Times New Roman"/>
          <w:sz w:val="24"/>
          <w:szCs w:val="24"/>
          <w:highlight w:val="cyan"/>
          <w:lang w:val="en-US"/>
        </w:rPr>
        <w:t xml:space="preserve"> et al.,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proofErr w:type="spellStart"/>
      <w:r w:rsidR="00504BD6" w:rsidRPr="00504BD6">
        <w:rPr>
          <w:rFonts w:ascii="Times New Roman" w:eastAsia="Times New Roman" w:hAnsi="Times New Roman" w:cs="Times New Roman"/>
          <w:i/>
          <w:iCs/>
          <w:sz w:val="24"/>
          <w:szCs w:val="24"/>
          <w:lang w:val="en-US"/>
        </w:rPr>
        <w:t>mylonites</w:t>
      </w:r>
      <w:proofErr w:type="spellEnd"/>
      <w:r w:rsidR="00504BD6">
        <w:rPr>
          <w:rFonts w:ascii="Times New Roman" w:eastAsia="Times New Roman" w:hAnsi="Times New Roman" w:cs="Times New Roman"/>
          <w:sz w:val="24"/>
          <w:szCs w:val="24"/>
          <w:lang w:val="en-US"/>
        </w:rPr>
        <w:t xml:space="preserve"> opportunely oriented parallel to the stretching lineation. These rocks are of particular importance within the frame of structural geology study due to its specific petrogenetic process characterized by a relatively high rotational deformation with very scarce recrystallisation process in a constant steady state deformational process without loss of primary cohesion. This implies as these </w:t>
      </w:r>
      <w:proofErr w:type="gramStart"/>
      <w:r w:rsidR="00504BD6">
        <w:rPr>
          <w:rFonts w:ascii="Times New Roman" w:eastAsia="Times New Roman" w:hAnsi="Times New Roman" w:cs="Times New Roman"/>
          <w:sz w:val="24"/>
          <w:szCs w:val="24"/>
          <w:lang w:val="en-US"/>
        </w:rPr>
        <w:t>particular types</w:t>
      </w:r>
      <w:proofErr w:type="gramEnd"/>
      <w:r w:rsidR="00504BD6">
        <w:rPr>
          <w:rFonts w:ascii="Times New Roman" w:eastAsia="Times New Roman" w:hAnsi="Times New Roman" w:cs="Times New Roman"/>
          <w:sz w:val="24"/>
          <w:szCs w:val="24"/>
          <w:lang w:val="en-US"/>
        </w:rPr>
        <w:t xml:space="preserve"> of tectonites are suitable to extrapolate very useful fabric- related parameters and then to reconstruct the kinematics of the deformational process such as for instance those reconstructed by means of the </w:t>
      </w:r>
      <w:proofErr w:type="spellStart"/>
      <w:r w:rsidR="00504BD6">
        <w:rPr>
          <w:rFonts w:ascii="Times New Roman" w:eastAsia="Times New Roman" w:hAnsi="Times New Roman" w:cs="Times New Roman"/>
          <w:sz w:val="24"/>
          <w:szCs w:val="24"/>
          <w:lang w:val="en-US"/>
        </w:rPr>
        <w:t>porphyroclast</w:t>
      </w:r>
      <w:proofErr w:type="spellEnd"/>
      <w:r w:rsidR="00504BD6">
        <w:rPr>
          <w:rFonts w:ascii="Times New Roman" w:eastAsia="Times New Roman" w:hAnsi="Times New Roman" w:cs="Times New Roman"/>
          <w:sz w:val="24"/>
          <w:szCs w:val="24"/>
          <w:lang w:val="en-US"/>
        </w:rPr>
        <w:t xml:space="preserve"> orientations obtained through the software </w:t>
      </w:r>
      <w:proofErr w:type="spellStart"/>
      <w:r w:rsidR="00504BD6">
        <w:rPr>
          <w:rFonts w:ascii="Times New Roman" w:eastAsia="Times New Roman" w:hAnsi="Times New Roman" w:cs="Times New Roman"/>
          <w:sz w:val="24"/>
          <w:szCs w:val="24"/>
          <w:lang w:val="en-US"/>
        </w:rPr>
        <w:t>ArcStereonet</w:t>
      </w:r>
      <w:proofErr w:type="spellEnd"/>
      <w:r w:rsidR="00504BD6">
        <w:rPr>
          <w:rFonts w:ascii="Times New Roman" w:eastAsia="Times New Roman" w:hAnsi="Times New Roman" w:cs="Times New Roman"/>
          <w:sz w:val="24"/>
          <w:szCs w:val="24"/>
          <w:lang w:val="en-US"/>
        </w:rPr>
        <w:t xml:space="preserve"> (</w:t>
      </w:r>
      <w:proofErr w:type="spellStart"/>
      <w:r w:rsidR="00504BD6" w:rsidRPr="00504BD6">
        <w:rPr>
          <w:rFonts w:ascii="Times New Roman" w:eastAsia="Times New Roman" w:hAnsi="Times New Roman" w:cs="Times New Roman"/>
          <w:sz w:val="24"/>
          <w:szCs w:val="24"/>
          <w:highlight w:val="cyan"/>
          <w:lang w:val="en-US"/>
        </w:rPr>
        <w:t>Ortolano</w:t>
      </w:r>
      <w:proofErr w:type="spellEnd"/>
      <w:r w:rsidR="00504BD6" w:rsidRPr="00504BD6">
        <w:rPr>
          <w:rFonts w:ascii="Times New Roman" w:eastAsia="Times New Roman" w:hAnsi="Times New Roman" w:cs="Times New Roman"/>
          <w:sz w:val="24"/>
          <w:szCs w:val="24"/>
          <w:highlight w:val="cyan"/>
          <w:lang w:val="en-US"/>
        </w:rPr>
        <w:t xml:space="preserve"> et al., 2021</w:t>
      </w:r>
      <w:r w:rsidR="00504BD6">
        <w:rPr>
          <w:rFonts w:ascii="Times New Roman" w:eastAsia="Times New Roman" w:hAnsi="Times New Roman" w:cs="Times New Roman"/>
          <w:sz w:val="24"/>
          <w:szCs w:val="24"/>
          <w:lang w:val="en-US"/>
        </w:rPr>
        <w:t>).</w:t>
      </w:r>
    </w:p>
    <w:p w14:paraId="107D5B6D" w14:textId="7060E7FB"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 xml:space="preserve">With “KMZviewers.py” library described in </w:t>
      </w:r>
      <w:r w:rsidR="00F51D23" w:rsidRPr="00F51D23">
        <w:rPr>
          <w:rFonts w:ascii="Times New Roman" w:eastAsia="Times New Roman" w:hAnsi="Times New Roman" w:cs="Times New Roman"/>
          <w:sz w:val="24"/>
          <w:szCs w:val="24"/>
          <w:highlight w:val="cyan"/>
          <w:lang w:val="en-US"/>
        </w:rPr>
        <w:t>paragraph 2.2</w:t>
      </w:r>
      <w:r w:rsidR="00F51D23">
        <w:rPr>
          <w:rFonts w:ascii="Times New Roman" w:eastAsia="Times New Roman" w:hAnsi="Times New Roman" w:cs="Times New Roman"/>
          <w:sz w:val="24"/>
          <w:szCs w:val="24"/>
          <w:lang w:val="en-US"/>
        </w:rPr>
        <w:t xml:space="preserve">, it was possible to create the static webpages of two 3D model of </w:t>
      </w:r>
      <w:proofErr w:type="spellStart"/>
      <w:r w:rsidR="00F51D23">
        <w:rPr>
          <w:rFonts w:ascii="Times New Roman" w:eastAsia="Times New Roman" w:hAnsi="Times New Roman" w:cs="Times New Roman"/>
          <w:sz w:val="24"/>
          <w:szCs w:val="24"/>
          <w:lang w:val="en-US"/>
        </w:rPr>
        <w:t>outcorps</w:t>
      </w:r>
      <w:proofErr w:type="spellEnd"/>
      <w:r>
        <w:rPr>
          <w:rFonts w:ascii="Times New Roman" w:eastAsia="Times New Roman" w:hAnsi="Times New Roman" w:cs="Times New Roman"/>
          <w:sz w:val="24"/>
          <w:szCs w:val="24"/>
          <w:lang w:val="en-US"/>
        </w:rPr>
        <w:t xml:space="preserve">, obtained via previously made UAV survey campaign of </w:t>
      </w:r>
      <w:r w:rsidRPr="00504BD6">
        <w:rPr>
          <w:rFonts w:ascii="Times New Roman" w:eastAsia="Times New Roman" w:hAnsi="Times New Roman" w:cs="Times New Roman"/>
          <w:sz w:val="24"/>
          <w:szCs w:val="24"/>
          <w:highlight w:val="cyan"/>
          <w:lang w:val="en-US"/>
        </w:rPr>
        <w:t>Fazio et al., (2024)</w:t>
      </w:r>
      <w:r w:rsidR="00F51D23">
        <w:rPr>
          <w:rFonts w:ascii="Times New Roman" w:eastAsia="Times New Roman" w:hAnsi="Times New Roman" w:cs="Times New Roman"/>
          <w:sz w:val="24"/>
          <w:szCs w:val="24"/>
          <w:lang w:val="en-US"/>
        </w:rPr>
        <w:t xml:space="preserve">. Then with “Qgis2web” plugin described in </w:t>
      </w:r>
      <w:r w:rsidR="00F51D23" w:rsidRPr="00F51D23">
        <w:rPr>
          <w:rFonts w:ascii="Times New Roman" w:eastAsia="Times New Roman" w:hAnsi="Times New Roman" w:cs="Times New Roman"/>
          <w:sz w:val="24"/>
          <w:szCs w:val="24"/>
          <w:highlight w:val="cyan"/>
          <w:lang w:val="en-US"/>
        </w:rPr>
        <w:t>paragraph 2.3</w:t>
      </w:r>
      <w:r w:rsidR="00F51D23">
        <w:rPr>
          <w:rFonts w:ascii="Times New Roman" w:eastAsia="Times New Roman" w:hAnsi="Times New Roman" w:cs="Times New Roman"/>
          <w:sz w:val="24"/>
          <w:szCs w:val="24"/>
          <w:lang w:val="en-US"/>
        </w:rPr>
        <w:t xml:space="preserve"> it was possible to create a basic webGIS map with all geological feature and elements collected in various survey on the case history location.</w:t>
      </w:r>
    </w:p>
    <w:p w14:paraId="7E6CB70C" w14:textId="7A7B6E94"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w:t>
      </w:r>
      <w:proofErr w:type="spellStart"/>
      <w:r w:rsidR="00F51D23">
        <w:rPr>
          <w:rFonts w:ascii="Times New Roman" w:eastAsia="Times New Roman" w:hAnsi="Times New Roman" w:cs="Times New Roman"/>
          <w:sz w:val="24"/>
          <w:szCs w:val="24"/>
          <w:lang w:val="en-US"/>
        </w:rPr>
        <w:t>iframe</w:t>
      </w:r>
      <w:proofErr w:type="spellEnd"/>
      <w:r w:rsidR="00F51D23">
        <w:rPr>
          <w:rFonts w:ascii="Times New Roman" w:eastAsia="Times New Roman" w:hAnsi="Times New Roman" w:cs="Times New Roman"/>
          <w:sz w:val="24"/>
          <w:szCs w:val="24"/>
          <w:lang w:val="en-US"/>
        </w:rPr>
        <w:t xml:space="preserve">&gt; html tag, also described in </w:t>
      </w:r>
      <w:r w:rsidR="00F51D23" w:rsidRPr="00504BD6">
        <w:rPr>
          <w:rFonts w:ascii="Times New Roman" w:eastAsia="Times New Roman" w:hAnsi="Times New Roman" w:cs="Times New Roman"/>
          <w:sz w:val="24"/>
          <w:szCs w:val="24"/>
          <w:highlight w:val="cyan"/>
          <w:lang w:val="en-US"/>
        </w:rPr>
        <w:t>paragraph 2.4</w:t>
      </w:r>
      <w:r w:rsidR="00F51D23">
        <w:rPr>
          <w:rFonts w:ascii="Times New Roman" w:eastAsia="Times New Roman" w:hAnsi="Times New Roman" w:cs="Times New Roman"/>
          <w:sz w:val="24"/>
          <w:szCs w:val="24"/>
          <w:lang w:val="en-US"/>
        </w:rPr>
        <w:t xml:space="preserve"> it was possible to create a unique website that contain a Multiscale Geo-structural Information System (MGS) for the </w:t>
      </w:r>
      <w:proofErr w:type="spellStart"/>
      <w:r w:rsidR="00F51D23">
        <w:rPr>
          <w:rFonts w:ascii="Times New Roman" w:eastAsia="Times New Roman" w:hAnsi="Times New Roman" w:cs="Times New Roman"/>
          <w:sz w:val="24"/>
          <w:szCs w:val="24"/>
          <w:lang w:val="en-US"/>
        </w:rPr>
        <w:t>Palmi</w:t>
      </w:r>
      <w:proofErr w:type="spellEnd"/>
      <w:r w:rsidR="00F51D23">
        <w:rPr>
          <w:rFonts w:ascii="Times New Roman" w:eastAsia="Times New Roman" w:hAnsi="Times New Roman" w:cs="Times New Roman"/>
          <w:sz w:val="24"/>
          <w:szCs w:val="24"/>
          <w:lang w:val="en-US"/>
        </w:rPr>
        <w:t xml:space="preserve"> Shear zone, a view of the MGS website is illustrated in the…</w:t>
      </w:r>
    </w:p>
    <w:p w14:paraId="12446A91" w14:textId="64246614" w:rsidR="00F51D23" w:rsidRPr="00FA7D7D" w:rsidRDefault="00B9444F" w:rsidP="00C12AB1">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33C0080" w14:textId="02EAAD24" w:rsidR="00800899" w:rsidRPr="00800899" w:rsidRDefault="00800899" w:rsidP="00800899">
      <w:pPr>
        <w:spacing w:line="480" w:lineRule="auto"/>
        <w:jc w:val="both"/>
        <w:rPr>
          <w:rFonts w:ascii="Times New Roman" w:eastAsia="Times New Roman" w:hAnsi="Times New Roman" w:cs="Times New Roman"/>
          <w:sz w:val="24"/>
          <w:szCs w:val="24"/>
          <w:lang w:val="en-US"/>
        </w:rPr>
      </w:pPr>
      <w:r w:rsidRPr="00C51857">
        <w:rPr>
          <w:rFonts w:ascii="Times New Roman" w:eastAsia="Times New Roman" w:hAnsi="Times New Roman" w:cs="Times New Roman"/>
          <w:sz w:val="24"/>
          <w:szCs w:val="24"/>
          <w:highlight w:val="yellow"/>
          <w:lang w:val="en-US"/>
        </w:rPr>
        <w:t>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position it as a valuable tool for territorial planning, resource management, and the study of interactions across various spatial scales</w:t>
      </w:r>
      <w:bookmarkStart w:id="308" w:name="_heading=h.du4yts1fpciz" w:colFirst="0" w:colLast="0"/>
      <w:bookmarkEnd w:id="308"/>
      <w:r w:rsidR="00C51857" w:rsidRPr="00C51857">
        <w:rPr>
          <w:rFonts w:ascii="Times New Roman" w:eastAsia="Times New Roman" w:hAnsi="Times New Roman" w:cs="Times New Roman"/>
          <w:sz w:val="24"/>
          <w:szCs w:val="24"/>
          <w:highlight w:val="yellow"/>
          <w:lang w:val="en-US"/>
        </w:rPr>
        <w:t>.</w:t>
      </w:r>
    </w:p>
    <w:p w14:paraId="000001AC" w14:textId="6D3B33B8" w:rsidR="00696B80" w:rsidRDefault="00734CE6">
      <w:pPr>
        <w:pStyle w:val="Titolo1"/>
        <w:numPr>
          <w:ilvl w:val="0"/>
          <w:numId w:val="1"/>
        </w:numPr>
        <w:spacing w:line="480" w:lineRule="auto"/>
        <w:ind w:left="1" w:hanging="3"/>
      </w:pPr>
      <w:r>
        <w:t>References</w:t>
      </w:r>
    </w:p>
    <w:p w14:paraId="000001AD" w14:textId="77777777"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309" w:name="_heading=h.n9dmb4p2bae3" w:colFirst="0" w:colLast="0"/>
      <w:bookmarkEnd w:id="309"/>
      <w:r w:rsidRPr="00AD7108">
        <w:rPr>
          <w:rFonts w:ascii="Times New Roman" w:eastAsia="Times New Roman" w:hAnsi="Times New Roman" w:cs="Times New Roman"/>
          <w:sz w:val="24"/>
          <w:szCs w:val="24"/>
          <w:lang w:val="it-IT"/>
        </w:rPr>
        <w:t xml:space="preserve">Acevedo Zamora, M. A., </w:t>
      </w:r>
      <w:proofErr w:type="spellStart"/>
      <w:r w:rsidRPr="00AD7108">
        <w:rPr>
          <w:rFonts w:ascii="Times New Roman" w:eastAsia="Times New Roman" w:hAnsi="Times New Roman" w:cs="Times New Roman"/>
          <w:sz w:val="24"/>
          <w:szCs w:val="24"/>
          <w:lang w:val="it-IT"/>
        </w:rPr>
        <w:t>Schrank</w:t>
      </w:r>
      <w:proofErr w:type="spellEnd"/>
      <w:r w:rsidRPr="00AD7108">
        <w:rPr>
          <w:rFonts w:ascii="Times New Roman" w:eastAsia="Times New Roman" w:hAnsi="Times New Roman" w:cs="Times New Roman"/>
          <w:sz w:val="24"/>
          <w:szCs w:val="24"/>
          <w:lang w:val="it-IT"/>
        </w:rPr>
        <w:t xml:space="preserve">, C. E., &amp; </w:t>
      </w:r>
      <w:proofErr w:type="spellStart"/>
      <w:r w:rsidRPr="00AD7108">
        <w:rPr>
          <w:rFonts w:ascii="Times New Roman" w:eastAsia="Times New Roman" w:hAnsi="Times New Roman" w:cs="Times New Roman"/>
          <w:sz w:val="24"/>
          <w:szCs w:val="24"/>
          <w:lang w:val="it-IT"/>
        </w:rPr>
        <w:t>Kamber</w:t>
      </w:r>
      <w:proofErr w:type="spellEnd"/>
      <w:r w:rsidRPr="00AD7108">
        <w:rPr>
          <w:rFonts w:ascii="Times New Roman" w:eastAsia="Times New Roman" w:hAnsi="Times New Roman" w:cs="Times New Roman"/>
          <w:sz w:val="24"/>
          <w:szCs w:val="24"/>
          <w:lang w:val="it-IT"/>
        </w:rPr>
        <w:t xml:space="preserve">, B. S. (2024). </w:t>
      </w:r>
      <w:r>
        <w:rPr>
          <w:rFonts w:ascii="Times New Roman" w:eastAsia="Times New Roman" w:hAnsi="Times New Roman" w:cs="Times New Roman"/>
          <w:sz w:val="24"/>
          <w:szCs w:val="24"/>
        </w:rPr>
        <w:t xml:space="preserve">Using the traditional microscope for mineral grain orientation determination: A prototype image analysis pipeline for optic‐axis mapping (POAM). </w:t>
      </w:r>
      <w:r>
        <w:rPr>
          <w:rFonts w:ascii="Times New Roman" w:eastAsia="Times New Roman" w:hAnsi="Times New Roman" w:cs="Times New Roman"/>
          <w:i/>
          <w:sz w:val="24"/>
          <w:szCs w:val="24"/>
        </w:rPr>
        <w:t>Journal of Microscopy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295</w:t>
      </w:r>
      <w:r>
        <w:rPr>
          <w:rFonts w:ascii="Times New Roman" w:eastAsia="Times New Roman" w:hAnsi="Times New Roman" w:cs="Times New Roman"/>
          <w:sz w:val="24"/>
          <w:szCs w:val="24"/>
        </w:rPr>
        <w:t>(2), 147–176.</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https://doi.org/10.1111/jmi.13284</w:t>
        </w:r>
      </w:hyperlink>
    </w:p>
    <w:bookmarkStart w:id="310" w:name="_heading=h.f5wt99emvget" w:colFirst="0" w:colLast="0"/>
    <w:bookmarkEnd w:id="310"/>
    <w:p w14:paraId="000001AE" w14:textId="77777777" w:rsidR="00696B80" w:rsidRDefault="00000000">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sdt>
        <w:sdtPr>
          <w:tag w:val="goog_rdk_38"/>
          <w:id w:val="1432167139"/>
        </w:sdtPr>
        <w:sdtContent>
          <w:ins w:id="311" w:author="gianfranco dp" w:date="2024-11-15T10:39:00Z">
            <w:r w:rsidR="00734CE6">
              <w:rPr>
                <w:rFonts w:ascii="Times New Roman" w:eastAsia="Times New Roman" w:hAnsi="Times New Roman" w:cs="Times New Roman"/>
                <w:sz w:val="24"/>
                <w:szCs w:val="24"/>
              </w:rPr>
              <w:t>Arnaud, R., &amp; Barnes, M. C. (2006). COLLADA: sailing the gulf of 3D digital content creation. CRC Press.</w:t>
            </w:r>
          </w:ins>
        </w:sdtContent>
      </w:sdt>
    </w:p>
    <w:p w14:paraId="000001AF" w14:textId="50D4361A"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312" w:name="_heading=h.1xspiufcu0tt" w:colFirst="0" w:colLast="0"/>
      <w:bookmarkEnd w:id="312"/>
      <w:r>
        <w:rPr>
          <w:rFonts w:ascii="Times New Roman" w:eastAsia="Times New Roman" w:hAnsi="Times New Roman" w:cs="Times New Roman"/>
          <w:sz w:val="24"/>
          <w:szCs w:val="24"/>
        </w:rPr>
        <w:lastRenderedPageBreak/>
        <w:t xml:space="preserve">Azmi, N. A., </w:t>
      </w:r>
      <w:proofErr w:type="spellStart"/>
      <w:r>
        <w:rPr>
          <w:rFonts w:ascii="Times New Roman" w:eastAsia="Times New Roman" w:hAnsi="Times New Roman" w:cs="Times New Roman"/>
          <w:sz w:val="24"/>
          <w:szCs w:val="24"/>
        </w:rPr>
        <w:t>Shafri</w:t>
      </w:r>
      <w:proofErr w:type="spellEnd"/>
      <w:r>
        <w:rPr>
          <w:rFonts w:ascii="Times New Roman" w:eastAsia="Times New Roman" w:hAnsi="Times New Roman" w:cs="Times New Roman"/>
          <w:sz w:val="24"/>
          <w:szCs w:val="24"/>
        </w:rPr>
        <w:t xml:space="preserve">, H. Z. M., Abidin, F. A. Z., </w:t>
      </w:r>
      <w:proofErr w:type="spellStart"/>
      <w:r>
        <w:rPr>
          <w:rFonts w:ascii="Times New Roman" w:eastAsia="Times New Roman" w:hAnsi="Times New Roman" w:cs="Times New Roman"/>
          <w:sz w:val="24"/>
          <w:szCs w:val="24"/>
        </w:rPr>
        <w:t>Shaharum</w:t>
      </w:r>
      <w:proofErr w:type="spellEnd"/>
      <w:r>
        <w:rPr>
          <w:rFonts w:ascii="Times New Roman" w:eastAsia="Times New Roman" w:hAnsi="Times New Roman" w:cs="Times New Roman"/>
          <w:sz w:val="24"/>
          <w:szCs w:val="24"/>
        </w:rPr>
        <w:t>, N. S. N., &amp; Al-</w:t>
      </w:r>
      <w:proofErr w:type="spellStart"/>
      <w:r>
        <w:rPr>
          <w:rFonts w:ascii="Times New Roman" w:eastAsia="Times New Roman" w:hAnsi="Times New Roman" w:cs="Times New Roman"/>
          <w:sz w:val="24"/>
          <w:szCs w:val="24"/>
        </w:rPr>
        <w:t>Habshi</w:t>
      </w:r>
      <w:proofErr w:type="spellEnd"/>
      <w:r>
        <w:rPr>
          <w:rFonts w:ascii="Times New Roman" w:eastAsia="Times New Roman" w:hAnsi="Times New Roman" w:cs="Times New Roman"/>
          <w:sz w:val="24"/>
          <w:szCs w:val="24"/>
        </w:rPr>
        <w:t xml:space="preserve">, M. M. A. (2022). Development of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using open source geospatial technologies for Krau Wildlife Reserve.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1064</w:t>
      </w:r>
      <w:r>
        <w:rPr>
          <w:rFonts w:ascii="Times New Roman" w:eastAsia="Times New Roman" w:hAnsi="Times New Roman" w:cs="Times New Roman"/>
          <w:sz w:val="24"/>
          <w:szCs w:val="24"/>
        </w:rPr>
        <w:t>(1), 012016.</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https://doi.org/10.1088/1755-1315/1064/1/012016</w:t>
        </w:r>
      </w:hyperlink>
    </w:p>
    <w:p w14:paraId="000001B0" w14:textId="77777777" w:rsidR="00696B80" w:rsidRDefault="00734CE6">
      <w:pPr>
        <w:spacing w:line="480" w:lineRule="auto"/>
        <w:ind w:left="709" w:hanging="709"/>
        <w:jc w:val="both"/>
        <w:rPr>
          <w:rFonts w:ascii="Times New Roman" w:eastAsia="Times New Roman" w:hAnsi="Times New Roman" w:cs="Times New Roman"/>
          <w:sz w:val="24"/>
          <w:szCs w:val="24"/>
        </w:rPr>
      </w:pPr>
      <w:bookmarkStart w:id="313" w:name="_heading=h.kfan8skm9r3k" w:colFirst="0" w:colLast="0"/>
      <w:bookmarkEnd w:id="313"/>
      <w:proofErr w:type="spellStart"/>
      <w:r>
        <w:rPr>
          <w:rFonts w:ascii="Times New Roman" w:eastAsia="Times New Roman" w:hAnsi="Times New Roman" w:cs="Times New Roman"/>
          <w:sz w:val="24"/>
          <w:szCs w:val="24"/>
        </w:rPr>
        <w:t>Balla</w:t>
      </w:r>
      <w:proofErr w:type="spellEnd"/>
      <w:r>
        <w:rPr>
          <w:rFonts w:ascii="Times New Roman" w:eastAsia="Times New Roman" w:hAnsi="Times New Roman" w:cs="Times New Roman"/>
          <w:sz w:val="24"/>
          <w:szCs w:val="24"/>
        </w:rPr>
        <w:t xml:space="preserve">, D. and </w:t>
      </w: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Beautiful thematic maps in Leaflet with automatic data classification, Int. Arch. </w:t>
      </w:r>
      <w:proofErr w:type="spellStart"/>
      <w:r>
        <w:rPr>
          <w:rFonts w:ascii="Times New Roman" w:eastAsia="Times New Roman" w:hAnsi="Times New Roman" w:cs="Times New Roman"/>
          <w:sz w:val="24"/>
          <w:szCs w:val="24"/>
        </w:rPr>
        <w:t>Photogramm</w:t>
      </w:r>
      <w:proofErr w:type="spellEnd"/>
      <w:r>
        <w:rPr>
          <w:rFonts w:ascii="Times New Roman" w:eastAsia="Times New Roman" w:hAnsi="Times New Roman" w:cs="Times New Roman"/>
          <w:sz w:val="24"/>
          <w:szCs w:val="24"/>
        </w:rPr>
        <w:t>. Remote Sens. Spatial Inf. Sci., XLVIII-4/W12-2024, 3–10, https://doi.org/10.5194/isprs-archives-XLVIII-4-W12-2024-3-2024, 2024.</w:t>
      </w:r>
    </w:p>
    <w:p w14:paraId="000001B1" w14:textId="596826AA" w:rsidR="00696B80" w:rsidRDefault="00734CE6">
      <w:pPr>
        <w:spacing w:line="480" w:lineRule="auto"/>
        <w:ind w:left="709" w:hanging="709"/>
        <w:jc w:val="both"/>
      </w:pPr>
      <w:bookmarkStart w:id="314" w:name="_heading=h.h7uy8a7j6rx0" w:colFirst="0" w:colLast="0"/>
      <w:bookmarkEnd w:id="314"/>
      <w:proofErr w:type="spellStart"/>
      <w:r>
        <w:rPr>
          <w:rFonts w:ascii="Times New Roman" w:eastAsia="Times New Roman" w:hAnsi="Times New Roman" w:cs="Times New Roman"/>
          <w:sz w:val="24"/>
          <w:szCs w:val="24"/>
        </w:rPr>
        <w:t>Bachri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Sumarmi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Irawan</w:t>
      </w:r>
      <w:proofErr w:type="spellEnd"/>
      <w:r>
        <w:rPr>
          <w:rFonts w:ascii="Times New Roman" w:eastAsia="Times New Roman" w:hAnsi="Times New Roman" w:cs="Times New Roman"/>
          <w:sz w:val="24"/>
          <w:szCs w:val="24"/>
        </w:rPr>
        <w:t xml:space="preserve">, L. Y., </w:t>
      </w:r>
      <w:proofErr w:type="spellStart"/>
      <w:r>
        <w:rPr>
          <w:rFonts w:ascii="Times New Roman" w:eastAsia="Times New Roman" w:hAnsi="Times New Roman" w:cs="Times New Roman"/>
          <w:sz w:val="24"/>
          <w:szCs w:val="24"/>
        </w:rPr>
        <w:t>Utaya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Wirawan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Nurdiansyah</w:t>
      </w:r>
      <w:proofErr w:type="spellEnd"/>
      <w:r>
        <w:rPr>
          <w:rFonts w:ascii="Times New Roman" w:eastAsia="Times New Roman" w:hAnsi="Times New Roman" w:cs="Times New Roman"/>
          <w:sz w:val="24"/>
          <w:szCs w:val="24"/>
        </w:rPr>
        <w:t xml:space="preserve">, F. D., </w:t>
      </w:r>
      <w:proofErr w:type="spellStart"/>
      <w:r>
        <w:rPr>
          <w:rFonts w:ascii="Times New Roman" w:eastAsia="Times New Roman" w:hAnsi="Times New Roman" w:cs="Times New Roman"/>
          <w:sz w:val="24"/>
          <w:szCs w:val="24"/>
        </w:rPr>
        <w:t>Nurjanah</w:t>
      </w:r>
      <w:proofErr w:type="spellEnd"/>
      <w:r>
        <w:rPr>
          <w:rFonts w:ascii="Times New Roman" w:eastAsia="Times New Roman" w:hAnsi="Times New Roman" w:cs="Times New Roman"/>
          <w:sz w:val="24"/>
          <w:szCs w:val="24"/>
        </w:rPr>
        <w:t xml:space="preserve">, A. E., </w:t>
      </w:r>
      <w:proofErr w:type="spellStart"/>
      <w:r>
        <w:rPr>
          <w:rFonts w:ascii="Times New Roman" w:eastAsia="Times New Roman" w:hAnsi="Times New Roman" w:cs="Times New Roman"/>
          <w:sz w:val="24"/>
          <w:szCs w:val="24"/>
        </w:rPr>
        <w:t>Tyas</w:t>
      </w:r>
      <w:proofErr w:type="spellEnd"/>
      <w:r>
        <w:rPr>
          <w:rFonts w:ascii="Times New Roman" w:eastAsia="Times New Roman" w:hAnsi="Times New Roman" w:cs="Times New Roman"/>
          <w:sz w:val="24"/>
          <w:szCs w:val="24"/>
        </w:rPr>
        <w:t xml:space="preserve">, L. W. N., </w:t>
      </w:r>
      <w:proofErr w:type="spellStart"/>
      <w:r>
        <w:rPr>
          <w:rFonts w:ascii="Times New Roman" w:eastAsia="Times New Roman" w:hAnsi="Times New Roman" w:cs="Times New Roman"/>
          <w:sz w:val="24"/>
          <w:szCs w:val="24"/>
        </w:rPr>
        <w:t>Adillah</w:t>
      </w:r>
      <w:proofErr w:type="spellEnd"/>
      <w:r>
        <w:rPr>
          <w:rFonts w:ascii="Times New Roman" w:eastAsia="Times New Roman" w:hAnsi="Times New Roman" w:cs="Times New Roman"/>
          <w:sz w:val="24"/>
          <w:szCs w:val="24"/>
        </w:rPr>
        <w:t xml:space="preserve">, A. A., &amp; Setia, D. (2022). FOSS (Free Open Source Software) Integration to Implement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-Based Information System of Kelud Volcano.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1066</w:t>
      </w:r>
      <w:r>
        <w:rPr>
          <w:rFonts w:ascii="Times New Roman" w:eastAsia="Times New Roman" w:hAnsi="Times New Roman" w:cs="Times New Roman"/>
          <w:sz w:val="24"/>
          <w:szCs w:val="24"/>
        </w:rPr>
        <w:t>(1), 012010.</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https://doi.org/10.1088/1755-1315/1066/1/012010</w:t>
        </w:r>
      </w:hyperlink>
      <w:r>
        <w:fldChar w:fldCharType="begin"/>
      </w:r>
      <w:r>
        <w:instrText xml:space="preserve"> HYPERLINK "https://doi.org/10.1088/1755-1315/1066/1/012010" </w:instrText>
      </w:r>
      <w:r>
        <w:fldChar w:fldCharType="separate"/>
      </w:r>
    </w:p>
    <w:bookmarkStart w:id="315" w:name="_heading=h.q4d7bdknke0i" w:colFirst="0" w:colLast="0"/>
    <w:bookmarkEnd w:id="315"/>
    <w:p w14:paraId="000001B3" w14:textId="71155C2B" w:rsidR="00696B80" w:rsidRPr="00F259A2" w:rsidRDefault="00734CE6" w:rsidP="00F259A2">
      <w:pPr>
        <w:spacing w:line="480" w:lineRule="auto"/>
        <w:ind w:left="709" w:hanging="709"/>
        <w:jc w:val="both"/>
        <w:rPr>
          <w:rFonts w:ascii="Times New Roman" w:eastAsia="Times New Roman" w:hAnsi="Times New Roman" w:cs="Times New Roman"/>
          <w:color w:val="1155CC"/>
          <w:sz w:val="24"/>
          <w:szCs w:val="24"/>
          <w:u w:val="single"/>
        </w:rPr>
      </w:pPr>
      <w:r>
        <w:fldChar w:fldCharType="end"/>
      </w:r>
      <w:r>
        <w:rPr>
          <w:rFonts w:ascii="Times New Roman" w:eastAsia="Times New Roman" w:hAnsi="Times New Roman" w:cs="Times New Roman"/>
          <w:sz w:val="24"/>
          <w:szCs w:val="24"/>
        </w:rPr>
        <w:t xml:space="preserve">Baumann, P., </w:t>
      </w:r>
      <w:proofErr w:type="spellStart"/>
      <w:r>
        <w:rPr>
          <w:rFonts w:ascii="Times New Roman" w:eastAsia="Times New Roman" w:hAnsi="Times New Roman" w:cs="Times New Roman"/>
          <w:sz w:val="24"/>
          <w:szCs w:val="24"/>
        </w:rPr>
        <w:t>Misev</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Merticariu</w:t>
      </w:r>
      <w:proofErr w:type="spellEnd"/>
      <w:r>
        <w:rPr>
          <w:rFonts w:ascii="Times New Roman" w:eastAsia="Times New Roman" w:hAnsi="Times New Roman" w:cs="Times New Roman"/>
          <w:sz w:val="24"/>
          <w:szCs w:val="24"/>
        </w:rPr>
        <w:t xml:space="preserve">, V., &amp; Huu, B. P. (2021). Array databases: Concepts, standards, implementations. </w:t>
      </w:r>
      <w:r>
        <w:rPr>
          <w:rFonts w:ascii="Times New Roman" w:eastAsia="Times New Roman" w:hAnsi="Times New Roman" w:cs="Times New Roman"/>
          <w:i/>
          <w:sz w:val="24"/>
          <w:szCs w:val="24"/>
        </w:rPr>
        <w:t>Journal of Big Data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(1), 28.</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https://doi.org/10.1186/s40537-020-00399-2</w:t>
        </w:r>
      </w:hyperlink>
      <w:bookmarkStart w:id="316" w:name="_heading=h.k2z2bxqe7qgv" w:colFirst="0" w:colLast="0"/>
      <w:bookmarkEnd w:id="316"/>
    </w:p>
    <w:p w14:paraId="181975E4" w14:textId="77777777" w:rsidR="000F5E64" w:rsidRDefault="00734CE6" w:rsidP="000F5E64">
      <w:pPr>
        <w:spacing w:line="480" w:lineRule="auto"/>
        <w:ind w:left="709" w:hanging="709"/>
        <w:jc w:val="both"/>
        <w:rPr>
          <w:rFonts w:ascii="Times New Roman" w:eastAsia="Times New Roman" w:hAnsi="Times New Roman" w:cs="Times New Roman"/>
          <w:sz w:val="24"/>
          <w:szCs w:val="24"/>
        </w:rPr>
      </w:pPr>
      <w:bookmarkStart w:id="317" w:name="_heading=h.gjdgxs" w:colFirst="0" w:colLast="0"/>
      <w:bookmarkEnd w:id="317"/>
      <w:proofErr w:type="spellStart"/>
      <w:r w:rsidRPr="00BA25FD">
        <w:rPr>
          <w:rFonts w:ascii="Times New Roman" w:eastAsia="Times New Roman" w:hAnsi="Times New Roman" w:cs="Times New Roman"/>
          <w:sz w:val="24"/>
          <w:szCs w:val="24"/>
          <w:lang w:val="en-US"/>
          <w:rPrChange w:id="318" w:author="Gaetano Ortolano" w:date="2024-11-26T12:24:00Z">
            <w:rPr>
              <w:rFonts w:ascii="Times New Roman" w:eastAsia="Times New Roman" w:hAnsi="Times New Roman" w:cs="Times New Roman"/>
              <w:sz w:val="24"/>
              <w:szCs w:val="24"/>
              <w:lang w:val="it-IT"/>
            </w:rPr>
          </w:rPrChange>
        </w:rPr>
        <w:t>Burggraf</w:t>
      </w:r>
      <w:proofErr w:type="spellEnd"/>
      <w:r w:rsidRPr="00BA25FD">
        <w:rPr>
          <w:rFonts w:ascii="Times New Roman" w:eastAsia="Times New Roman" w:hAnsi="Times New Roman" w:cs="Times New Roman"/>
          <w:sz w:val="24"/>
          <w:szCs w:val="24"/>
          <w:lang w:val="en-US"/>
          <w:rPrChange w:id="319" w:author="Gaetano Ortolano" w:date="2024-11-26T12:24:00Z">
            <w:rPr>
              <w:rFonts w:ascii="Times New Roman" w:eastAsia="Times New Roman" w:hAnsi="Times New Roman" w:cs="Times New Roman"/>
              <w:sz w:val="24"/>
              <w:szCs w:val="24"/>
              <w:lang w:val="it-IT"/>
            </w:rPr>
          </w:rPrChange>
        </w:rPr>
        <w:t xml:space="preserve">, D. (2015). OGC KML 2.3, Version 1.0. </w:t>
      </w:r>
      <w:r>
        <w:rPr>
          <w:rFonts w:ascii="Times New Roman" w:eastAsia="Times New Roman" w:hAnsi="Times New Roman" w:cs="Times New Roman"/>
          <w:sz w:val="24"/>
          <w:szCs w:val="24"/>
        </w:rPr>
        <w:t>Wayland, MA, Open Geospatial Consortium, 266pp. (OGC 12-007r2). DOI: 10.25607/OBP-598</w:t>
      </w:r>
      <w:bookmarkStart w:id="320" w:name="_heading=h.3brtq49esdnw" w:colFirst="0" w:colLast="0"/>
      <w:bookmarkEnd w:id="320"/>
    </w:p>
    <w:p w14:paraId="000001B5" w14:textId="7E1F76B2" w:rsidR="00696B80" w:rsidRDefault="00734CE6" w:rsidP="000F5E64">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Cheng, D. (2024). Research on HTML5 Responsive Web Front-end Development Based on Bootstrap Framework. 2024 7th International Conference on Computer Information Science and Application Technology (CISAT), 711–718. https://doi.org/10.1109/CISAT62382.2024.10695228</w:t>
      </w:r>
    </w:p>
    <w:p w14:paraId="000001B6"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color w:val="000000"/>
          <w:sz w:val="24"/>
          <w:szCs w:val="24"/>
        </w:rPr>
        <w:t>Danchilla</w:t>
      </w:r>
      <w:proofErr w:type="spellEnd"/>
      <w:r>
        <w:rPr>
          <w:rFonts w:ascii="Times New Roman" w:eastAsia="Times New Roman" w:hAnsi="Times New Roman" w:cs="Times New Roman"/>
          <w:color w:val="000000"/>
          <w:sz w:val="24"/>
          <w:szCs w:val="24"/>
        </w:rPr>
        <w:t xml:space="preserve">, B. (2012). Three.js Framework. In: </w:t>
      </w:r>
      <w:r>
        <w:rPr>
          <w:rFonts w:ascii="Times New Roman" w:eastAsia="Times New Roman" w:hAnsi="Times New Roman" w:cs="Times New Roman"/>
          <w:i/>
          <w:color w:val="000000"/>
          <w:sz w:val="24"/>
          <w:szCs w:val="24"/>
        </w:rPr>
        <w:t>Beginning WebGL for HTML5 (pp-173-203)</w:t>
      </w:r>
      <w:r>
        <w:rPr>
          <w:rFonts w:ascii="Times New Roman" w:eastAsia="Times New Roman" w:hAnsi="Times New Roman" w:cs="Times New Roman"/>
          <w:color w:val="000000"/>
          <w:sz w:val="24"/>
          <w:szCs w:val="24"/>
        </w:rPr>
        <w:t xml:space="preserve">. </w:t>
      </w:r>
      <w:proofErr w:type="spellStart"/>
      <w:r w:rsidRPr="009A3480">
        <w:rPr>
          <w:rFonts w:ascii="Times New Roman" w:eastAsia="Times New Roman" w:hAnsi="Times New Roman" w:cs="Times New Roman"/>
          <w:color w:val="000000"/>
          <w:sz w:val="24"/>
          <w:szCs w:val="24"/>
          <w:lang w:val="it-IT"/>
        </w:rPr>
        <w:t>Apress</w:t>
      </w:r>
      <w:proofErr w:type="spellEnd"/>
      <w:r w:rsidRPr="009A3480">
        <w:rPr>
          <w:rFonts w:ascii="Times New Roman" w:eastAsia="Times New Roman" w:hAnsi="Times New Roman" w:cs="Times New Roman"/>
          <w:color w:val="000000"/>
          <w:sz w:val="24"/>
          <w:szCs w:val="24"/>
          <w:lang w:val="it-IT"/>
        </w:rPr>
        <w:t>, Berkeley, CA. DOI: 10.1007/978-1-4302-3997-0_7.</w:t>
      </w:r>
    </w:p>
    <w:p w14:paraId="000001B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r w:rsidRPr="00AD7108">
        <w:rPr>
          <w:rFonts w:ascii="Times New Roman" w:eastAsia="Times New Roman" w:hAnsi="Times New Roman" w:cs="Times New Roman"/>
          <w:sz w:val="24"/>
          <w:szCs w:val="24"/>
          <w:lang w:val="it-IT"/>
        </w:rPr>
        <w:t xml:space="preserve">Duarte, L., </w:t>
      </w:r>
      <w:proofErr w:type="spellStart"/>
      <w:r w:rsidRPr="00AD7108">
        <w:rPr>
          <w:rFonts w:ascii="Times New Roman" w:eastAsia="Times New Roman" w:hAnsi="Times New Roman" w:cs="Times New Roman"/>
          <w:sz w:val="24"/>
          <w:szCs w:val="24"/>
          <w:lang w:val="it-IT"/>
        </w:rPr>
        <w:t>Queirós</w:t>
      </w:r>
      <w:proofErr w:type="spellEnd"/>
      <w:r w:rsidRPr="00AD7108">
        <w:rPr>
          <w:rFonts w:ascii="Times New Roman" w:eastAsia="Times New Roman" w:hAnsi="Times New Roman" w:cs="Times New Roman"/>
          <w:sz w:val="24"/>
          <w:szCs w:val="24"/>
          <w:lang w:val="it-IT"/>
        </w:rPr>
        <w:t xml:space="preserve">, C., &amp; Teodoro, A. C. (2021). </w:t>
      </w:r>
      <w:r>
        <w:rPr>
          <w:rFonts w:ascii="Times New Roman" w:eastAsia="Times New Roman" w:hAnsi="Times New Roman" w:cs="Times New Roman"/>
          <w:sz w:val="24"/>
          <w:szCs w:val="24"/>
        </w:rPr>
        <w:t xml:space="preserve">Comparative analysis of QGIS plugins for Web Maps creation. </w:t>
      </w:r>
      <w:r w:rsidRPr="009A3480">
        <w:rPr>
          <w:rFonts w:ascii="Times New Roman" w:eastAsia="Times New Roman" w:hAnsi="Times New Roman" w:cs="Times New Roman"/>
          <w:i/>
          <w:sz w:val="24"/>
          <w:szCs w:val="24"/>
          <w:lang w:val="it-IT"/>
        </w:rPr>
        <w:t>La Granja</w:t>
      </w:r>
      <w:r w:rsidRPr="009A3480">
        <w:rPr>
          <w:rFonts w:ascii="Times New Roman" w:eastAsia="Times New Roman" w:hAnsi="Times New Roman" w:cs="Times New Roman"/>
          <w:sz w:val="24"/>
          <w:szCs w:val="24"/>
          <w:lang w:val="it-IT"/>
        </w:rPr>
        <w:t xml:space="preserve">, </w:t>
      </w:r>
      <w:r w:rsidRPr="009A3480">
        <w:rPr>
          <w:rFonts w:ascii="Times New Roman" w:eastAsia="Times New Roman" w:hAnsi="Times New Roman" w:cs="Times New Roman"/>
          <w:i/>
          <w:sz w:val="24"/>
          <w:szCs w:val="24"/>
          <w:lang w:val="it-IT"/>
        </w:rPr>
        <w:t>34</w:t>
      </w:r>
      <w:r w:rsidRPr="009A3480">
        <w:rPr>
          <w:rFonts w:ascii="Times New Roman" w:eastAsia="Times New Roman" w:hAnsi="Times New Roman" w:cs="Times New Roman"/>
          <w:sz w:val="24"/>
          <w:szCs w:val="24"/>
          <w:lang w:val="it-IT"/>
        </w:rPr>
        <w:t>(2), 8–26.</w:t>
      </w:r>
      <w:hyperlink r:id="rId45">
        <w:r w:rsidRPr="009A3480">
          <w:rPr>
            <w:rFonts w:ascii="Times New Roman" w:eastAsia="Times New Roman" w:hAnsi="Times New Roman" w:cs="Times New Roman"/>
            <w:sz w:val="24"/>
            <w:szCs w:val="24"/>
            <w:lang w:val="it-IT"/>
          </w:rPr>
          <w:t xml:space="preserve"> </w:t>
        </w:r>
      </w:hyperlink>
      <w:hyperlink r:id="rId46">
        <w:r w:rsidRPr="009A3480">
          <w:rPr>
            <w:rFonts w:ascii="Times New Roman" w:eastAsia="Times New Roman" w:hAnsi="Times New Roman" w:cs="Times New Roman"/>
            <w:color w:val="1155CC"/>
            <w:sz w:val="24"/>
            <w:szCs w:val="24"/>
            <w:u w:val="single"/>
            <w:lang w:val="it-IT"/>
          </w:rPr>
          <w:t>https://doi.org/10.17163/lgr.n34.2021.01</w:t>
        </w:r>
      </w:hyperlink>
    </w:p>
    <w:p w14:paraId="140A8A7A" w14:textId="60BADCDE" w:rsidR="003B1731" w:rsidRPr="009A3480" w:rsidRDefault="003B1731">
      <w:pPr>
        <w:spacing w:line="480" w:lineRule="auto"/>
        <w:ind w:left="709" w:hanging="709"/>
        <w:jc w:val="both"/>
        <w:rPr>
          <w:rFonts w:ascii="Times New Roman" w:eastAsia="Times New Roman" w:hAnsi="Times New Roman" w:cs="Times New Roman"/>
          <w:sz w:val="24"/>
          <w:szCs w:val="24"/>
          <w:lang w:val="it-IT"/>
        </w:rPr>
      </w:pPr>
      <w:proofErr w:type="spellStart"/>
      <w:r w:rsidRPr="003B1731">
        <w:rPr>
          <w:rFonts w:ascii="Times New Roman" w:eastAsia="Times New Roman" w:hAnsi="Times New Roman" w:cs="Times New Roman"/>
          <w:sz w:val="24"/>
          <w:szCs w:val="24"/>
          <w:lang w:val="it-IT"/>
        </w:rPr>
        <w:lastRenderedPageBreak/>
        <w:t>Elrom</w:t>
      </w:r>
      <w:proofErr w:type="spellEnd"/>
      <w:r w:rsidRPr="003B1731">
        <w:rPr>
          <w:rFonts w:ascii="Times New Roman" w:eastAsia="Times New Roman" w:hAnsi="Times New Roman" w:cs="Times New Roman"/>
          <w:sz w:val="24"/>
          <w:szCs w:val="24"/>
          <w:lang w:val="it-IT"/>
        </w:rPr>
        <w:t xml:space="preserve">, E. (2016). CSS, Bootstrap, &amp; Responsive Design. In: Pro MEAN </w:t>
      </w:r>
      <w:proofErr w:type="spellStart"/>
      <w:r w:rsidRPr="003B1731">
        <w:rPr>
          <w:rFonts w:ascii="Times New Roman" w:eastAsia="Times New Roman" w:hAnsi="Times New Roman" w:cs="Times New Roman"/>
          <w:sz w:val="24"/>
          <w:szCs w:val="24"/>
          <w:lang w:val="it-IT"/>
        </w:rPr>
        <w:t>Stack</w:t>
      </w:r>
      <w:proofErr w:type="spellEnd"/>
      <w:r w:rsidRPr="003B1731">
        <w:rPr>
          <w:rFonts w:ascii="Times New Roman" w:eastAsia="Times New Roman" w:hAnsi="Times New Roman" w:cs="Times New Roman"/>
          <w:sz w:val="24"/>
          <w:szCs w:val="24"/>
          <w:lang w:val="it-IT"/>
        </w:rPr>
        <w:t xml:space="preserve"> Development. </w:t>
      </w:r>
      <w:proofErr w:type="spellStart"/>
      <w:r w:rsidRPr="003B1731">
        <w:rPr>
          <w:rFonts w:ascii="Times New Roman" w:eastAsia="Times New Roman" w:hAnsi="Times New Roman" w:cs="Times New Roman"/>
          <w:sz w:val="24"/>
          <w:szCs w:val="24"/>
          <w:lang w:val="it-IT"/>
        </w:rPr>
        <w:t>Apress</w:t>
      </w:r>
      <w:proofErr w:type="spellEnd"/>
      <w:r w:rsidRPr="003B1731">
        <w:rPr>
          <w:rFonts w:ascii="Times New Roman" w:eastAsia="Times New Roman" w:hAnsi="Times New Roman" w:cs="Times New Roman"/>
          <w:sz w:val="24"/>
          <w:szCs w:val="24"/>
          <w:lang w:val="it-IT"/>
        </w:rPr>
        <w:t xml:space="preserve">, Berkeley, CA. </w:t>
      </w:r>
      <w:hyperlink r:id="rId47" w:history="1">
        <w:r w:rsidRPr="00205F6E">
          <w:rPr>
            <w:rStyle w:val="Collegamentoipertestuale"/>
            <w:rFonts w:ascii="Times New Roman" w:eastAsia="Times New Roman" w:hAnsi="Times New Roman" w:cs="Times New Roman"/>
            <w:sz w:val="24"/>
            <w:szCs w:val="24"/>
            <w:lang w:val="it-IT"/>
          </w:rPr>
          <w:t>https://doi.org/10.1007/978-1-4842-2044-3_6</w:t>
        </w:r>
      </w:hyperlink>
      <w:r>
        <w:rPr>
          <w:rFonts w:ascii="Times New Roman" w:eastAsia="Times New Roman" w:hAnsi="Times New Roman" w:cs="Times New Roman"/>
          <w:sz w:val="24"/>
          <w:szCs w:val="24"/>
          <w:lang w:val="it-IT"/>
        </w:rPr>
        <w:t xml:space="preserve"> </w:t>
      </w:r>
    </w:p>
    <w:p w14:paraId="000001B8"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9A3480">
        <w:rPr>
          <w:rFonts w:ascii="Times New Roman" w:eastAsia="Times New Roman" w:hAnsi="Times New Roman" w:cs="Times New Roman"/>
          <w:color w:val="000000"/>
          <w:sz w:val="24"/>
          <w:szCs w:val="24"/>
          <w:lang w:val="it-IT"/>
        </w:rPr>
        <w:t xml:space="preserve">Foerster, T., </w:t>
      </w:r>
      <w:proofErr w:type="spellStart"/>
      <w:r w:rsidRPr="009A3480">
        <w:rPr>
          <w:rFonts w:ascii="Times New Roman" w:eastAsia="Times New Roman" w:hAnsi="Times New Roman" w:cs="Times New Roman"/>
          <w:color w:val="000000"/>
          <w:sz w:val="24"/>
          <w:szCs w:val="24"/>
          <w:lang w:val="it-IT"/>
        </w:rPr>
        <w:t>Stoter</w:t>
      </w:r>
      <w:proofErr w:type="spellEnd"/>
      <w:r w:rsidRPr="009A3480">
        <w:rPr>
          <w:rFonts w:ascii="Times New Roman" w:eastAsia="Times New Roman" w:hAnsi="Times New Roman" w:cs="Times New Roman"/>
          <w:color w:val="000000"/>
          <w:sz w:val="24"/>
          <w:szCs w:val="24"/>
          <w:lang w:val="it-IT"/>
        </w:rPr>
        <w:t xml:space="preserve">, J., &amp; van </w:t>
      </w:r>
      <w:proofErr w:type="spellStart"/>
      <w:r w:rsidRPr="009A3480">
        <w:rPr>
          <w:rFonts w:ascii="Times New Roman" w:eastAsia="Times New Roman" w:hAnsi="Times New Roman" w:cs="Times New Roman"/>
          <w:color w:val="000000"/>
          <w:sz w:val="24"/>
          <w:szCs w:val="24"/>
          <w:lang w:val="it-IT"/>
        </w:rPr>
        <w:t>Oosterom</w:t>
      </w:r>
      <w:proofErr w:type="spellEnd"/>
      <w:r w:rsidRPr="009A3480">
        <w:rPr>
          <w:rFonts w:ascii="Times New Roman" w:eastAsia="Times New Roman" w:hAnsi="Times New Roman" w:cs="Times New Roman"/>
          <w:color w:val="000000"/>
          <w:sz w:val="24"/>
          <w:szCs w:val="24"/>
          <w:lang w:val="it-IT"/>
        </w:rPr>
        <w:t xml:space="preserve">, P. (2012). </w:t>
      </w:r>
      <w:r>
        <w:rPr>
          <w:rFonts w:ascii="Times New Roman" w:eastAsia="Times New Roman" w:hAnsi="Times New Roman" w:cs="Times New Roman"/>
          <w:color w:val="000000"/>
          <w:sz w:val="24"/>
          <w:szCs w:val="24"/>
        </w:rPr>
        <w:t>On-demand base maps on the web generalized according to user profiles. </w:t>
      </w:r>
      <w:r>
        <w:rPr>
          <w:rFonts w:ascii="Times New Roman" w:eastAsia="Times New Roman" w:hAnsi="Times New Roman" w:cs="Times New Roman"/>
          <w:i/>
          <w:color w:val="000000"/>
          <w:sz w:val="24"/>
          <w:szCs w:val="24"/>
        </w:rPr>
        <w:t>International Journal of Geographical Information Science</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26</w:t>
      </w:r>
      <w:r>
        <w:rPr>
          <w:rFonts w:ascii="Times New Roman" w:eastAsia="Times New Roman" w:hAnsi="Times New Roman" w:cs="Times New Roman"/>
          <w:color w:val="000000"/>
          <w:sz w:val="24"/>
          <w:szCs w:val="24"/>
        </w:rPr>
        <w:t>(1), 99-121. DOI: 10.1080/13658816.2011.574292</w:t>
      </w:r>
    </w:p>
    <w:p w14:paraId="000001B9" w14:textId="77777777" w:rsidR="00696B80" w:rsidRDefault="00734CE6">
      <w:pPr>
        <w:spacing w:line="480" w:lineRule="auto"/>
        <w:ind w:left="709" w:hanging="709"/>
        <w:jc w:val="both"/>
        <w:rPr>
          <w:ins w:id="321" w:author="Gianfranco Di Pietro" w:date="2024-12-31T08:11:00Z" w16du:dateUtc="2024-12-31T07:11:00Z"/>
          <w:rFonts w:ascii="Times New Roman" w:eastAsia="Times New Roman" w:hAnsi="Times New Roman" w:cs="Times New Roman"/>
          <w:sz w:val="24"/>
          <w:szCs w:val="24"/>
          <w:lang w:val="it-IT"/>
        </w:rPr>
      </w:pP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Automatic Labels in Leaflet, Adv.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GIScience</w:t>
      </w:r>
      <w:proofErr w:type="spellEnd"/>
      <w:r w:rsidRPr="009A3480">
        <w:rPr>
          <w:rFonts w:ascii="Times New Roman" w:eastAsia="Times New Roman" w:hAnsi="Times New Roman" w:cs="Times New Roman"/>
          <w:sz w:val="24"/>
          <w:szCs w:val="24"/>
          <w:lang w:val="it-IT"/>
        </w:rPr>
        <w:t xml:space="preserve"> Int.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Assoc</w:t>
      </w:r>
      <w:proofErr w:type="spellEnd"/>
      <w:r w:rsidRPr="009A3480">
        <w:rPr>
          <w:rFonts w:ascii="Times New Roman" w:eastAsia="Times New Roman" w:hAnsi="Times New Roman" w:cs="Times New Roman"/>
          <w:sz w:val="24"/>
          <w:szCs w:val="24"/>
          <w:lang w:val="it-IT"/>
        </w:rPr>
        <w:t>., 4, 8, https://doi.org/10.5194/ica-adv-4-8-2023, 2023.</w:t>
      </w:r>
    </w:p>
    <w:p w14:paraId="58B17C8A" w14:textId="77279E0E" w:rsidR="00897689" w:rsidRPr="00263279" w:rsidRDefault="00263279">
      <w:pPr>
        <w:spacing w:line="480" w:lineRule="auto"/>
        <w:ind w:left="709" w:hanging="709"/>
        <w:jc w:val="both"/>
        <w:rPr>
          <w:rFonts w:ascii="Times New Roman" w:eastAsia="Times New Roman" w:hAnsi="Times New Roman" w:cs="Times New Roman"/>
          <w:sz w:val="24"/>
          <w:szCs w:val="24"/>
          <w:lang w:val="en-US"/>
          <w:rPrChange w:id="322" w:author="Gianfranco Di Pietro" w:date="2024-12-31T08:12:00Z" w16du:dateUtc="2024-12-31T07:12:00Z">
            <w:rPr>
              <w:rFonts w:ascii="Times New Roman" w:eastAsia="Times New Roman" w:hAnsi="Times New Roman" w:cs="Times New Roman"/>
              <w:sz w:val="24"/>
              <w:szCs w:val="24"/>
            </w:rPr>
          </w:rPrChange>
        </w:rPr>
      </w:pPr>
      <w:ins w:id="323" w:author="Gianfranco Di Pietro" w:date="2024-12-31T08:11:00Z" w16du:dateUtc="2024-12-31T07:11:00Z">
        <w:r w:rsidRPr="00263279">
          <w:rPr>
            <w:rFonts w:ascii="Times New Roman" w:eastAsia="Times New Roman" w:hAnsi="Times New Roman" w:cs="Times New Roman"/>
            <w:sz w:val="24"/>
            <w:szCs w:val="24"/>
            <w:lang w:val="en-US"/>
            <w:rPrChange w:id="324" w:author="Gianfranco Di Pietro" w:date="2024-12-31T08:12:00Z" w16du:dateUtc="2024-12-31T07:12:00Z">
              <w:rPr>
                <w:rFonts w:ascii="Times New Roman" w:eastAsia="Times New Roman" w:hAnsi="Times New Roman" w:cs="Times New Roman"/>
                <w:sz w:val="24"/>
                <w:szCs w:val="24"/>
                <w:lang w:val="it-IT"/>
              </w:rPr>
            </w:rPrChange>
          </w:rPr>
          <w:t xml:space="preserve">González </w:t>
        </w:r>
        <w:proofErr w:type="spellStart"/>
        <w:r w:rsidRPr="00263279">
          <w:rPr>
            <w:rFonts w:ascii="Times New Roman" w:eastAsia="Times New Roman" w:hAnsi="Times New Roman" w:cs="Times New Roman"/>
            <w:sz w:val="24"/>
            <w:szCs w:val="24"/>
            <w:lang w:val="en-US"/>
            <w:rPrChange w:id="325" w:author="Gianfranco Di Pietro" w:date="2024-12-31T08:12:00Z" w16du:dateUtc="2024-12-31T07:12:00Z">
              <w:rPr>
                <w:rFonts w:ascii="Times New Roman" w:eastAsia="Times New Roman" w:hAnsi="Times New Roman" w:cs="Times New Roman"/>
                <w:sz w:val="24"/>
                <w:szCs w:val="24"/>
                <w:lang w:val="it-IT"/>
              </w:rPr>
            </w:rPrChange>
          </w:rPr>
          <w:t>Canché</w:t>
        </w:r>
        <w:proofErr w:type="spellEnd"/>
        <w:r w:rsidRPr="00263279">
          <w:rPr>
            <w:rFonts w:ascii="Times New Roman" w:eastAsia="Times New Roman" w:hAnsi="Times New Roman" w:cs="Times New Roman"/>
            <w:sz w:val="24"/>
            <w:szCs w:val="24"/>
            <w:lang w:val="en-US"/>
            <w:rPrChange w:id="326" w:author="Gianfranco Di Pietro" w:date="2024-12-31T08:12:00Z" w16du:dateUtc="2024-12-31T07:12:00Z">
              <w:rPr>
                <w:rFonts w:ascii="Times New Roman" w:eastAsia="Times New Roman" w:hAnsi="Times New Roman" w:cs="Times New Roman"/>
                <w:sz w:val="24"/>
                <w:szCs w:val="24"/>
                <w:lang w:val="it-IT"/>
              </w:rPr>
            </w:rPrChange>
          </w:rPr>
          <w:t>, M. S. (2023). Data formats, coordinate reference systems, and differential privacy frameworks. In Spatial socio-econometric modeling (SSEM): A low-code toolkit for spatial data science and interactive visualizations using R (pp. 55–94). Springer International Publishing. https://doi.org/10.1007/978-3-031-24857-3_3</w:t>
        </w:r>
      </w:ins>
    </w:p>
    <w:p w14:paraId="000001BA"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 Y. (2015). Cloud storage for digital preservation: optimal uses of Amazon S3 and Glacier. </w:t>
      </w:r>
      <w:r>
        <w:rPr>
          <w:rFonts w:ascii="Times New Roman" w:eastAsia="Times New Roman" w:hAnsi="Times New Roman" w:cs="Times New Roman"/>
          <w:i/>
          <w:sz w:val="24"/>
          <w:szCs w:val="24"/>
        </w:rPr>
        <w:t>Library Hi Tech</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xml:space="preserve">(2), 261-271. DOI: 10.1108/LHT-12-2014-0118 </w:t>
      </w:r>
    </w:p>
    <w:p w14:paraId="000001BB"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Heilbronner</w:t>
      </w:r>
      <w:proofErr w:type="spellEnd"/>
      <w:r>
        <w:rPr>
          <w:rFonts w:ascii="Times New Roman" w:eastAsia="Times New Roman" w:hAnsi="Times New Roman" w:cs="Times New Roman"/>
          <w:sz w:val="24"/>
          <w:szCs w:val="24"/>
        </w:rPr>
        <w:t xml:space="preserve">, R. (2000). Automatic grain boundary detection and grain size analysis using polarization micrographs or orientation images.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(7), 969–981.</w:t>
      </w:r>
      <w:hyperlink r:id="rId48">
        <w:r>
          <w:rPr>
            <w:rFonts w:ascii="Times New Roman" w:eastAsia="Times New Roman" w:hAnsi="Times New Roman" w:cs="Times New Roman"/>
            <w:sz w:val="24"/>
            <w:szCs w:val="24"/>
          </w:rPr>
          <w:t xml:space="preserve"> </w:t>
        </w:r>
      </w:hyperlink>
      <w:hyperlink r:id="rId49">
        <w:r>
          <w:rPr>
            <w:rFonts w:ascii="Times New Roman" w:eastAsia="Times New Roman" w:hAnsi="Times New Roman" w:cs="Times New Roman"/>
            <w:color w:val="1155CC"/>
            <w:sz w:val="24"/>
            <w:szCs w:val="24"/>
            <w:u w:val="single"/>
          </w:rPr>
          <w:t>https://doi.org/10.1016/S0191-8141(00)00014-6</w:t>
        </w:r>
      </w:hyperlink>
    </w:p>
    <w:p w14:paraId="34F9A674" w14:textId="5B39F278" w:rsidR="009A3480" w:rsidRPr="009A3480" w:rsidRDefault="009A3480" w:rsidP="009A3480">
      <w:pPr>
        <w:spacing w:line="480" w:lineRule="auto"/>
        <w:ind w:left="709" w:hanging="709"/>
        <w:jc w:val="both"/>
        <w:rPr>
          <w:rFonts w:ascii="Times New Roman" w:eastAsia="Times New Roman" w:hAnsi="Times New Roman" w:cs="Times New Roman"/>
          <w:sz w:val="24"/>
          <w:szCs w:val="24"/>
          <w:lang w:val="it-IT"/>
        </w:rPr>
      </w:pPr>
      <w:proofErr w:type="spellStart"/>
      <w:r w:rsidRPr="009A3480">
        <w:rPr>
          <w:rFonts w:ascii="Times New Roman" w:eastAsia="Times New Roman" w:hAnsi="Times New Roman" w:cs="Times New Roman"/>
          <w:sz w:val="24"/>
          <w:szCs w:val="24"/>
          <w:lang w:val="it-IT"/>
        </w:rPr>
        <w:t>Hossain</w:t>
      </w:r>
      <w:proofErr w:type="spellEnd"/>
      <w:r w:rsidRPr="009A3480">
        <w:rPr>
          <w:rFonts w:ascii="Times New Roman" w:eastAsia="Times New Roman" w:hAnsi="Times New Roman" w:cs="Times New Roman"/>
          <w:sz w:val="24"/>
          <w:szCs w:val="24"/>
          <w:lang w:val="it-IT"/>
        </w:rPr>
        <w:t xml:space="preserve">, M. (2014). </w:t>
      </w:r>
      <w:r w:rsidRPr="009A3480">
        <w:rPr>
          <w:rFonts w:ascii="Times New Roman" w:eastAsia="Times New Roman" w:hAnsi="Times New Roman" w:cs="Times New Roman"/>
          <w:i/>
          <w:iCs/>
          <w:sz w:val="24"/>
          <w:szCs w:val="24"/>
          <w:lang w:val="it-IT"/>
        </w:rPr>
        <w:t xml:space="preserve">CORS in action: </w:t>
      </w:r>
      <w:proofErr w:type="spellStart"/>
      <w:r w:rsidRPr="009A3480">
        <w:rPr>
          <w:rFonts w:ascii="Times New Roman" w:eastAsia="Times New Roman" w:hAnsi="Times New Roman" w:cs="Times New Roman"/>
          <w:i/>
          <w:iCs/>
          <w:sz w:val="24"/>
          <w:szCs w:val="24"/>
          <w:lang w:val="it-IT"/>
        </w:rPr>
        <w:t>Creating</w:t>
      </w:r>
      <w:proofErr w:type="spellEnd"/>
      <w:r w:rsidRPr="009A3480">
        <w:rPr>
          <w:rFonts w:ascii="Times New Roman" w:eastAsia="Times New Roman" w:hAnsi="Times New Roman" w:cs="Times New Roman"/>
          <w:i/>
          <w:iCs/>
          <w:sz w:val="24"/>
          <w:szCs w:val="24"/>
          <w:lang w:val="it-IT"/>
        </w:rPr>
        <w:t xml:space="preserve"> and </w:t>
      </w:r>
      <w:proofErr w:type="spellStart"/>
      <w:r w:rsidRPr="009A3480">
        <w:rPr>
          <w:rFonts w:ascii="Times New Roman" w:eastAsia="Times New Roman" w:hAnsi="Times New Roman" w:cs="Times New Roman"/>
          <w:i/>
          <w:iCs/>
          <w:sz w:val="24"/>
          <w:szCs w:val="24"/>
          <w:lang w:val="it-IT"/>
        </w:rPr>
        <w:t>consuming</w:t>
      </w:r>
      <w:proofErr w:type="spellEnd"/>
      <w:r w:rsidRPr="009A3480">
        <w:rPr>
          <w:rFonts w:ascii="Times New Roman" w:eastAsia="Times New Roman" w:hAnsi="Times New Roman" w:cs="Times New Roman"/>
          <w:i/>
          <w:iCs/>
          <w:sz w:val="24"/>
          <w:szCs w:val="24"/>
          <w:lang w:val="it-IT"/>
        </w:rPr>
        <w:t xml:space="preserve"> cross-</w:t>
      </w:r>
      <w:proofErr w:type="spellStart"/>
      <w:r w:rsidRPr="009A3480">
        <w:rPr>
          <w:rFonts w:ascii="Times New Roman" w:eastAsia="Times New Roman" w:hAnsi="Times New Roman" w:cs="Times New Roman"/>
          <w:i/>
          <w:iCs/>
          <w:sz w:val="24"/>
          <w:szCs w:val="24"/>
          <w:lang w:val="it-IT"/>
        </w:rPr>
        <w:t>origin</w:t>
      </w:r>
      <w:proofErr w:type="spellEnd"/>
      <w:r w:rsidRPr="009A3480">
        <w:rPr>
          <w:rFonts w:ascii="Times New Roman" w:eastAsia="Times New Roman" w:hAnsi="Times New Roman" w:cs="Times New Roman"/>
          <w:i/>
          <w:iCs/>
          <w:sz w:val="24"/>
          <w:szCs w:val="24"/>
          <w:lang w:val="it-IT"/>
        </w:rPr>
        <w:t xml:space="preserve"> </w:t>
      </w:r>
      <w:proofErr w:type="spellStart"/>
      <w:r w:rsidRPr="009A3480">
        <w:rPr>
          <w:rFonts w:ascii="Times New Roman" w:eastAsia="Times New Roman" w:hAnsi="Times New Roman" w:cs="Times New Roman"/>
          <w:i/>
          <w:iCs/>
          <w:sz w:val="24"/>
          <w:szCs w:val="24"/>
          <w:lang w:val="it-IT"/>
        </w:rPr>
        <w:t>apis</w:t>
      </w:r>
      <w:proofErr w:type="spellEnd"/>
      <w:r w:rsidRPr="009A3480">
        <w:rPr>
          <w:rFonts w:ascii="Times New Roman" w:eastAsia="Times New Roman" w:hAnsi="Times New Roman" w:cs="Times New Roman"/>
          <w:sz w:val="24"/>
          <w:szCs w:val="24"/>
          <w:lang w:val="it-IT"/>
        </w:rPr>
        <w:t xml:space="preserve">. </w:t>
      </w:r>
      <w:r w:rsidR="00505697" w:rsidRPr="00505697">
        <w:rPr>
          <w:rFonts w:ascii="Times New Roman" w:eastAsia="Times New Roman" w:hAnsi="Times New Roman" w:cs="Times New Roman"/>
          <w:sz w:val="24"/>
          <w:szCs w:val="24"/>
        </w:rPr>
        <w:t>Simon and Schuster, 2014</w:t>
      </w:r>
      <w:r w:rsidR="00505697">
        <w:rPr>
          <w:rFonts w:ascii="Times New Roman" w:eastAsia="Times New Roman" w:hAnsi="Times New Roman" w:cs="Times New Roman"/>
          <w:sz w:val="24"/>
          <w:szCs w:val="24"/>
        </w:rPr>
        <w:t xml:space="preserve">, ISBN: </w:t>
      </w:r>
      <w:r w:rsidR="00505697" w:rsidRPr="00505697">
        <w:rPr>
          <w:rFonts w:ascii="Times New Roman" w:eastAsia="Times New Roman" w:hAnsi="Times New Roman" w:cs="Times New Roman"/>
          <w:sz w:val="24"/>
          <w:szCs w:val="24"/>
        </w:rPr>
        <w:t>1638353255</w:t>
      </w:r>
    </w:p>
    <w:p w14:paraId="000001B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Kirk, A. (2012). </w:t>
      </w:r>
      <w:r>
        <w:rPr>
          <w:rFonts w:ascii="Times New Roman" w:eastAsia="Times New Roman" w:hAnsi="Times New Roman" w:cs="Times New Roman"/>
          <w:i/>
          <w:sz w:val="24"/>
          <w:szCs w:val="24"/>
        </w:rPr>
        <w:t>Data Visualization: A Successful Design Process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Packt</w:t>
      </w:r>
      <w:proofErr w:type="spellEnd"/>
      <w:r>
        <w:rPr>
          <w:rFonts w:ascii="Times New Roman" w:eastAsia="Times New Roman" w:hAnsi="Times New Roman" w:cs="Times New Roman"/>
          <w:sz w:val="24"/>
          <w:szCs w:val="24"/>
        </w:rPr>
        <w:t xml:space="preserve"> Publishing Ltd., ISBN: 1-84969-346-3</w:t>
      </w:r>
    </w:p>
    <w:p w14:paraId="000001BD" w14:textId="77777777" w:rsidR="00696B80" w:rsidRDefault="00734CE6">
      <w:pPr>
        <w:spacing w:line="480" w:lineRule="auto"/>
        <w:ind w:left="709" w:hanging="709"/>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Krygier</w:t>
      </w:r>
      <w:proofErr w:type="spellEnd"/>
      <w:r>
        <w:rPr>
          <w:rFonts w:ascii="Times New Roman" w:eastAsia="Times New Roman" w:hAnsi="Times New Roman" w:cs="Times New Roman"/>
          <w:color w:val="000000"/>
          <w:sz w:val="24"/>
          <w:szCs w:val="24"/>
        </w:rPr>
        <w:t>, J., &amp; Wood, D. (2016). </w:t>
      </w:r>
      <w:r>
        <w:rPr>
          <w:rFonts w:ascii="Times New Roman" w:eastAsia="Times New Roman" w:hAnsi="Times New Roman" w:cs="Times New Roman"/>
          <w:i/>
          <w:color w:val="000000"/>
          <w:sz w:val="24"/>
          <w:szCs w:val="24"/>
        </w:rPr>
        <w:t>Making maps: a visual guide to map design for GIS</w:t>
      </w:r>
      <w:r>
        <w:rPr>
          <w:rFonts w:ascii="Times New Roman" w:eastAsia="Times New Roman" w:hAnsi="Times New Roman" w:cs="Times New Roman"/>
          <w:color w:val="000000"/>
          <w:sz w:val="24"/>
          <w:szCs w:val="24"/>
        </w:rPr>
        <w:t xml:space="preserve">. Guilford Publications. ISBN: 9781462556069 </w:t>
      </w:r>
    </w:p>
    <w:p w14:paraId="000001BE" w14:textId="77777777" w:rsidR="00696B80" w:rsidRDefault="00734CE6">
      <w:pPr>
        <w:spacing w:line="48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Kumari, P., &amp; Kumari, M. (2023). Exploring Static Website Development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Fundamental Analysis of Design and Functionality. </w:t>
      </w:r>
      <w:r>
        <w:rPr>
          <w:rFonts w:ascii="Times New Roman" w:eastAsia="Times New Roman" w:hAnsi="Times New Roman" w:cs="Times New Roman"/>
          <w:i/>
          <w:sz w:val="24"/>
          <w:szCs w:val="24"/>
        </w:rPr>
        <w:t>International Journal of Communication Systems and Network Technologies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Vol 11</w:t>
      </w:r>
      <w:r>
        <w:rPr>
          <w:rFonts w:ascii="Times New Roman" w:eastAsia="Times New Roman" w:hAnsi="Times New Roman" w:cs="Times New Roman"/>
          <w:sz w:val="24"/>
          <w:szCs w:val="24"/>
        </w:rPr>
        <w:t xml:space="preserve">(No. 2) </w:t>
      </w:r>
      <w:hyperlink r:id="rId50">
        <w:r>
          <w:rPr>
            <w:rFonts w:ascii="Times New Roman" w:eastAsia="Times New Roman" w:hAnsi="Times New Roman" w:cs="Times New Roman"/>
            <w:color w:val="1155CC"/>
            <w:sz w:val="24"/>
            <w:szCs w:val="24"/>
            <w:u w:val="single"/>
          </w:rPr>
          <w:t>http://www.ijcsnt.info/papers/IJCSNT_11_2_08.pdf</w:t>
        </w:r>
      </w:hyperlink>
      <w:r>
        <w:rPr>
          <w:rFonts w:ascii="Times New Roman" w:eastAsia="Times New Roman" w:hAnsi="Times New Roman" w:cs="Times New Roman"/>
          <w:sz w:val="24"/>
          <w:szCs w:val="24"/>
        </w:rPr>
        <w:t xml:space="preserve"> </w:t>
      </w:r>
    </w:p>
    <w:p w14:paraId="000001BF" w14:textId="77777777" w:rsidR="00696B80" w:rsidRDefault="00734CE6">
      <w:pPr>
        <w:spacing w:line="480" w:lineRule="auto"/>
        <w:ind w:left="709" w:hanging="709"/>
        <w:rPr>
          <w:rFonts w:ascii="Times New Roman" w:eastAsia="Times New Roman" w:hAnsi="Times New Roman" w:cs="Times New Roman"/>
          <w:color w:val="1155CC"/>
          <w:sz w:val="24"/>
          <w:szCs w:val="24"/>
          <w:u w:val="single"/>
        </w:rPr>
      </w:pPr>
      <w:r w:rsidRPr="00AD7108">
        <w:rPr>
          <w:rFonts w:ascii="Times New Roman" w:eastAsia="Times New Roman" w:hAnsi="Times New Roman" w:cs="Times New Roman"/>
          <w:sz w:val="24"/>
          <w:szCs w:val="24"/>
          <w:lang w:val="it-IT"/>
        </w:rPr>
        <w:lastRenderedPageBreak/>
        <w:t xml:space="preserve">Li, Y., </w:t>
      </w:r>
      <w:proofErr w:type="spellStart"/>
      <w:r w:rsidRPr="00AD7108">
        <w:rPr>
          <w:rFonts w:ascii="Times New Roman" w:eastAsia="Times New Roman" w:hAnsi="Times New Roman" w:cs="Times New Roman"/>
          <w:sz w:val="24"/>
          <w:szCs w:val="24"/>
          <w:lang w:val="it-IT"/>
        </w:rPr>
        <w:t>Onasch</w:t>
      </w:r>
      <w:proofErr w:type="spellEnd"/>
      <w:r w:rsidRPr="00AD7108">
        <w:rPr>
          <w:rFonts w:ascii="Times New Roman" w:eastAsia="Times New Roman" w:hAnsi="Times New Roman" w:cs="Times New Roman"/>
          <w:sz w:val="24"/>
          <w:szCs w:val="24"/>
          <w:lang w:val="it-IT"/>
        </w:rPr>
        <w:t xml:space="preserve">, C. M., &amp; </w:t>
      </w:r>
      <w:proofErr w:type="spellStart"/>
      <w:r w:rsidRPr="00AD7108">
        <w:rPr>
          <w:rFonts w:ascii="Times New Roman" w:eastAsia="Times New Roman" w:hAnsi="Times New Roman" w:cs="Times New Roman"/>
          <w:sz w:val="24"/>
          <w:szCs w:val="24"/>
          <w:lang w:val="it-IT"/>
        </w:rPr>
        <w:t>Guo</w:t>
      </w:r>
      <w:proofErr w:type="spellEnd"/>
      <w:r w:rsidRPr="00AD7108">
        <w:rPr>
          <w:rFonts w:ascii="Times New Roman" w:eastAsia="Times New Roman" w:hAnsi="Times New Roman" w:cs="Times New Roman"/>
          <w:sz w:val="24"/>
          <w:szCs w:val="24"/>
          <w:lang w:val="it-IT"/>
        </w:rPr>
        <w:t xml:space="preserve">, Y. (2008). </w:t>
      </w:r>
      <w:r>
        <w:rPr>
          <w:rFonts w:ascii="Times New Roman" w:eastAsia="Times New Roman" w:hAnsi="Times New Roman" w:cs="Times New Roman"/>
          <w:sz w:val="24"/>
          <w:szCs w:val="24"/>
        </w:rPr>
        <w:t xml:space="preserve">GIS-based detection of grain boundaries.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w:t>
      </w:r>
      <w:r>
        <w:rPr>
          <w:rFonts w:ascii="Times New Roman" w:eastAsia="Times New Roman" w:hAnsi="Times New Roman" w:cs="Times New Roman"/>
          <w:sz w:val="24"/>
          <w:szCs w:val="24"/>
        </w:rPr>
        <w:t>(4), 431–443.</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https://doi.org/10.1016/j.jsg.2007.12.007</w:t>
        </w:r>
      </w:hyperlink>
    </w:p>
    <w:p w14:paraId="000001C0"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N., &amp; Zhang, B. (2021). The research on single page application front-end development based on Vue. In </w:t>
      </w:r>
      <w:r>
        <w:rPr>
          <w:rFonts w:ascii="Times New Roman" w:eastAsia="Times New Roman" w:hAnsi="Times New Roman" w:cs="Times New Roman"/>
          <w:i/>
          <w:sz w:val="24"/>
          <w:szCs w:val="24"/>
        </w:rPr>
        <w:t>Journal of Physics: Conference Series</w:t>
      </w:r>
      <w:r>
        <w:rPr>
          <w:rFonts w:ascii="Times New Roman" w:eastAsia="Times New Roman" w:hAnsi="Times New Roman" w:cs="Times New Roman"/>
          <w:sz w:val="24"/>
          <w:szCs w:val="24"/>
        </w:rPr>
        <w:t xml:space="preserve"> (Vol. 1883, No. 1, p. 012030). IOP Publishing. DOI: 10.1088/1742-6596/1883/1/012030, 2021Maestri, L. (2017). </w:t>
      </w:r>
      <w:r>
        <w:rPr>
          <w:rFonts w:ascii="Times New Roman" w:eastAsia="Times New Roman" w:hAnsi="Times New Roman" w:cs="Times New Roman"/>
          <w:i/>
          <w:sz w:val="24"/>
          <w:szCs w:val="24"/>
        </w:rPr>
        <w:t>Visualization of computer-generated 3D cities using GIS data</w:t>
      </w:r>
      <w:r>
        <w:rPr>
          <w:rFonts w:ascii="Times New Roman" w:eastAsia="Times New Roman" w:hAnsi="Times New Roman" w:cs="Times New Roman"/>
          <w:sz w:val="24"/>
          <w:szCs w:val="24"/>
        </w:rPr>
        <w:t xml:space="preserve"> [Application/pdf]. 66 pages.</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https://doi.org/10.34726/HSS.2017.29835</w:t>
        </w:r>
      </w:hyperlink>
    </w:p>
    <w:p w14:paraId="000001C1"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Markieta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Rinner</w:t>
      </w:r>
      <w:proofErr w:type="spellEnd"/>
      <w:r>
        <w:rPr>
          <w:rFonts w:ascii="Times New Roman" w:eastAsia="Times New Roman" w:hAnsi="Times New Roman" w:cs="Times New Roman"/>
          <w:sz w:val="24"/>
          <w:szCs w:val="24"/>
        </w:rPr>
        <w:t xml:space="preserve">, C. (2014). Using Distributed Map Overlay and Layer Opacity for Visual Multi-Criteria Analysis. </w:t>
      </w:r>
      <w:r>
        <w:rPr>
          <w:rFonts w:ascii="Times New Roman" w:eastAsia="Times New Roman" w:hAnsi="Times New Roman" w:cs="Times New Roman"/>
          <w:i/>
          <w:sz w:val="24"/>
          <w:szCs w:val="24"/>
        </w:rPr>
        <w:t>GEOMATICA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68</w:t>
      </w:r>
      <w:r>
        <w:rPr>
          <w:rFonts w:ascii="Times New Roman" w:eastAsia="Times New Roman" w:hAnsi="Times New Roman" w:cs="Times New Roman"/>
          <w:sz w:val="24"/>
          <w:szCs w:val="24"/>
        </w:rPr>
        <w:t>(2), 95–105.</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https://doi.org/10.5623/cig2014-202</w:t>
        </w:r>
      </w:hyperlink>
    </w:p>
    <w:p w14:paraId="000001C2"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Mason, P. (2020). JavaScript Libraries. In: SAS Stored Processes. </w:t>
      </w:r>
      <w:proofErr w:type="spellStart"/>
      <w:r>
        <w:rPr>
          <w:rFonts w:ascii="Times New Roman" w:eastAsia="Times New Roman" w:hAnsi="Times New Roman" w:cs="Times New Roman"/>
          <w:color w:val="000000"/>
          <w:sz w:val="24"/>
          <w:szCs w:val="24"/>
        </w:rPr>
        <w:t>Apress</w:t>
      </w:r>
      <w:proofErr w:type="spellEnd"/>
      <w:r>
        <w:rPr>
          <w:rFonts w:ascii="Times New Roman" w:eastAsia="Times New Roman" w:hAnsi="Times New Roman" w:cs="Times New Roman"/>
          <w:color w:val="000000"/>
          <w:sz w:val="24"/>
          <w:szCs w:val="24"/>
        </w:rPr>
        <w:t>, Berkeley, CA. DOI: 10.1007/978-1-4842-5925-2_5</w:t>
      </w:r>
    </w:p>
    <w:p w14:paraId="000001C3"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D., &amp;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P. (2015). Image Overviews, Tiling and Pyramids. In D. </w:t>
      </w: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&amp; 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Open Source Geospatial Tools</w:t>
      </w:r>
      <w:r>
        <w:rPr>
          <w:rFonts w:ascii="Times New Roman" w:eastAsia="Times New Roman" w:hAnsi="Times New Roman" w:cs="Times New Roman"/>
          <w:sz w:val="24"/>
          <w:szCs w:val="24"/>
        </w:rPr>
        <w:t xml:space="preserve"> (pp. 85–97). Springer International Publishing.</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https://doi.org/10.1007/978-3-319-01824-9_7</w:t>
        </w:r>
      </w:hyperlink>
    </w:p>
    <w:p w14:paraId="000001C4"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Melsom</w:t>
      </w:r>
      <w:proofErr w:type="spellEnd"/>
      <w:r>
        <w:rPr>
          <w:rFonts w:ascii="Times New Roman" w:eastAsia="Times New Roman" w:hAnsi="Times New Roman" w:cs="Times New Roman"/>
          <w:sz w:val="24"/>
          <w:szCs w:val="24"/>
        </w:rPr>
        <w:t>, J. (2020). Multi-scalar geo-landscape models: Interfacing geological models with landscape surface data. </w:t>
      </w:r>
      <w:r>
        <w:rPr>
          <w:rFonts w:ascii="Times New Roman" w:eastAsia="Times New Roman" w:hAnsi="Times New Roman" w:cs="Times New Roman"/>
          <w:i/>
          <w:sz w:val="24"/>
          <w:szCs w:val="24"/>
        </w:rPr>
        <w:t>Journal of Digital Landscape Architecture</w:t>
      </w:r>
      <w:r>
        <w:rPr>
          <w:rFonts w:ascii="Times New Roman" w:eastAsia="Times New Roman" w:hAnsi="Times New Roman" w:cs="Times New Roman"/>
          <w:sz w:val="24"/>
          <w:szCs w:val="24"/>
        </w:rPr>
        <w:t>. DOI: 10.14627/537690007</w:t>
      </w:r>
    </w:p>
    <w:p w14:paraId="000001C5" w14:textId="77777777" w:rsidR="00696B80" w:rsidRDefault="00734CE6">
      <w:pPr>
        <w:spacing w:line="48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Mete, M. O., &amp; </w:t>
      </w:r>
      <w:proofErr w:type="spellStart"/>
      <w:r>
        <w:rPr>
          <w:rFonts w:ascii="Times New Roman" w:eastAsia="Times New Roman" w:hAnsi="Times New Roman" w:cs="Times New Roman"/>
          <w:sz w:val="24"/>
          <w:szCs w:val="24"/>
        </w:rPr>
        <w:t>Yomralioglu</w:t>
      </w:r>
      <w:proofErr w:type="spellEnd"/>
      <w:r>
        <w:rPr>
          <w:rFonts w:ascii="Times New Roman" w:eastAsia="Times New Roman" w:hAnsi="Times New Roman" w:cs="Times New Roman"/>
          <w:sz w:val="24"/>
          <w:szCs w:val="24"/>
        </w:rPr>
        <w:t xml:space="preserve">, T. (2021). Implementation of serverless cloud GIS platform for land valuation. International Journal of Digital Earth, 14(7), 836–850. https://doi.org/10.1080/17538947.2021.1889056 </w:t>
      </w:r>
    </w:p>
    <w:p w14:paraId="000001C6" w14:textId="77777777" w:rsidR="00696B80" w:rsidRDefault="00734CE6">
      <w:pPr>
        <w:spacing w:line="480" w:lineRule="auto"/>
        <w:ind w:left="709" w:hanging="709"/>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rPr>
        <w:t xml:space="preserve">Naik, P. &amp; Naik, G. (2024). Mastering Bootstrap, AJAX, and jQuery for Elevating Web Experiences with Advanced Development Techniques. </w:t>
      </w:r>
      <w:r w:rsidRPr="00AD7108">
        <w:rPr>
          <w:rFonts w:ascii="Times New Roman" w:eastAsia="Times New Roman" w:hAnsi="Times New Roman" w:cs="Times New Roman"/>
          <w:sz w:val="24"/>
          <w:szCs w:val="24"/>
          <w:lang w:val="it-IT"/>
        </w:rPr>
        <w:t>ISBN: 978-93-6087-864-1</w:t>
      </w:r>
    </w:p>
    <w:p w14:paraId="51AF5DC6" w14:textId="30A50417" w:rsidR="0060160E" w:rsidRPr="00AD7108" w:rsidRDefault="0060160E">
      <w:pPr>
        <w:spacing w:line="480" w:lineRule="auto"/>
        <w:ind w:left="709" w:hanging="709"/>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Norman, D</w:t>
      </w:r>
      <w:r w:rsidR="00CE7D23">
        <w:rPr>
          <w:rFonts w:ascii="Times New Roman" w:eastAsia="Times New Roman" w:hAnsi="Times New Roman" w:cs="Times New Roman"/>
          <w:sz w:val="24"/>
          <w:szCs w:val="24"/>
          <w:lang w:val="it-IT"/>
        </w:rPr>
        <w:t>onald A</w:t>
      </w:r>
      <w:r>
        <w:rPr>
          <w:rFonts w:ascii="Times New Roman" w:eastAsia="Times New Roman" w:hAnsi="Times New Roman" w:cs="Times New Roman"/>
          <w:sz w:val="24"/>
          <w:szCs w:val="24"/>
          <w:lang w:val="it-IT"/>
        </w:rPr>
        <w:t xml:space="preserve">. (2013) The Design of </w:t>
      </w:r>
      <w:proofErr w:type="spellStart"/>
      <w:r>
        <w:rPr>
          <w:rFonts w:ascii="Times New Roman" w:eastAsia="Times New Roman" w:hAnsi="Times New Roman" w:cs="Times New Roman"/>
          <w:sz w:val="24"/>
          <w:szCs w:val="24"/>
          <w:lang w:val="it-IT"/>
        </w:rPr>
        <w:t>everyday</w:t>
      </w:r>
      <w:proofErr w:type="spellEnd"/>
      <w:r>
        <w:rPr>
          <w:rFonts w:ascii="Times New Roman" w:eastAsia="Times New Roman" w:hAnsi="Times New Roman" w:cs="Times New Roman"/>
          <w:sz w:val="24"/>
          <w:szCs w:val="24"/>
          <w:lang w:val="it-IT"/>
        </w:rPr>
        <w:t xml:space="preserve"> </w:t>
      </w:r>
      <w:proofErr w:type="spellStart"/>
      <w:r>
        <w:rPr>
          <w:rFonts w:ascii="Times New Roman" w:eastAsia="Times New Roman" w:hAnsi="Times New Roman" w:cs="Times New Roman"/>
          <w:sz w:val="24"/>
          <w:szCs w:val="24"/>
          <w:lang w:val="it-IT"/>
        </w:rPr>
        <w:t>things</w:t>
      </w:r>
      <w:proofErr w:type="spellEnd"/>
      <w:r>
        <w:rPr>
          <w:rFonts w:ascii="Times New Roman" w:eastAsia="Times New Roman" w:hAnsi="Times New Roman" w:cs="Times New Roman"/>
          <w:sz w:val="24"/>
          <w:szCs w:val="24"/>
          <w:lang w:val="it-IT"/>
        </w:rPr>
        <w:t>, Basic Group,</w:t>
      </w:r>
      <w:r w:rsidR="00CE7D23">
        <w:rPr>
          <w:rFonts w:ascii="Times New Roman" w:eastAsia="Times New Roman" w:hAnsi="Times New Roman" w:cs="Times New Roman"/>
          <w:sz w:val="24"/>
          <w:szCs w:val="24"/>
          <w:lang w:val="it-IT"/>
        </w:rPr>
        <w:t xml:space="preserve"> New York, ISBN </w:t>
      </w:r>
      <w:r w:rsidR="00CE7D23" w:rsidRPr="00CE7D23">
        <w:rPr>
          <w:rFonts w:ascii="Times New Roman" w:eastAsia="Times New Roman" w:hAnsi="Times New Roman" w:cs="Times New Roman"/>
          <w:sz w:val="24"/>
          <w:szCs w:val="24"/>
          <w:lang w:val="it-IT"/>
        </w:rPr>
        <w:t>978-0-465-00394-5</w:t>
      </w:r>
    </w:p>
    <w:p w14:paraId="000001C7"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t xml:space="preserve">Ortolano, G., D’Agostino, A., Pagano, M., Visalli, R., </w:t>
      </w:r>
      <w:proofErr w:type="spellStart"/>
      <w:r w:rsidRPr="00AD7108">
        <w:rPr>
          <w:rFonts w:ascii="Times New Roman" w:eastAsia="Times New Roman" w:hAnsi="Times New Roman" w:cs="Times New Roman"/>
          <w:color w:val="000000"/>
          <w:sz w:val="24"/>
          <w:szCs w:val="24"/>
          <w:lang w:val="it-IT"/>
        </w:rPr>
        <w:t>Zucali</w:t>
      </w:r>
      <w:proofErr w:type="spellEnd"/>
      <w:r w:rsidRPr="00AD7108">
        <w:rPr>
          <w:rFonts w:ascii="Times New Roman" w:eastAsia="Times New Roman" w:hAnsi="Times New Roman" w:cs="Times New Roman"/>
          <w:color w:val="000000"/>
          <w:sz w:val="24"/>
          <w:szCs w:val="24"/>
          <w:lang w:val="it-IT"/>
        </w:rPr>
        <w:t xml:space="preserve">, M., Fazio, E., </w:t>
      </w:r>
      <w:proofErr w:type="spellStart"/>
      <w:r w:rsidRPr="00AD7108">
        <w:rPr>
          <w:rFonts w:ascii="Times New Roman" w:eastAsia="Times New Roman" w:hAnsi="Times New Roman" w:cs="Times New Roman"/>
          <w:color w:val="000000"/>
          <w:sz w:val="24"/>
          <w:szCs w:val="24"/>
          <w:lang w:val="it-IT"/>
        </w:rPr>
        <w:t>Alsop</w:t>
      </w:r>
      <w:proofErr w:type="spellEnd"/>
      <w:r w:rsidRPr="00AD7108">
        <w:rPr>
          <w:rFonts w:ascii="Times New Roman" w:eastAsia="Times New Roman" w:hAnsi="Times New Roman" w:cs="Times New Roman"/>
          <w:color w:val="000000"/>
          <w:sz w:val="24"/>
          <w:szCs w:val="24"/>
          <w:lang w:val="it-IT"/>
        </w:rPr>
        <w:t xml:space="preserve">, I., &amp; Cirrincione, R. (2021). </w:t>
      </w:r>
      <w:proofErr w:type="spellStart"/>
      <w:r>
        <w:rPr>
          <w:rFonts w:ascii="Times New Roman" w:eastAsia="Times New Roman" w:hAnsi="Times New Roman" w:cs="Times New Roman"/>
          <w:color w:val="000000"/>
          <w:sz w:val="24"/>
          <w:szCs w:val="24"/>
        </w:rPr>
        <w:t>ArcStereoNet</w:t>
      </w:r>
      <w:proofErr w:type="spellEnd"/>
      <w:r>
        <w:rPr>
          <w:rFonts w:ascii="Times New Roman" w:eastAsia="Times New Roman" w:hAnsi="Times New Roman" w:cs="Times New Roman"/>
          <w:color w:val="000000"/>
          <w:sz w:val="24"/>
          <w:szCs w:val="24"/>
        </w:rPr>
        <w:t xml:space="preserve">: A new ArcGIS® toolbox for projection and analysis of meso-and </w:t>
      </w:r>
      <w:r>
        <w:rPr>
          <w:rFonts w:ascii="Times New Roman" w:eastAsia="Times New Roman" w:hAnsi="Times New Roman" w:cs="Times New Roman"/>
          <w:color w:val="000000"/>
          <w:sz w:val="24"/>
          <w:szCs w:val="24"/>
        </w:rPr>
        <w:lastRenderedPageBreak/>
        <w:t>micro-structural data.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50. DOI: 10.3390/ijgi10020050</w:t>
      </w:r>
    </w:p>
    <w:p w14:paraId="000001C8"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r w:rsidRPr="0037257C">
        <w:rPr>
          <w:rFonts w:ascii="Times New Roman" w:eastAsia="Times New Roman" w:hAnsi="Times New Roman" w:cs="Times New Roman"/>
          <w:color w:val="000000"/>
          <w:sz w:val="24"/>
          <w:szCs w:val="24"/>
          <w:lang w:val="it-IT"/>
        </w:rPr>
        <w:t xml:space="preserve">Ortolano, G., Visalli, R., Godard, G., &amp; Cirrincione, R. (2018). </w:t>
      </w:r>
      <w:r>
        <w:rPr>
          <w:rFonts w:ascii="Times New Roman" w:eastAsia="Times New Roman" w:hAnsi="Times New Roman" w:cs="Times New Roman"/>
          <w:color w:val="000000"/>
          <w:sz w:val="24"/>
          <w:szCs w:val="24"/>
        </w:rPr>
        <w:t xml:space="preserve">Quantitative X-ray Map </w:t>
      </w:r>
      <w:proofErr w:type="spellStart"/>
      <w:r>
        <w:rPr>
          <w:rFonts w:ascii="Times New Roman" w:eastAsia="Times New Roman" w:hAnsi="Times New Roman" w:cs="Times New Roman"/>
          <w:color w:val="000000"/>
          <w:sz w:val="24"/>
          <w:szCs w:val="24"/>
        </w:rPr>
        <w:t>Analyser</w:t>
      </w:r>
      <w:proofErr w:type="spellEnd"/>
      <w:r>
        <w:rPr>
          <w:rFonts w:ascii="Times New Roman" w:eastAsia="Times New Roman" w:hAnsi="Times New Roman" w:cs="Times New Roman"/>
          <w:color w:val="000000"/>
          <w:sz w:val="24"/>
          <w:szCs w:val="24"/>
        </w:rPr>
        <w:t xml:space="preserve"> (Q-XRMA): A new GIS-based statistical approach to Mineral Image Analysis. </w:t>
      </w:r>
      <w:r>
        <w:rPr>
          <w:rFonts w:ascii="Times New Roman" w:eastAsia="Times New Roman" w:hAnsi="Times New Roman" w:cs="Times New Roman"/>
          <w:i/>
          <w:color w:val="000000"/>
          <w:sz w:val="24"/>
          <w:szCs w:val="24"/>
        </w:rPr>
        <w:t>Computers &amp; Geosciences</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115</w:t>
      </w:r>
      <w:r>
        <w:rPr>
          <w:rFonts w:ascii="Times New Roman" w:eastAsia="Times New Roman" w:hAnsi="Times New Roman" w:cs="Times New Roman"/>
          <w:color w:val="000000"/>
          <w:sz w:val="24"/>
          <w:szCs w:val="24"/>
        </w:rPr>
        <w:t>, 56-65. DOI: 10.1016/j.cageo.2018.03.001.</w:t>
      </w:r>
      <w:r>
        <w:rPr>
          <w:rFonts w:ascii="Times New Roman" w:eastAsia="Times New Roman" w:hAnsi="Times New Roman" w:cs="Times New Roman"/>
          <w:sz w:val="24"/>
          <w:szCs w:val="24"/>
        </w:rPr>
        <w:t xml:space="preserve">Preda, M., </w:t>
      </w:r>
      <w:proofErr w:type="spellStart"/>
      <w:r>
        <w:rPr>
          <w:rFonts w:ascii="Times New Roman" w:eastAsia="Times New Roman" w:hAnsi="Times New Roman" w:cs="Times New Roman"/>
          <w:sz w:val="24"/>
          <w:szCs w:val="24"/>
        </w:rPr>
        <w:t>Arsov</w:t>
      </w:r>
      <w:proofErr w:type="spellEnd"/>
      <w:r>
        <w:rPr>
          <w:rFonts w:ascii="Times New Roman" w:eastAsia="Times New Roman" w:hAnsi="Times New Roman" w:cs="Times New Roman"/>
          <w:sz w:val="24"/>
          <w:szCs w:val="24"/>
        </w:rPr>
        <w:t xml:space="preserve">, I., &amp; Moran, F. (2010). COLLADA + MPEG-4 OR X3D + MPEG-4. </w:t>
      </w:r>
      <w:r>
        <w:rPr>
          <w:rFonts w:ascii="Times New Roman" w:eastAsia="Times New Roman" w:hAnsi="Times New Roman" w:cs="Times New Roman"/>
          <w:i/>
          <w:sz w:val="24"/>
          <w:szCs w:val="24"/>
        </w:rPr>
        <w:t>IEEE Vehicular Technology Magazine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39–47.</w:t>
      </w:r>
      <w:hyperlink r:id="rId59">
        <w:r>
          <w:rPr>
            <w:rFonts w:ascii="Times New Roman" w:eastAsia="Times New Roman" w:hAnsi="Times New Roman" w:cs="Times New Roman"/>
            <w:sz w:val="24"/>
            <w:szCs w:val="24"/>
          </w:rPr>
          <w:t xml:space="preserve"> </w:t>
        </w:r>
      </w:hyperlink>
      <w:hyperlink r:id="rId60">
        <w:r w:rsidRPr="009A3480">
          <w:rPr>
            <w:rFonts w:ascii="Times New Roman" w:eastAsia="Times New Roman" w:hAnsi="Times New Roman" w:cs="Times New Roman"/>
            <w:color w:val="1155CC"/>
            <w:sz w:val="24"/>
            <w:szCs w:val="24"/>
            <w:u w:val="single"/>
            <w:lang w:val="it-IT"/>
          </w:rPr>
          <w:t>https://doi.org/10.1109/MVT.2009.935544</w:t>
        </w:r>
      </w:hyperlink>
    </w:p>
    <w:p w14:paraId="000001C9" w14:textId="22456E09" w:rsidR="00696B80" w:rsidDel="00897689" w:rsidRDefault="00734CE6">
      <w:pPr>
        <w:shd w:val="clear" w:color="auto" w:fill="FFFFFF"/>
        <w:spacing w:before="280" w:after="280" w:line="480" w:lineRule="auto"/>
        <w:ind w:left="709" w:hanging="709"/>
        <w:jc w:val="both"/>
        <w:rPr>
          <w:del w:id="327" w:author="Gianfranco Di Pietro" w:date="2024-12-31T08:11:00Z" w16du:dateUtc="2024-12-31T07:11:00Z"/>
          <w:rFonts w:ascii="Times New Roman" w:eastAsia="Times New Roman" w:hAnsi="Times New Roman" w:cs="Times New Roman"/>
          <w:b/>
          <w:i/>
          <w:color w:val="1C1D1E"/>
          <w:sz w:val="24"/>
          <w:szCs w:val="24"/>
          <w:highlight w:val="yellow"/>
        </w:rPr>
      </w:pPr>
      <w:proofErr w:type="spellStart"/>
      <w:r w:rsidRPr="00AD7108">
        <w:rPr>
          <w:rFonts w:ascii="Times New Roman" w:eastAsia="Times New Roman" w:hAnsi="Times New Roman" w:cs="Times New Roman"/>
          <w:sz w:val="24"/>
          <w:szCs w:val="24"/>
          <w:lang w:val="it-IT"/>
        </w:rPr>
        <w:t>Prosser</w:t>
      </w:r>
      <w:proofErr w:type="spellEnd"/>
      <w:r w:rsidRPr="00AD7108">
        <w:rPr>
          <w:rFonts w:ascii="Times New Roman" w:eastAsia="Times New Roman" w:hAnsi="Times New Roman" w:cs="Times New Roman"/>
          <w:sz w:val="24"/>
          <w:szCs w:val="24"/>
          <w:lang w:val="it-IT"/>
        </w:rPr>
        <w:t xml:space="preserve">, G., Caggianelli, A., Rottura, A., &amp; Del Moro, A. (2003). </w:t>
      </w:r>
      <w:r>
        <w:rPr>
          <w:rFonts w:ascii="Times New Roman" w:eastAsia="Times New Roman" w:hAnsi="Times New Roman" w:cs="Times New Roman"/>
          <w:sz w:val="24"/>
          <w:szCs w:val="24"/>
        </w:rPr>
        <w:t xml:space="preserve">Strain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xml:space="preserve"> driven by marble layers: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(Calabria-</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terrane, Southern Italy). </w:t>
      </w:r>
      <w:proofErr w:type="spellStart"/>
      <w:r>
        <w:rPr>
          <w:rFonts w:ascii="Times New Roman" w:eastAsia="Times New Roman" w:hAnsi="Times New Roman" w:cs="Times New Roman"/>
          <w:sz w:val="24"/>
          <w:szCs w:val="24"/>
        </w:rPr>
        <w:t>GeoActa</w:t>
      </w:r>
      <w:proofErr w:type="spellEnd"/>
      <w:r>
        <w:rPr>
          <w:rFonts w:ascii="Times New Roman" w:eastAsia="Times New Roman" w:hAnsi="Times New Roman" w:cs="Times New Roman"/>
          <w:sz w:val="24"/>
          <w:szCs w:val="24"/>
        </w:rPr>
        <w:t>, 2, 155-166.</w:t>
      </w:r>
    </w:p>
    <w:p w14:paraId="1925C650" w14:textId="77777777" w:rsidR="00897689" w:rsidRDefault="00897689" w:rsidP="00897689">
      <w:pPr>
        <w:shd w:val="clear" w:color="auto" w:fill="FFFFFF"/>
        <w:spacing w:before="280" w:after="280" w:line="480" w:lineRule="auto"/>
        <w:ind w:left="709" w:hanging="709"/>
        <w:jc w:val="both"/>
        <w:rPr>
          <w:ins w:id="328" w:author="Gianfranco Di Pietro" w:date="2024-12-31T08:11:00Z" w16du:dateUtc="2024-12-31T07:11:00Z"/>
          <w:rFonts w:ascii="Times New Roman" w:eastAsia="Times New Roman" w:hAnsi="Times New Roman" w:cs="Times New Roman"/>
          <w:sz w:val="24"/>
          <w:szCs w:val="24"/>
        </w:rPr>
      </w:pPr>
    </w:p>
    <w:p w14:paraId="000001CA" w14:textId="6DD4D615" w:rsidR="00696B80" w:rsidRDefault="00734CE6">
      <w:pPr>
        <w:shd w:val="clear" w:color="auto" w:fill="FFFFFF"/>
        <w:spacing w:before="280" w:after="280" w:line="480" w:lineRule="auto"/>
        <w:ind w:left="709" w:hanging="709"/>
        <w:jc w:val="both"/>
        <w:rPr>
          <w:rFonts w:ascii="Times New Roman" w:eastAsia="Times New Roman" w:hAnsi="Times New Roman" w:cs="Times New Roman"/>
          <w:sz w:val="24"/>
          <w:szCs w:val="24"/>
        </w:rPr>
        <w:pPrChange w:id="329" w:author="Gianfranco Di Pietro" w:date="2024-12-31T08:11:00Z" w16du:dateUtc="2024-12-31T07:11:00Z">
          <w:pPr>
            <w:spacing w:line="480" w:lineRule="auto"/>
            <w:ind w:left="709" w:hanging="709"/>
            <w:jc w:val="both"/>
          </w:pPr>
        </w:pPrChange>
      </w:pPr>
      <w:r>
        <w:rPr>
          <w:rFonts w:ascii="Times New Roman" w:eastAsia="Times New Roman" w:hAnsi="Times New Roman" w:cs="Times New Roman"/>
          <w:sz w:val="24"/>
          <w:szCs w:val="24"/>
        </w:rPr>
        <w:t xml:space="preserve">Rahman, A. D. M., &amp; </w:t>
      </w:r>
      <w:proofErr w:type="spellStart"/>
      <w:r>
        <w:rPr>
          <w:rFonts w:ascii="Times New Roman" w:eastAsia="Times New Roman" w:hAnsi="Times New Roman" w:cs="Times New Roman"/>
          <w:sz w:val="24"/>
          <w:szCs w:val="24"/>
        </w:rPr>
        <w:t>Cahyono</w:t>
      </w:r>
      <w:proofErr w:type="spellEnd"/>
      <w:r>
        <w:rPr>
          <w:rFonts w:ascii="Times New Roman" w:eastAsia="Times New Roman" w:hAnsi="Times New Roman" w:cs="Times New Roman"/>
          <w:sz w:val="24"/>
          <w:szCs w:val="24"/>
        </w:rPr>
        <w:t xml:space="preserve">, A. B. (2023). Analysis Of 3-D Building Modeling Using Photogrammetric Software: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And Micmac. In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(Vol. 1276, No. 1, p. 012044). IOP Publishing. DOI: 10.1088/1755-1315/1276/1/012044</w:t>
      </w:r>
    </w:p>
    <w:p w14:paraId="000001CB"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Romero-</w:t>
      </w:r>
      <w:proofErr w:type="spellStart"/>
      <w:r>
        <w:rPr>
          <w:rFonts w:ascii="Times New Roman" w:eastAsia="Times New Roman" w:hAnsi="Times New Roman" w:cs="Times New Roman"/>
          <w:sz w:val="24"/>
          <w:szCs w:val="24"/>
        </w:rPr>
        <w:t>Organvidez</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Horcas</w:t>
      </w:r>
      <w:proofErr w:type="spellEnd"/>
      <w:r>
        <w:rPr>
          <w:rFonts w:ascii="Times New Roman" w:eastAsia="Times New Roman" w:hAnsi="Times New Roman" w:cs="Times New Roman"/>
          <w:sz w:val="24"/>
          <w:szCs w:val="24"/>
        </w:rPr>
        <w:t xml:space="preserve">, J.-M., Galindo, J. A., &amp; Benavides, D. (2024). Data visualization guidance using a software product line approach. </w:t>
      </w:r>
      <w:r>
        <w:rPr>
          <w:rFonts w:ascii="Times New Roman" w:eastAsia="Times New Roman" w:hAnsi="Times New Roman" w:cs="Times New Roman"/>
          <w:i/>
          <w:sz w:val="24"/>
          <w:szCs w:val="24"/>
        </w:rPr>
        <w:t>Journal of Systems and Software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213</w:t>
      </w:r>
      <w:r>
        <w:rPr>
          <w:rFonts w:ascii="Times New Roman" w:eastAsia="Times New Roman" w:hAnsi="Times New Roman" w:cs="Times New Roman"/>
          <w:sz w:val="24"/>
          <w:szCs w:val="24"/>
        </w:rPr>
        <w:t>, 112029.</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https://doi.org/10.1016/j.jss.2024.112029</w:t>
        </w:r>
      </w:hyperlink>
    </w:p>
    <w:p w14:paraId="000001C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Simon, M. (2023). Manipulating HTML Elements. In: JavaScript for Web Developers. </w:t>
      </w:r>
      <w:proofErr w:type="spellStart"/>
      <w:r>
        <w:rPr>
          <w:rFonts w:ascii="Times New Roman" w:eastAsia="Times New Roman" w:hAnsi="Times New Roman" w:cs="Times New Roman"/>
          <w:sz w:val="24"/>
          <w:szCs w:val="24"/>
        </w:rPr>
        <w:t>Apress</w:t>
      </w:r>
      <w:proofErr w:type="spellEnd"/>
      <w:r>
        <w:rPr>
          <w:rFonts w:ascii="Times New Roman" w:eastAsia="Times New Roman" w:hAnsi="Times New Roman" w:cs="Times New Roman"/>
          <w:sz w:val="24"/>
          <w:szCs w:val="24"/>
        </w:rPr>
        <w:t>, Berkeley, CA. DOI: 10.1007/978-1-4842-9774-2_3</w:t>
      </w:r>
    </w:p>
    <w:p w14:paraId="000001CD"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Steiniger, S., &amp; Hunter, A. J. S. (2013). The 2012 free and open source GIS software map – A guide to facilitate research, development, and adoption. </w:t>
      </w:r>
      <w:r>
        <w:rPr>
          <w:rFonts w:ascii="Times New Roman" w:eastAsia="Times New Roman" w:hAnsi="Times New Roman" w:cs="Times New Roman"/>
          <w:i/>
          <w:sz w:val="24"/>
          <w:szCs w:val="24"/>
        </w:rPr>
        <w:t>Computers, Environment and Urban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136–150.</w:t>
      </w:r>
      <w:hyperlink r:id="rId63">
        <w:r>
          <w:rPr>
            <w:rFonts w:ascii="Times New Roman" w:eastAsia="Times New Roman" w:hAnsi="Times New Roman" w:cs="Times New Roman"/>
            <w:sz w:val="24"/>
            <w:szCs w:val="24"/>
          </w:rPr>
          <w:t xml:space="preserve"> </w:t>
        </w:r>
      </w:hyperlink>
      <w:hyperlink r:id="rId64">
        <w:r>
          <w:rPr>
            <w:rFonts w:ascii="Times New Roman" w:eastAsia="Times New Roman" w:hAnsi="Times New Roman" w:cs="Times New Roman"/>
            <w:color w:val="1155CC"/>
            <w:sz w:val="24"/>
            <w:szCs w:val="24"/>
            <w:u w:val="single"/>
          </w:rPr>
          <w:t>https://doi.org/10.1016/j.compenvurbsys.2012.10.003</w:t>
        </w:r>
      </w:hyperlink>
    </w:p>
    <w:p w14:paraId="000001CE"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Snyder, J. P. (1997). Flattening the earth: two thousand years of map projections. University of Chicago Press.</w:t>
      </w:r>
    </w:p>
    <w:p w14:paraId="000001CF"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Armienti</w:t>
      </w:r>
      <w:proofErr w:type="spellEnd"/>
      <w:r>
        <w:rPr>
          <w:rFonts w:ascii="Times New Roman" w:eastAsia="Times New Roman" w:hAnsi="Times New Roman" w:cs="Times New Roman"/>
          <w:sz w:val="24"/>
          <w:szCs w:val="24"/>
        </w:rPr>
        <w:t xml:space="preserve">, P. (2011). QUICK DETERMINATION OF CRYSTAL SIZE DISTRIBUTIONS OF ROCKS BY MEANS OF A COLOR SCANNER. </w:t>
      </w:r>
      <w:r>
        <w:rPr>
          <w:rFonts w:ascii="Times New Roman" w:eastAsia="Times New Roman" w:hAnsi="Times New Roman" w:cs="Times New Roman"/>
          <w:i/>
          <w:sz w:val="24"/>
          <w:szCs w:val="24"/>
        </w:rPr>
        <w:t>Image Analysis &amp; Stereology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(1), 27.</w:t>
      </w:r>
      <w:hyperlink r:id="rId65">
        <w:r>
          <w:rPr>
            <w:rFonts w:ascii="Times New Roman" w:eastAsia="Times New Roman" w:hAnsi="Times New Roman" w:cs="Times New Roman"/>
            <w:sz w:val="24"/>
            <w:szCs w:val="24"/>
          </w:rPr>
          <w:t xml:space="preserve"> </w:t>
        </w:r>
      </w:hyperlink>
      <w:hyperlink r:id="rId66">
        <w:r>
          <w:rPr>
            <w:rFonts w:ascii="Times New Roman" w:eastAsia="Times New Roman" w:hAnsi="Times New Roman" w:cs="Times New Roman"/>
            <w:color w:val="1155CC"/>
            <w:sz w:val="24"/>
            <w:szCs w:val="24"/>
            <w:u w:val="single"/>
          </w:rPr>
          <w:t>https://doi.org/10.5566/ias.v22.p27-34</w:t>
        </w:r>
      </w:hyperlink>
    </w:p>
    <w:p w14:paraId="000001D0"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Favalli</w:t>
      </w:r>
      <w:proofErr w:type="spellEnd"/>
      <w:r>
        <w:rPr>
          <w:rFonts w:ascii="Times New Roman" w:eastAsia="Times New Roman" w:hAnsi="Times New Roman" w:cs="Times New Roman"/>
          <w:sz w:val="24"/>
          <w:szCs w:val="24"/>
        </w:rPr>
        <w:t xml:space="preserve">, M. (2010). A microscopic information system (MIS) for petrographic analysis. </w:t>
      </w:r>
      <w:r>
        <w:rPr>
          <w:rFonts w:ascii="Times New Roman" w:eastAsia="Times New Roman" w:hAnsi="Times New Roman" w:cs="Times New Roman"/>
          <w:i/>
          <w:sz w:val="24"/>
          <w:szCs w:val="24"/>
        </w:rPr>
        <w:t>Computers &amp; Geosciences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(5), 665–674.</w:t>
      </w:r>
      <w:hyperlink r:id="rId67">
        <w:r>
          <w:rPr>
            <w:rFonts w:ascii="Times New Roman" w:eastAsia="Times New Roman" w:hAnsi="Times New Roman" w:cs="Times New Roman"/>
            <w:sz w:val="24"/>
            <w:szCs w:val="24"/>
          </w:rPr>
          <w:t xml:space="preserve"> </w:t>
        </w:r>
      </w:hyperlink>
      <w:hyperlink r:id="rId68">
        <w:r>
          <w:rPr>
            <w:rFonts w:ascii="Times New Roman" w:eastAsia="Times New Roman" w:hAnsi="Times New Roman" w:cs="Times New Roman"/>
            <w:color w:val="1155CC"/>
            <w:sz w:val="24"/>
            <w:szCs w:val="24"/>
            <w:u w:val="single"/>
          </w:rPr>
          <w:t>https://doi.org/10.1016/j.cageo.2009.09.017</w:t>
        </w:r>
      </w:hyperlink>
    </w:p>
    <w:p w14:paraId="000001D1" w14:textId="77777777" w:rsidR="00696B80" w:rsidRDefault="00734CE6" w:rsidP="00897689">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Teodorovici</w:t>
      </w:r>
      <w:proofErr w:type="spellEnd"/>
      <w:r>
        <w:rPr>
          <w:rFonts w:ascii="Times New Roman" w:eastAsia="Times New Roman" w:hAnsi="Times New Roman" w:cs="Times New Roman"/>
          <w:sz w:val="24"/>
          <w:szCs w:val="24"/>
        </w:rPr>
        <w:t xml:space="preserve">, V. G. (2013). jQuery, jQuery UI and jQuery Mobile: Recipes and examples by </w:t>
      </w:r>
      <w:proofErr w:type="spellStart"/>
      <w:r>
        <w:rPr>
          <w:rFonts w:ascii="Times New Roman" w:eastAsia="Times New Roman" w:hAnsi="Times New Roman" w:cs="Times New Roman"/>
          <w:sz w:val="24"/>
          <w:szCs w:val="24"/>
        </w:rPr>
        <w:t>Adriaan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Jonge</w:t>
      </w:r>
      <w:proofErr w:type="spellEnd"/>
      <w:r>
        <w:rPr>
          <w:rFonts w:ascii="Times New Roman" w:eastAsia="Times New Roman" w:hAnsi="Times New Roman" w:cs="Times New Roman"/>
          <w:sz w:val="24"/>
          <w:szCs w:val="24"/>
        </w:rPr>
        <w:t xml:space="preserve"> and Phil </w:t>
      </w:r>
      <w:proofErr w:type="spellStart"/>
      <w:r>
        <w:rPr>
          <w:rFonts w:ascii="Times New Roman" w:eastAsia="Times New Roman" w:hAnsi="Times New Roman" w:cs="Times New Roman"/>
          <w:sz w:val="24"/>
          <w:szCs w:val="24"/>
        </w:rPr>
        <w:t>Dutson</w:t>
      </w:r>
      <w:proofErr w:type="spellEnd"/>
      <w:r>
        <w:rPr>
          <w:rFonts w:ascii="Times New Roman" w:eastAsia="Times New Roman" w:hAnsi="Times New Roman" w:cs="Times New Roman"/>
          <w:sz w:val="24"/>
          <w:szCs w:val="24"/>
        </w:rPr>
        <w:t xml:space="preserve">. ACM SIGSOFT Software Engineering Notes, 38(5), 68–69. </w:t>
      </w:r>
      <w:hyperlink r:id="rId69">
        <w:r>
          <w:rPr>
            <w:rFonts w:ascii="Times New Roman" w:eastAsia="Times New Roman" w:hAnsi="Times New Roman" w:cs="Times New Roman"/>
            <w:color w:val="1155CC"/>
            <w:sz w:val="24"/>
            <w:szCs w:val="24"/>
            <w:u w:val="single"/>
          </w:rPr>
          <w:t>https://doi.org/10.1145/2507288.2507294</w:t>
        </w:r>
      </w:hyperlink>
    </w:p>
    <w:p w14:paraId="000001D2" w14:textId="77777777" w:rsidR="00696B80" w:rsidDel="00897689" w:rsidRDefault="00734CE6" w:rsidP="00897689">
      <w:pPr>
        <w:spacing w:line="480" w:lineRule="auto"/>
        <w:ind w:left="709" w:hanging="709"/>
        <w:jc w:val="both"/>
        <w:rPr>
          <w:del w:id="330" w:author="Gianfranco Di Pietro" w:date="2024-12-31T08:10:00Z" w16du:dateUtc="2024-12-31T07:10:00Z"/>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Vakali</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Pallis</w:t>
      </w:r>
      <w:proofErr w:type="spellEnd"/>
      <w:r>
        <w:rPr>
          <w:rFonts w:ascii="Times New Roman" w:eastAsia="Times New Roman" w:hAnsi="Times New Roman" w:cs="Times New Roman"/>
          <w:sz w:val="24"/>
          <w:szCs w:val="24"/>
        </w:rPr>
        <w:t xml:space="preserve">, G. (2003). Content delivery networks: Status and trends. </w:t>
      </w:r>
      <w:r>
        <w:rPr>
          <w:rFonts w:ascii="Times New Roman" w:eastAsia="Times New Roman" w:hAnsi="Times New Roman" w:cs="Times New Roman"/>
          <w:i/>
          <w:sz w:val="24"/>
          <w:szCs w:val="24"/>
        </w:rPr>
        <w:t>IEEE Internet 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(6), 68–74.</w:t>
      </w:r>
      <w:hyperlink r:id="rId70">
        <w:r>
          <w:rPr>
            <w:rFonts w:ascii="Times New Roman" w:eastAsia="Times New Roman" w:hAnsi="Times New Roman" w:cs="Times New Roman"/>
            <w:sz w:val="24"/>
            <w:szCs w:val="24"/>
          </w:rPr>
          <w:t xml:space="preserve"> </w:t>
        </w:r>
      </w:hyperlink>
      <w:hyperlink r:id="rId71">
        <w:r>
          <w:rPr>
            <w:rFonts w:ascii="Times New Roman" w:eastAsia="Times New Roman" w:hAnsi="Times New Roman" w:cs="Times New Roman"/>
            <w:color w:val="1155CC"/>
            <w:sz w:val="24"/>
            <w:szCs w:val="24"/>
            <w:u w:val="single"/>
          </w:rPr>
          <w:t>https://doi.org/10.1109/MIC.2003.1250586</w:t>
        </w:r>
      </w:hyperlink>
    </w:p>
    <w:p w14:paraId="000001D3" w14:textId="77777777" w:rsidR="00696B80" w:rsidRDefault="00696B80">
      <w:pPr>
        <w:spacing w:line="480" w:lineRule="auto"/>
        <w:ind w:left="709" w:hanging="709"/>
        <w:jc w:val="both"/>
        <w:rPr>
          <w:rFonts w:ascii="Times New Roman" w:eastAsia="Times New Roman" w:hAnsi="Times New Roman" w:cs="Times New Roman"/>
          <w:sz w:val="24"/>
          <w:szCs w:val="24"/>
        </w:rPr>
        <w:pPrChange w:id="331" w:author="Gianfranco Di Pietro" w:date="2024-12-31T08:10:00Z" w16du:dateUtc="2024-12-31T07:10:00Z">
          <w:pPr>
            <w:spacing w:line="480" w:lineRule="auto"/>
            <w:ind w:left="709"/>
            <w:jc w:val="both"/>
          </w:pPr>
        </w:pPrChange>
      </w:pPr>
    </w:p>
    <w:p w14:paraId="000001D4" w14:textId="77777777" w:rsidR="00696B80" w:rsidDel="00897689" w:rsidRDefault="00734CE6">
      <w:pPr>
        <w:spacing w:line="480" w:lineRule="auto"/>
        <w:ind w:left="709" w:hanging="709"/>
        <w:jc w:val="both"/>
        <w:rPr>
          <w:del w:id="332" w:author="Gianfranco Di Pietro" w:date="2024-12-31T08:10:00Z" w16du:dateUtc="2024-12-31T07:10:00Z"/>
          <w:rFonts w:ascii="Times New Roman" w:eastAsia="Times New Roman" w:hAnsi="Times New Roman" w:cs="Times New Roman"/>
          <w:color w:val="1155CC"/>
          <w:sz w:val="24"/>
          <w:szCs w:val="24"/>
          <w:u w:val="single"/>
        </w:rPr>
        <w:pPrChange w:id="333" w:author="Gianfranco Di Pietro" w:date="2024-12-31T08:10:00Z" w16du:dateUtc="2024-12-31T07:10:00Z">
          <w:pPr>
            <w:spacing w:line="480" w:lineRule="auto"/>
            <w:ind w:left="709"/>
            <w:jc w:val="both"/>
          </w:pPr>
        </w:pPrChange>
      </w:pPr>
      <w:proofErr w:type="spellStart"/>
      <w:r>
        <w:rPr>
          <w:rFonts w:ascii="Times New Roman" w:eastAsia="Times New Roman" w:hAnsi="Times New Roman" w:cs="Times New Roman"/>
          <w:sz w:val="24"/>
          <w:szCs w:val="24"/>
        </w:rPr>
        <w:t>Viglino</w:t>
      </w:r>
      <w:proofErr w:type="spellEnd"/>
      <w:r>
        <w:rPr>
          <w:rFonts w:ascii="Times New Roman" w:eastAsia="Times New Roman" w:hAnsi="Times New Roman" w:cs="Times New Roman"/>
          <w:sz w:val="24"/>
          <w:szCs w:val="24"/>
        </w:rPr>
        <w:t xml:space="preserve">, JM. (2024, November 5).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Extensions for </w:t>
      </w:r>
      <w:proofErr w:type="spellStart"/>
      <w:r>
        <w:rPr>
          <w:rFonts w:ascii="Times New Roman" w:eastAsia="Times New Roman" w:hAnsi="Times New Roman" w:cs="Times New Roman"/>
          <w:i/>
          <w:sz w:val="24"/>
          <w:szCs w:val="24"/>
        </w:rPr>
        <w:t>OpenLayers</w:t>
      </w:r>
      <w:proofErr w:type="spellEnd"/>
      <w:r>
        <w:rPr>
          <w:rFonts w:ascii="Times New Roman" w:eastAsia="Times New Roman" w:hAnsi="Times New Roman" w:cs="Times New Roman"/>
          <w:sz w:val="24"/>
          <w:szCs w:val="24"/>
        </w:rPr>
        <w:t xml:space="preserve"> [Repository].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 xml:space="preserve">-Ext: Extensions for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w:t>
      </w:r>
      <w:r>
        <w:fldChar w:fldCharType="begin"/>
      </w:r>
      <w:r>
        <w:instrText>HYPERLINK "https://viglino.github.io/ol-ext/" \h</w:instrText>
      </w:r>
      <w:r>
        <w:fldChar w:fldCharType="separate"/>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end"/>
      </w:r>
      <w:r>
        <w:fldChar w:fldCharType="begin"/>
      </w:r>
      <w:r>
        <w:instrText>HYPERLINK "https://viglino.github.io/ol-ext/" \h</w:instrText>
      </w:r>
      <w:r>
        <w:fldChar w:fldCharType="separate"/>
      </w:r>
      <w:r>
        <w:rPr>
          <w:rFonts w:ascii="Times New Roman" w:eastAsia="Times New Roman" w:hAnsi="Times New Roman" w:cs="Times New Roman"/>
          <w:color w:val="1155CC"/>
          <w:sz w:val="24"/>
          <w:szCs w:val="24"/>
          <w:u w:val="single"/>
        </w:rPr>
        <w:t>https://viglino.github.io/ol-ext/</w:t>
      </w:r>
      <w:r>
        <w:rPr>
          <w:rFonts w:ascii="Times New Roman" w:eastAsia="Times New Roman" w:hAnsi="Times New Roman" w:cs="Times New Roman"/>
          <w:color w:val="1155CC"/>
          <w:sz w:val="24"/>
          <w:szCs w:val="24"/>
          <w:u w:val="single"/>
        </w:rPr>
        <w:fldChar w:fldCharType="end"/>
      </w:r>
    </w:p>
    <w:p w14:paraId="000001D5" w14:textId="77777777" w:rsidR="00696B80" w:rsidRDefault="00696B80">
      <w:pPr>
        <w:spacing w:line="480" w:lineRule="auto"/>
        <w:ind w:left="709" w:hanging="709"/>
        <w:jc w:val="both"/>
        <w:rPr>
          <w:rFonts w:ascii="Times New Roman" w:eastAsia="Times New Roman" w:hAnsi="Times New Roman" w:cs="Times New Roman"/>
          <w:sz w:val="24"/>
          <w:szCs w:val="24"/>
        </w:rPr>
        <w:pPrChange w:id="334" w:author="Gianfranco Di Pietro" w:date="2024-12-31T08:10:00Z" w16du:dateUtc="2024-12-31T07:10:00Z">
          <w:pPr>
            <w:spacing w:line="480" w:lineRule="auto"/>
            <w:ind w:left="709"/>
            <w:jc w:val="both"/>
          </w:pPr>
        </w:pPrChange>
      </w:pPr>
    </w:p>
    <w:p w14:paraId="000001D6"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t xml:space="preserve">Visalli, R., Ortolano, G., Godard, G., &amp; Cirrincione, R. (2021). </w:t>
      </w:r>
      <w:r>
        <w:rPr>
          <w:rFonts w:ascii="Times New Roman" w:eastAsia="Times New Roman" w:hAnsi="Times New Roman" w:cs="Times New Roman"/>
          <w:color w:val="000000"/>
          <w:sz w:val="24"/>
          <w:szCs w:val="24"/>
        </w:rPr>
        <w:t>Micro-Fabric Analyzer (MFA): A new semiautomated ArcGIS-based edge detector for quantitative microstructural analysis of rock thin-sections.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51. DOI: 10.3390/ijgi10020051.</w:t>
      </w:r>
    </w:p>
    <w:p w14:paraId="440E7CE1" w14:textId="59735F17" w:rsidR="002A49AE" w:rsidRDefault="002A49AE">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Visser, M, Van Der Mark, W., </w:t>
      </w:r>
      <w:proofErr w:type="spellStart"/>
      <w:r>
        <w:rPr>
          <w:rFonts w:ascii="Times New Roman" w:eastAsia="Times New Roman" w:hAnsi="Times New Roman" w:cs="Times New Roman"/>
          <w:color w:val="000000"/>
          <w:sz w:val="24"/>
          <w:szCs w:val="24"/>
        </w:rPr>
        <w:t>Hoving</w:t>
      </w:r>
      <w:proofErr w:type="spellEnd"/>
      <w:r>
        <w:rPr>
          <w:rFonts w:ascii="Times New Roman" w:eastAsia="Times New Roman" w:hAnsi="Times New Roman" w:cs="Times New Roman"/>
          <w:color w:val="000000"/>
          <w:sz w:val="24"/>
          <w:szCs w:val="24"/>
        </w:rPr>
        <w:t xml:space="preserve">, M. (2019), Designing effective websites, Routledge, ISBN: </w:t>
      </w:r>
      <w:r w:rsidRPr="002A49AE">
        <w:rPr>
          <w:rFonts w:ascii="Times New Roman" w:eastAsia="Times New Roman" w:hAnsi="Times New Roman" w:cs="Times New Roman"/>
          <w:color w:val="000000"/>
          <w:sz w:val="24"/>
          <w:szCs w:val="24"/>
        </w:rPr>
        <w:t>9781003021674</w:t>
      </w:r>
    </w:p>
    <w:p w14:paraId="000001D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Walny</w:t>
      </w:r>
      <w:proofErr w:type="spellEnd"/>
      <w:r>
        <w:rPr>
          <w:rFonts w:ascii="Times New Roman" w:eastAsia="Times New Roman" w:hAnsi="Times New Roman" w:cs="Times New Roman"/>
          <w:sz w:val="24"/>
          <w:szCs w:val="24"/>
        </w:rPr>
        <w:t xml:space="preserve">, J., Frisson, C., West, M., </w:t>
      </w:r>
      <w:proofErr w:type="spellStart"/>
      <w:r>
        <w:rPr>
          <w:rFonts w:ascii="Times New Roman" w:eastAsia="Times New Roman" w:hAnsi="Times New Roman" w:cs="Times New Roman"/>
          <w:sz w:val="24"/>
          <w:szCs w:val="24"/>
        </w:rPr>
        <w:t>Kosminsky</w:t>
      </w:r>
      <w:proofErr w:type="spellEnd"/>
      <w:r>
        <w:rPr>
          <w:rFonts w:ascii="Times New Roman" w:eastAsia="Times New Roman" w:hAnsi="Times New Roman" w:cs="Times New Roman"/>
          <w:sz w:val="24"/>
          <w:szCs w:val="24"/>
        </w:rPr>
        <w:t xml:space="preserve">, D., Knudsen, S., </w:t>
      </w:r>
      <w:proofErr w:type="spellStart"/>
      <w:r>
        <w:rPr>
          <w:rFonts w:ascii="Times New Roman" w:eastAsia="Times New Roman" w:hAnsi="Times New Roman" w:cs="Times New Roman"/>
          <w:sz w:val="24"/>
          <w:szCs w:val="24"/>
        </w:rPr>
        <w:t>Carpendale</w:t>
      </w:r>
      <w:proofErr w:type="spellEnd"/>
      <w:r>
        <w:rPr>
          <w:rFonts w:ascii="Times New Roman" w:eastAsia="Times New Roman" w:hAnsi="Times New Roman" w:cs="Times New Roman"/>
          <w:sz w:val="24"/>
          <w:szCs w:val="24"/>
        </w:rPr>
        <w:t xml:space="preserve">, S., &amp; Willett, W. (2020). Data Changes Everything: Challenges and Opportunities in Data Visualization Design Handoff. </w:t>
      </w:r>
      <w:r>
        <w:rPr>
          <w:rFonts w:ascii="Times New Roman" w:eastAsia="Times New Roman" w:hAnsi="Times New Roman" w:cs="Times New Roman"/>
          <w:i/>
          <w:sz w:val="24"/>
          <w:szCs w:val="24"/>
        </w:rPr>
        <w:t>IEEE Transactions on Visualization and Computer Graphics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(1), 12–22.</w:t>
      </w:r>
      <w:hyperlink r:id="rId72">
        <w:r>
          <w:rPr>
            <w:rFonts w:ascii="Times New Roman" w:eastAsia="Times New Roman" w:hAnsi="Times New Roman" w:cs="Times New Roman"/>
            <w:sz w:val="24"/>
            <w:szCs w:val="24"/>
          </w:rPr>
          <w:t xml:space="preserve"> </w:t>
        </w:r>
      </w:hyperlink>
      <w:hyperlink r:id="rId73">
        <w:r>
          <w:rPr>
            <w:rFonts w:ascii="Times New Roman" w:eastAsia="Times New Roman" w:hAnsi="Times New Roman" w:cs="Times New Roman"/>
            <w:color w:val="1155CC"/>
            <w:sz w:val="24"/>
            <w:szCs w:val="24"/>
            <w:u w:val="single"/>
          </w:rPr>
          <w:t>https://doi.org/10.1109/TVCG.2019.2934538</w:t>
        </w:r>
      </w:hyperlink>
    </w:p>
    <w:p w14:paraId="000001D8"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Wohlmann</w:t>
      </w:r>
      <w:proofErr w:type="spellEnd"/>
      <w:r>
        <w:rPr>
          <w:rFonts w:ascii="Times New Roman" w:eastAsia="Times New Roman" w:hAnsi="Times New Roman" w:cs="Times New Roman"/>
          <w:sz w:val="24"/>
          <w:szCs w:val="24"/>
        </w:rPr>
        <w:t xml:space="preserve">, J. (2024). Expanding the field of view: A simple approach for interactive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of electron microscopy data. </w:t>
      </w:r>
      <w:r>
        <w:rPr>
          <w:rFonts w:ascii="Times New Roman" w:eastAsia="Times New Roman" w:hAnsi="Times New Roman" w:cs="Times New Roman"/>
          <w:i/>
          <w:sz w:val="24"/>
          <w:szCs w:val="24"/>
        </w:rPr>
        <w:t>Journal of Cell Science</w:t>
      </w:r>
      <w:r>
        <w:rPr>
          <w:rFonts w:ascii="Times New Roman" w:eastAsia="Times New Roman" w:hAnsi="Times New Roman" w:cs="Times New Roman"/>
          <w:sz w:val="24"/>
          <w:szCs w:val="24"/>
        </w:rPr>
        <w:t>, jcs.262198.</w:t>
      </w:r>
      <w:hyperlink r:id="rId74">
        <w:r>
          <w:rPr>
            <w:rFonts w:ascii="Times New Roman" w:eastAsia="Times New Roman" w:hAnsi="Times New Roman" w:cs="Times New Roman"/>
            <w:sz w:val="24"/>
            <w:szCs w:val="24"/>
          </w:rPr>
          <w:t xml:space="preserve"> </w:t>
        </w:r>
      </w:hyperlink>
      <w:hyperlink r:id="rId75">
        <w:r>
          <w:rPr>
            <w:rFonts w:ascii="Times New Roman" w:eastAsia="Times New Roman" w:hAnsi="Times New Roman" w:cs="Times New Roman"/>
            <w:color w:val="1155CC"/>
            <w:sz w:val="24"/>
            <w:szCs w:val="24"/>
            <w:u w:val="single"/>
          </w:rPr>
          <w:t>https://doi.org/10.1242/jcs.262198</w:t>
        </w:r>
      </w:hyperlink>
    </w:p>
    <w:p w14:paraId="000001DE"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lastRenderedPageBreak/>
        <w:t>Tables (each table complete with title and footnotes)</w:t>
      </w:r>
    </w:p>
    <w:p w14:paraId="000001DF"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Figure legends</w:t>
      </w:r>
    </w:p>
    <w:p w14:paraId="000001E0" w14:textId="77777777" w:rsidR="00696B80" w:rsidRDefault="00734CE6">
      <w:pPr>
        <w:shd w:val="clear" w:color="auto" w:fill="FFFFFF"/>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i/>
          <w:color w:val="1C1D1E"/>
          <w:sz w:val="24"/>
          <w:szCs w:val="24"/>
          <w:highlight w:val="yellow"/>
        </w:rPr>
        <w:t>Appendices (if relevant)</w:t>
      </w:r>
    </w:p>
    <w:sectPr w:rsidR="00696B80">
      <w:footerReference w:type="default" r:id="rId76"/>
      <w:pgSz w:w="11906" w:h="16838"/>
      <w:pgMar w:top="1417" w:right="1134" w:bottom="1134" w:left="1134"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 w:author="Gianfranco Di Pietro" w:date="2024-12-31T08:14:00Z" w:initials="GD">
    <w:p w14:paraId="260333A3" w14:textId="77777777" w:rsidR="003C34A6" w:rsidRDefault="003C34A6" w:rsidP="003C34A6">
      <w:r>
        <w:rPr>
          <w:rStyle w:val="Rimandocommento"/>
        </w:rPr>
        <w:annotationRef/>
      </w:r>
      <w:r>
        <w:rPr>
          <w:color w:val="000000"/>
          <w:sz w:val="20"/>
          <w:szCs w:val="20"/>
        </w:rPr>
        <w:t>Manca passaggio sui vector data? Oppure sintetizziamo questa frase.</w:t>
      </w:r>
    </w:p>
  </w:comment>
  <w:comment w:id="119" w:author="Gianfranco Di Pietro" w:date="2024-12-31T09:12:00Z" w:initials="GD">
    <w:p w14:paraId="756628FE" w14:textId="77777777" w:rsidR="00D0321D" w:rsidRDefault="00D0321D" w:rsidP="00D0321D">
      <w:r>
        <w:rPr>
          <w:rStyle w:val="Rimandocommento"/>
        </w:rPr>
        <w:annotationRef/>
      </w:r>
      <w:r>
        <w:rPr>
          <w:color w:val="000000"/>
          <w:sz w:val="20"/>
          <w:szCs w:val="20"/>
        </w:rPr>
        <w:t>Potrebbe essere usato come graphical abstract</w:t>
      </w:r>
    </w:p>
  </w:comment>
  <w:comment w:id="225" w:author="Gianfranco Di Pietro" w:date="2025-01-04T07:50:00Z" w:initials="GD">
    <w:p w14:paraId="6CA69DE1" w14:textId="77777777" w:rsidR="00275D79" w:rsidRDefault="00275D79" w:rsidP="00275D79">
      <w:r>
        <w:rPr>
          <w:rStyle w:val="Rimandocommento"/>
        </w:rPr>
        <w:annotationRef/>
      </w:r>
      <w:r>
        <w:rPr>
          <w:color w:val="000000"/>
          <w:sz w:val="20"/>
          <w:szCs w:val="20"/>
        </w:rPr>
        <w:t>ALBERTO: controllare correttezza esposizione didascalia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60333A3" w15:done="0"/>
  <w15:commentEx w15:paraId="756628FE" w15:done="0"/>
  <w15:commentEx w15:paraId="6CA69D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444645" w16cex:dateUtc="2024-12-31T07:14:00Z"/>
  <w16cex:commentExtensible w16cex:durableId="29189F02" w16cex:dateUtc="2024-12-31T08:12:00Z"/>
  <w16cex:commentExtensible w16cex:durableId="676A71A2" w16cex:dateUtc="2025-01-04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60333A3" w16cid:durableId="5A444645"/>
  <w16cid:commentId w16cid:paraId="756628FE" w16cid:durableId="29189F02"/>
  <w16cid:commentId w16cid:paraId="6CA69DE1" w16cid:durableId="676A71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A309F" w14:textId="77777777" w:rsidR="003438E5" w:rsidRDefault="003438E5">
      <w:pPr>
        <w:spacing w:line="240" w:lineRule="auto"/>
      </w:pPr>
      <w:r>
        <w:separator/>
      </w:r>
    </w:p>
  </w:endnote>
  <w:endnote w:type="continuationSeparator" w:id="0">
    <w:p w14:paraId="5AF7D104" w14:textId="77777777" w:rsidR="003438E5" w:rsidRDefault="00343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Roboto Mono Light">
    <w:altName w:val="Arial"/>
    <w:panose1 w:val="00000009000000000000"/>
    <w:charset w:val="00"/>
    <w:family w:val="modern"/>
    <w:pitch w:val="fixed"/>
    <w:sig w:usb0="E00002FF" w:usb1="1000205B" w:usb2="00000020" w:usb3="00000000" w:csb0="0000019F" w:csb1="00000000"/>
  </w:font>
  <w:font w:name="Roboto Mono">
    <w:altName w:val="Arial"/>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335" w:author="Gaetano Ortolano" w:date="2024-11-29T18:57:00Z"/>
  <w:sdt>
    <w:sdtPr>
      <w:id w:val="-1431050460"/>
      <w:docPartObj>
        <w:docPartGallery w:val="Page Numbers (Bottom of Page)"/>
        <w:docPartUnique/>
      </w:docPartObj>
    </w:sdtPr>
    <w:sdtContent>
      <w:customXmlInsRangeEnd w:id="335"/>
      <w:p w14:paraId="6DD03171" w14:textId="5F78F95D" w:rsidR="00D40C0F" w:rsidRDefault="00D40C0F">
        <w:pPr>
          <w:pStyle w:val="Pidipagina"/>
          <w:jc w:val="right"/>
          <w:rPr>
            <w:ins w:id="336" w:author="Gaetano Ortolano" w:date="2024-11-29T18:57:00Z"/>
          </w:rPr>
        </w:pPr>
        <w:ins w:id="337" w:author="Gaetano Ortolano" w:date="2024-11-29T18:57:00Z">
          <w:r>
            <w:fldChar w:fldCharType="begin"/>
          </w:r>
          <w:r>
            <w:instrText>PAGE   \* MERGEFORMAT</w:instrText>
          </w:r>
          <w:r>
            <w:fldChar w:fldCharType="separate"/>
          </w:r>
          <w:r>
            <w:rPr>
              <w:lang w:val="it-IT"/>
            </w:rPr>
            <w:t>2</w:t>
          </w:r>
          <w:r>
            <w:fldChar w:fldCharType="end"/>
          </w:r>
        </w:ins>
      </w:p>
      <w:customXmlInsRangeStart w:id="338" w:author="Gaetano Ortolano" w:date="2024-11-29T18:57:00Z"/>
    </w:sdtContent>
  </w:sdt>
  <w:customXmlInsRangeEnd w:id="338"/>
  <w:p w14:paraId="000001E1" w14:textId="77777777" w:rsidR="00D40C0F" w:rsidRDefault="00D40C0F">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6E3D3" w14:textId="77777777" w:rsidR="003438E5" w:rsidRDefault="003438E5">
      <w:pPr>
        <w:spacing w:line="240" w:lineRule="auto"/>
      </w:pPr>
      <w:r>
        <w:separator/>
      </w:r>
    </w:p>
  </w:footnote>
  <w:footnote w:type="continuationSeparator" w:id="0">
    <w:p w14:paraId="46EA2303" w14:textId="77777777" w:rsidR="003438E5" w:rsidRDefault="003438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5873311">
    <w:abstractNumId w:val="11"/>
  </w:num>
  <w:num w:numId="2" w16cid:durableId="1896037727">
    <w:abstractNumId w:val="12"/>
  </w:num>
  <w:num w:numId="3" w16cid:durableId="1835946322">
    <w:abstractNumId w:val="6"/>
  </w:num>
  <w:num w:numId="4" w16cid:durableId="905919573">
    <w:abstractNumId w:val="5"/>
  </w:num>
  <w:num w:numId="5" w16cid:durableId="1088690877">
    <w:abstractNumId w:val="1"/>
  </w:num>
  <w:num w:numId="6" w16cid:durableId="1149131882">
    <w:abstractNumId w:val="0"/>
  </w:num>
  <w:num w:numId="7" w16cid:durableId="2024434284">
    <w:abstractNumId w:val="13"/>
  </w:num>
  <w:num w:numId="8" w16cid:durableId="1599214896">
    <w:abstractNumId w:val="9"/>
  </w:num>
  <w:num w:numId="9" w16cid:durableId="1661543246">
    <w:abstractNumId w:val="2"/>
  </w:num>
  <w:num w:numId="10" w16cid:durableId="478109508">
    <w:abstractNumId w:val="3"/>
  </w:num>
  <w:num w:numId="11" w16cid:durableId="607470347">
    <w:abstractNumId w:val="8"/>
  </w:num>
  <w:num w:numId="12" w16cid:durableId="1263681452">
    <w:abstractNumId w:val="4"/>
  </w:num>
  <w:num w:numId="13" w16cid:durableId="2030838428">
    <w:abstractNumId w:val="10"/>
  </w:num>
  <w:num w:numId="14" w16cid:durableId="68309757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etano Ortolano">
    <w15:presenceInfo w15:providerId="AD" w15:userId="S-1-5-21-2650861090-3461195355-912416084-1001"/>
  </w15:person>
  <w15:person w15:author="Gianfranco Di Pietro">
    <w15:presenceInfo w15:providerId="Windows Live" w15:userId="3697fa18a573f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211C4"/>
    <w:rsid w:val="00022D67"/>
    <w:rsid w:val="00044098"/>
    <w:rsid w:val="000B7B37"/>
    <w:rsid w:val="000E5278"/>
    <w:rsid w:val="000F5E64"/>
    <w:rsid w:val="00124C37"/>
    <w:rsid w:val="00154A69"/>
    <w:rsid w:val="00157B79"/>
    <w:rsid w:val="00157EB6"/>
    <w:rsid w:val="00165A40"/>
    <w:rsid w:val="00183E4F"/>
    <w:rsid w:val="001878E2"/>
    <w:rsid w:val="00195201"/>
    <w:rsid w:val="001E10DD"/>
    <w:rsid w:val="00201231"/>
    <w:rsid w:val="002178AB"/>
    <w:rsid w:val="002243DD"/>
    <w:rsid w:val="00225068"/>
    <w:rsid w:val="00241650"/>
    <w:rsid w:val="00263279"/>
    <w:rsid w:val="00274D6D"/>
    <w:rsid w:val="00275D79"/>
    <w:rsid w:val="002A3DFC"/>
    <w:rsid w:val="002A49AE"/>
    <w:rsid w:val="002F140A"/>
    <w:rsid w:val="002F423E"/>
    <w:rsid w:val="00302BFA"/>
    <w:rsid w:val="003129CB"/>
    <w:rsid w:val="00316E29"/>
    <w:rsid w:val="003438E5"/>
    <w:rsid w:val="00343D0C"/>
    <w:rsid w:val="00354E7B"/>
    <w:rsid w:val="00361FF1"/>
    <w:rsid w:val="0037257C"/>
    <w:rsid w:val="003B1731"/>
    <w:rsid w:val="003C34A6"/>
    <w:rsid w:val="003E1287"/>
    <w:rsid w:val="00411C4D"/>
    <w:rsid w:val="004308FA"/>
    <w:rsid w:val="00493203"/>
    <w:rsid w:val="004A3A3F"/>
    <w:rsid w:val="004C059D"/>
    <w:rsid w:val="004C159E"/>
    <w:rsid w:val="004F4071"/>
    <w:rsid w:val="00504BD6"/>
    <w:rsid w:val="00505697"/>
    <w:rsid w:val="0050597C"/>
    <w:rsid w:val="00511C74"/>
    <w:rsid w:val="00523616"/>
    <w:rsid w:val="005333F8"/>
    <w:rsid w:val="005440AB"/>
    <w:rsid w:val="005461C6"/>
    <w:rsid w:val="00553214"/>
    <w:rsid w:val="00593026"/>
    <w:rsid w:val="005C2EB8"/>
    <w:rsid w:val="005D0E97"/>
    <w:rsid w:val="005D725B"/>
    <w:rsid w:val="0060160E"/>
    <w:rsid w:val="00622CAD"/>
    <w:rsid w:val="00636B43"/>
    <w:rsid w:val="00640472"/>
    <w:rsid w:val="00664E56"/>
    <w:rsid w:val="0068179E"/>
    <w:rsid w:val="00685503"/>
    <w:rsid w:val="00696B80"/>
    <w:rsid w:val="006A3A25"/>
    <w:rsid w:val="006E3B76"/>
    <w:rsid w:val="00700009"/>
    <w:rsid w:val="007035FE"/>
    <w:rsid w:val="00731556"/>
    <w:rsid w:val="00734CE6"/>
    <w:rsid w:val="00791A85"/>
    <w:rsid w:val="007C289E"/>
    <w:rsid w:val="007E0159"/>
    <w:rsid w:val="00800899"/>
    <w:rsid w:val="008248B3"/>
    <w:rsid w:val="00860316"/>
    <w:rsid w:val="008619B1"/>
    <w:rsid w:val="0089341C"/>
    <w:rsid w:val="00897689"/>
    <w:rsid w:val="008978CE"/>
    <w:rsid w:val="008D7C00"/>
    <w:rsid w:val="008E7638"/>
    <w:rsid w:val="008E7BB2"/>
    <w:rsid w:val="00934277"/>
    <w:rsid w:val="009A3480"/>
    <w:rsid w:val="009B642B"/>
    <w:rsid w:val="009C50C5"/>
    <w:rsid w:val="009D4FE5"/>
    <w:rsid w:val="00A00A09"/>
    <w:rsid w:val="00A157CB"/>
    <w:rsid w:val="00A7677A"/>
    <w:rsid w:val="00A96E03"/>
    <w:rsid w:val="00AD25D3"/>
    <w:rsid w:val="00AD7108"/>
    <w:rsid w:val="00AE2087"/>
    <w:rsid w:val="00AF7D02"/>
    <w:rsid w:val="00B263BD"/>
    <w:rsid w:val="00B33532"/>
    <w:rsid w:val="00B42ABC"/>
    <w:rsid w:val="00B528FF"/>
    <w:rsid w:val="00B8549D"/>
    <w:rsid w:val="00B9444F"/>
    <w:rsid w:val="00BA25FD"/>
    <w:rsid w:val="00BC75C5"/>
    <w:rsid w:val="00BD3317"/>
    <w:rsid w:val="00BE49EE"/>
    <w:rsid w:val="00C03C2F"/>
    <w:rsid w:val="00C12AB1"/>
    <w:rsid w:val="00C51857"/>
    <w:rsid w:val="00C644F4"/>
    <w:rsid w:val="00C86C0B"/>
    <w:rsid w:val="00CD1211"/>
    <w:rsid w:val="00CE45D2"/>
    <w:rsid w:val="00CE7D23"/>
    <w:rsid w:val="00CF39D9"/>
    <w:rsid w:val="00D0321D"/>
    <w:rsid w:val="00D07DCC"/>
    <w:rsid w:val="00D40C0F"/>
    <w:rsid w:val="00D57AAB"/>
    <w:rsid w:val="00D82AD0"/>
    <w:rsid w:val="00DA0B94"/>
    <w:rsid w:val="00DA482C"/>
    <w:rsid w:val="00DD4238"/>
    <w:rsid w:val="00E71D26"/>
    <w:rsid w:val="00EB074E"/>
    <w:rsid w:val="00EB4183"/>
    <w:rsid w:val="00EC55F0"/>
    <w:rsid w:val="00EE4DF7"/>
    <w:rsid w:val="00F20AFC"/>
    <w:rsid w:val="00F2171E"/>
    <w:rsid w:val="00F259A2"/>
    <w:rsid w:val="00F451B9"/>
    <w:rsid w:val="00F51D23"/>
    <w:rsid w:val="00F81143"/>
    <w:rsid w:val="00F96E97"/>
    <w:rsid w:val="00FA0E73"/>
    <w:rsid w:val="00FA7D7D"/>
    <w:rsid w:val="00FB2B67"/>
    <w:rsid w:val="00FF16F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C4F70EE0-9DF5-42A2-8244-6FECE19D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088/1755-1315/1066/1/012010" TargetMode="External"/><Relationship Id="rId47" Type="http://schemas.openxmlformats.org/officeDocument/2006/relationships/hyperlink" Target="https://doi.org/10.1007/978-1-4842-2044-3_6" TargetMode="External"/><Relationship Id="rId63" Type="http://schemas.openxmlformats.org/officeDocument/2006/relationships/hyperlink" Target="https://doi.org/10.1016/j.compenvurbsys.2012.10.003" TargetMode="External"/><Relationship Id="rId68" Type="http://schemas.openxmlformats.org/officeDocument/2006/relationships/hyperlink" Target="https://doi.org/10.1016/j.cageo.2009.09.017" TargetMode="External"/><Relationship Id="rId16" Type="http://schemas.openxmlformats.org/officeDocument/2006/relationships/image" Target="media/image2.jpe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hyperlink" Target="https://doi.org/10.1111/jmi.13284" TargetMode="External"/><Relationship Id="rId40" Type="http://schemas.openxmlformats.org/officeDocument/2006/relationships/hyperlink" Target="https://doi.org/10.1088/1755-1315/1064/1/012016" TargetMode="External"/><Relationship Id="rId45" Type="http://schemas.openxmlformats.org/officeDocument/2006/relationships/hyperlink" Target="https://doi.org/10.17163/lgr.n34.2021.01" TargetMode="External"/><Relationship Id="rId53" Type="http://schemas.openxmlformats.org/officeDocument/2006/relationships/hyperlink" Target="https://doi.org/10.34726/HSS.2017.29835" TargetMode="External"/><Relationship Id="rId58" Type="http://schemas.openxmlformats.org/officeDocument/2006/relationships/hyperlink" Target="https://doi.org/10.1007/978-3-319-01824-9_7" TargetMode="External"/><Relationship Id="rId66" Type="http://schemas.openxmlformats.org/officeDocument/2006/relationships/hyperlink" Target="https://doi.org/10.5566/ias.v22.p27-34" TargetMode="External"/><Relationship Id="rId74" Type="http://schemas.openxmlformats.org/officeDocument/2006/relationships/hyperlink" Target="https://doi.org/10.1242/jcs.262198"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16/j.jss.2024.112029" TargetMode="External"/><Relationship Id="rId19" Type="http://schemas.openxmlformats.org/officeDocument/2006/relationships/image" Target="media/image5.jp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hyperlink" Target="https://doi.org/10.1186/s40537-020-00399-2" TargetMode="External"/><Relationship Id="rId48" Type="http://schemas.openxmlformats.org/officeDocument/2006/relationships/hyperlink" Target="https://doi.org/10.1016/S0191-8141(00)00014-6" TargetMode="External"/><Relationship Id="rId56" Type="http://schemas.openxmlformats.org/officeDocument/2006/relationships/hyperlink" Target="https://doi.org/10.5623/cig2014-202" TargetMode="External"/><Relationship Id="rId64" Type="http://schemas.openxmlformats.org/officeDocument/2006/relationships/hyperlink" Target="https://doi.org/10.1016/j.compenvurbsys.2012.10.003" TargetMode="External"/><Relationship Id="rId69" Type="http://schemas.openxmlformats.org/officeDocument/2006/relationships/hyperlink" Target="https://doi.org/10.1145/2507288.2507294" TargetMode="External"/><Relationship Id="rId77" Type="http://schemas.openxmlformats.org/officeDocument/2006/relationships/fontTable" Target="fontTable.xml"/><Relationship Id="rId8" Type="http://schemas.openxmlformats.org/officeDocument/2006/relationships/hyperlink" Target="https://onlinelibrary.wiley.com/journal/14679671" TargetMode="External"/><Relationship Id="rId51" Type="http://schemas.openxmlformats.org/officeDocument/2006/relationships/hyperlink" Target="https://doi.org/10.1016/j.jsg.2007.12.007" TargetMode="External"/><Relationship Id="rId72" Type="http://schemas.openxmlformats.org/officeDocument/2006/relationships/hyperlink" Target="https://doi.org/10.1109/TVCG.2019.2934538"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doi.org/10.1111/jmi.13284" TargetMode="External"/><Relationship Id="rId46" Type="http://schemas.openxmlformats.org/officeDocument/2006/relationships/hyperlink" Target="https://doi.org/10.17163/lgr.n34.2021.01" TargetMode="External"/><Relationship Id="rId59" Type="http://schemas.openxmlformats.org/officeDocument/2006/relationships/hyperlink" Target="https://doi.org/10.1109/MVT.2009.935544" TargetMode="External"/><Relationship Id="rId67" Type="http://schemas.openxmlformats.org/officeDocument/2006/relationships/hyperlink" Target="https://doi.org/10.1016/j.cageo.2009.09.017" TargetMode="External"/><Relationship Id="rId20" Type="http://schemas.openxmlformats.org/officeDocument/2006/relationships/image" Target="media/image6.png"/><Relationship Id="rId41" Type="http://schemas.openxmlformats.org/officeDocument/2006/relationships/hyperlink" Target="https://doi.org/10.1088/1755-1315/1066/1/012010" TargetMode="External"/><Relationship Id="rId54" Type="http://schemas.openxmlformats.org/officeDocument/2006/relationships/hyperlink" Target="https://doi.org/10.34726/HSS.2017.29835" TargetMode="External"/><Relationship Id="rId62" Type="http://schemas.openxmlformats.org/officeDocument/2006/relationships/hyperlink" Target="https://doi.org/10.1016/j.jss.2024.112029" TargetMode="External"/><Relationship Id="rId70" Type="http://schemas.openxmlformats.org/officeDocument/2006/relationships/hyperlink" Target="https://doi.org/10.1109/MIC.2003.1250586" TargetMode="External"/><Relationship Id="rId75" Type="http://schemas.openxmlformats.org/officeDocument/2006/relationships/hyperlink" Target="https://doi.org/10.1242/jcs.2621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s://doi.org/10.1016/S0191-8141(00)00014-6" TargetMode="External"/><Relationship Id="rId57" Type="http://schemas.openxmlformats.org/officeDocument/2006/relationships/hyperlink" Target="https://doi.org/10.1007/978-3-319-01824-9_7" TargetMode="External"/><Relationship Id="rId10" Type="http://schemas.openxmlformats.org/officeDocument/2006/relationships/hyperlink" Target="https://authorservices.wiley.com/author-resources/Journal-Authors/Prepare/writing-for-seo.html" TargetMode="External"/><Relationship Id="rId31" Type="http://schemas.openxmlformats.org/officeDocument/2006/relationships/image" Target="media/image17.jpg"/><Relationship Id="rId44" Type="http://schemas.openxmlformats.org/officeDocument/2006/relationships/hyperlink" Target="https://doi.org/10.1186/s40537-020-00399-2" TargetMode="External"/><Relationship Id="rId52" Type="http://schemas.openxmlformats.org/officeDocument/2006/relationships/hyperlink" Target="https://doi.org/10.1016/j.jsg.2007.12.007" TargetMode="External"/><Relationship Id="rId60" Type="http://schemas.openxmlformats.org/officeDocument/2006/relationships/hyperlink" Target="https://doi.org/10.1109/MVT.2009.935544" TargetMode="External"/><Relationship Id="rId65" Type="http://schemas.openxmlformats.org/officeDocument/2006/relationships/hyperlink" Target="https://doi.org/10.5566/ias.v22.p27-34" TargetMode="External"/><Relationship Id="rId73" Type="http://schemas.openxmlformats.org/officeDocument/2006/relationships/hyperlink" Target="https://doi.org/10.1109/TVCG.2019.2934538"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wileyauthors.com/seo" TargetMode="External"/><Relationship Id="rId13" Type="http://schemas.microsoft.com/office/2016/09/relationships/commentsIds" Target="commentsIds.xml"/><Relationship Id="rId18" Type="http://schemas.openxmlformats.org/officeDocument/2006/relationships/image" Target="media/image4.jpg"/><Relationship Id="rId39" Type="http://schemas.openxmlformats.org/officeDocument/2006/relationships/hyperlink" Target="https://doi.org/10.1088/1755-1315/1064/1/012016" TargetMode="External"/><Relationship Id="rId34" Type="http://schemas.openxmlformats.org/officeDocument/2006/relationships/image" Target="media/image20.jpg"/><Relationship Id="rId50" Type="http://schemas.openxmlformats.org/officeDocument/2006/relationships/hyperlink" Target="http://www.ijcsnt.info/papers/IJCSNT_11_2_08.pdf" TargetMode="External"/><Relationship Id="rId55" Type="http://schemas.openxmlformats.org/officeDocument/2006/relationships/hyperlink" Target="https://doi.org/10.5623/cig2014-202"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1109/MIC.2003.1250586" TargetMode="External"/><Relationship Id="rId2" Type="http://schemas.openxmlformats.org/officeDocument/2006/relationships/numbering" Target="numbering.xml"/><Relationship Id="rId29" Type="http://schemas.openxmlformats.org/officeDocument/2006/relationships/image" Target="media/image1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52</Pages>
  <Words>11221</Words>
  <Characters>63963</Characters>
  <Application>Microsoft Office Word</Application>
  <DocSecurity>0</DocSecurity>
  <Lines>533</Lines>
  <Paragraphs>150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D'Agostino</dc:creator>
  <cp:lastModifiedBy>Gianfranco Di Pietro</cp:lastModifiedBy>
  <cp:revision>64</cp:revision>
  <dcterms:created xsi:type="dcterms:W3CDTF">2024-10-14T08:51:00Z</dcterms:created>
  <dcterms:modified xsi:type="dcterms:W3CDTF">2025-01-06T09:22:00Z</dcterms:modified>
</cp:coreProperties>
</file>